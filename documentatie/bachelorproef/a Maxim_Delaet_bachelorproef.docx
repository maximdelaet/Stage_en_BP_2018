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F38F8BB" w14:textId="77777777"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14:paraId="57AAFD64" w14:textId="77777777"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14:paraId="55C7CEE7" w14:textId="77777777"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14:paraId="6D594B22" w14:textId="77777777" w:rsidR="00067F77" w:rsidRDefault="00067F77" w:rsidP="002352AB">
      <w:pPr>
        <w:pStyle w:val="Kop1"/>
        <w:numPr>
          <w:ilvl w:val="0"/>
          <w:numId w:val="0"/>
        </w:numPr>
      </w:pPr>
      <w:bookmarkStart w:id="0" w:name="_Toc514447244"/>
      <w:r w:rsidRPr="002B2768">
        <w:lastRenderedPageBreak/>
        <w:t>Samenvatting</w:t>
      </w:r>
      <w:bookmarkEnd w:id="0"/>
    </w:p>
    <w:p w14:paraId="15A441AD" w14:textId="77777777" w:rsidR="00BF0FE3" w:rsidRDefault="00BF0FE3" w:rsidP="00BF0FE3"/>
    <w:p w14:paraId="59785A18" w14:textId="77777777" w:rsidR="00D03536" w:rsidRDefault="00D03536" w:rsidP="00D03536">
      <w:r>
        <w:t>OPZETTEN VAN EEN CITRIX SHAREFILE MET EEN LOKALE STORAGE ZONE DOOR MIDDEL VAN NETSCALER MET AAA-FUNCTIONALITEIT</w:t>
      </w:r>
    </w:p>
    <w:p w14:paraId="79253929" w14:textId="77777777" w:rsidR="00973D8B" w:rsidRPr="00822492" w:rsidRDefault="00973D8B" w:rsidP="00973D8B">
      <w:pPr>
        <w:rPr>
          <w:lang w:val="en-GB"/>
        </w:rPr>
      </w:pPr>
      <w:r w:rsidRPr="00822492">
        <w:rPr>
          <w:lang w:val="en-GB"/>
        </w:rPr>
        <w:t>Kernwoorden:</w:t>
      </w:r>
      <w:r w:rsidR="00D03536" w:rsidRPr="00822492">
        <w:rPr>
          <w:lang w:val="en-GB"/>
        </w:rPr>
        <w:t xml:space="preserve"> </w:t>
      </w:r>
      <w:r w:rsidRPr="00822492">
        <w:rPr>
          <w:lang w:val="en-GB"/>
        </w:rPr>
        <w:t>ShareFile, NetScaler, StorageZone, Active Directory, SSO</w:t>
      </w:r>
    </w:p>
    <w:p w14:paraId="240ED00F" w14:textId="77777777" w:rsidR="00973D8B" w:rsidRPr="00822492" w:rsidRDefault="00973D8B" w:rsidP="00973D8B">
      <w:pPr>
        <w:rPr>
          <w:lang w:val="en-GB"/>
        </w:rPr>
      </w:pPr>
    </w:p>
    <w:p w14:paraId="67509428" w14:textId="77777777" w:rsidR="00973D8B" w:rsidRDefault="00973D8B" w:rsidP="00973D8B">
      <w:r>
        <w:t>Het is belangrijk dat werknemers hun werkbestanden overal en op elk moment kunnen raadplegen. Een always-on VPN verbinding is daar een mogelijke oplossing voor, maar dat vraagt veel moeite om te configureren op ieder 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14:paraId="1950B207" w14:textId="77777777"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 die door middel van NetScaler toegang heeft tot een lokale StorageZone. Die StorageZone kan een lokale netwerkshare aan de Cloud koppelen. Om dergelijke opstelling te bekomen is veel configuratie in NetScaler vereist.</w:t>
      </w:r>
    </w:p>
    <w:p w14:paraId="47CA74CF" w14:textId="77777777" w:rsidR="00973D8B" w:rsidRDefault="00973D8B" w:rsidP="00973D8B">
      <w:r>
        <w:t>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StorageZones kunnen gekoppeld worden aan dezelfde ShareFile Cloudomgeving. Bovendien is het mogelijk om high availability te bereiken door het ontdubbelen van de NetScaler, StorageZone Connectors en fileservers.</w:t>
      </w:r>
    </w:p>
    <w:p w14:paraId="3CF000DE" w14:textId="77777777" w:rsidR="00A570FA" w:rsidRPr="00D03536" w:rsidRDefault="00A570FA" w:rsidP="00067F77">
      <w:r w:rsidRPr="002B2768">
        <w:rPr>
          <w:rFonts w:cs="Times New Roman"/>
        </w:rPr>
        <w:br w:type="page"/>
      </w:r>
    </w:p>
    <w:p w14:paraId="5E5E0C0E" w14:textId="77777777" w:rsidR="00067F77" w:rsidRDefault="00067F77" w:rsidP="002352AB">
      <w:pPr>
        <w:pStyle w:val="Kop1"/>
        <w:numPr>
          <w:ilvl w:val="0"/>
          <w:numId w:val="0"/>
        </w:numPr>
      </w:pPr>
      <w:bookmarkStart w:id="1" w:name="_Toc509827051"/>
      <w:bookmarkStart w:id="2" w:name="_Toc512841394"/>
      <w:bookmarkStart w:id="3" w:name="_Toc514249688"/>
      <w:bookmarkStart w:id="4" w:name="_Toc514447245"/>
      <w:r w:rsidRPr="002B2768">
        <w:lastRenderedPageBreak/>
        <w:t>Woord vooraf</w:t>
      </w:r>
      <w:bookmarkEnd w:id="1"/>
      <w:bookmarkEnd w:id="2"/>
      <w:bookmarkEnd w:id="3"/>
      <w:bookmarkEnd w:id="4"/>
    </w:p>
    <w:p w14:paraId="590152E5" w14:textId="77777777" w:rsidR="00424CBC" w:rsidRDefault="00424CBC" w:rsidP="00424CBC"/>
    <w:p w14:paraId="22D604EB" w14:textId="77777777" w:rsidR="00424CBC"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14:paraId="07876A2A" w14:textId="77777777" w:rsidR="00E84C64" w:rsidRDefault="00E84C64" w:rsidP="00424CBC">
      <w:r>
        <w:t xml:space="preserve">Eerste 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14:paraId="710088F9" w14:textId="77777777" w:rsidR="000D1044" w:rsidRDefault="000D1044" w:rsidP="000D1044">
      <w:r>
        <w:t>Mijn stagementor Jochen Steenbrugge wil ik ook van harte bedanken voor zijn hulp doorheen mijn stage. Zijn uitleg en feedback hebben ervoor gezorgd dat ik deze stageopdracht tot een goed einde kon brengen.</w:t>
      </w:r>
    </w:p>
    <w:p w14:paraId="3C93AFBE" w14:textId="77777777"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14:paraId="08C9EC76" w14:textId="77777777" w:rsidR="001E7595" w:rsidRDefault="001E7595" w:rsidP="00424CBC">
      <w:r>
        <w:t xml:space="preserve">Ten slotte wil ik alle </w:t>
      </w:r>
      <w:r w:rsidR="00205B47">
        <w:t xml:space="preserve">medewerkers </w:t>
      </w:r>
      <w:r w:rsidR="00157F14">
        <w:t>van ICORDA bedanken voor de hulp en de goede werksfeer doorheen mijn stageperiode.</w:t>
      </w:r>
    </w:p>
    <w:p w14:paraId="45811594" w14:textId="77777777" w:rsidR="00E84C64" w:rsidRPr="00424CBC" w:rsidRDefault="00E84C64" w:rsidP="00424CBC"/>
    <w:p w14:paraId="042596C7" w14:textId="77777777" w:rsidR="00A570FA" w:rsidRPr="002B2768" w:rsidRDefault="00A570FA" w:rsidP="00067F77">
      <w:r w:rsidRPr="002B2768">
        <w:br w:type="page"/>
      </w:r>
    </w:p>
    <w:p w14:paraId="3115F2C3" w14:textId="77777777" w:rsidR="00067F77" w:rsidRPr="002B2768" w:rsidRDefault="00067F77" w:rsidP="002352AB">
      <w:pPr>
        <w:pStyle w:val="Kop1"/>
        <w:numPr>
          <w:ilvl w:val="0"/>
          <w:numId w:val="0"/>
        </w:numPr>
      </w:pPr>
      <w:bookmarkStart w:id="5" w:name="_Toc509827052"/>
      <w:bookmarkStart w:id="6" w:name="_Toc512841395"/>
      <w:bookmarkStart w:id="7" w:name="_Toc514249689"/>
      <w:bookmarkStart w:id="8" w:name="_Toc514447246"/>
      <w:r w:rsidRPr="002B2768">
        <w:lastRenderedPageBreak/>
        <w:t>Inhoudstafel</w:t>
      </w:r>
      <w:bookmarkEnd w:id="5"/>
      <w:bookmarkEnd w:id="6"/>
      <w:bookmarkEnd w:id="7"/>
      <w:bookmarkEnd w:id="8"/>
    </w:p>
    <w:p w14:paraId="320EEB99" w14:textId="77777777" w:rsidR="00067F77" w:rsidRDefault="00067F77" w:rsidP="00067F77"/>
    <w:p w14:paraId="01710E60" w14:textId="77777777" w:rsidR="00252686" w:rsidRDefault="00252686">
      <w:pPr>
        <w:pStyle w:val="Inhopg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14:paraId="6941186B" w14:textId="77777777" w:rsidR="00252686" w:rsidRDefault="002F631E">
      <w:pPr>
        <w:pStyle w:val="Inhopg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14:paraId="0152ACC6" w14:textId="77777777" w:rsidR="00252686" w:rsidRDefault="002F631E">
      <w:pPr>
        <w:pStyle w:val="Inhopg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14:paraId="5BBAD616" w14:textId="77777777" w:rsidR="00252686" w:rsidRDefault="002F631E">
      <w:pPr>
        <w:pStyle w:val="Inhopg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14:paraId="29B3DFA3" w14:textId="77777777" w:rsidR="00252686" w:rsidRDefault="002F631E">
      <w:pPr>
        <w:pStyle w:val="Inhopg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749746C1"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6A825272"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24A1D4D4"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F6E94B1"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004B35AD"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056EC90"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01BE2B6E"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7794D806"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24305FCF"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6ED85BE4"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7D4A35E8"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2302FDB1"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44CB453E"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452C427A"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4DFF0BD3"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4C757EC2" w14:textId="77777777" w:rsidR="00252686" w:rsidRDefault="002F631E">
      <w:pPr>
        <w:pStyle w:val="Inhopg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528CC1E6"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7CF78432" w14:textId="77777777" w:rsidR="00252686" w:rsidRDefault="002F631E">
      <w:pPr>
        <w:pStyle w:val="Inhopg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14:paraId="3E9764BB" w14:textId="77777777" w:rsidR="00252686" w:rsidRDefault="002F631E">
      <w:pPr>
        <w:pStyle w:val="Inhopg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5100296F"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0E425674"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21FB4C6D"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14:paraId="40AFB27C"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14:paraId="2F5F246D"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14:paraId="70053A38"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14:paraId="13976145"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317B4F56"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629F63B7"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14:paraId="17C15CA4"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700BCE66"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0FFA228F"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0A0C7309"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1AA5E4C2"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69459AB3"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2E4CB605"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14:paraId="4FEFB45C"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14:paraId="39E6FF65"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6DE09497"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5BB148F5"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14:paraId="3B48D29E"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14:paraId="73C4DBA6"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14:paraId="622B70DB"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14:paraId="37955DA5" w14:textId="77777777" w:rsidR="00252686" w:rsidRDefault="002F631E">
      <w:pPr>
        <w:pStyle w:val="Inhopg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783665D8"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59EE06AE"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1B831AC1"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0FA613EA"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7156BB84"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14:paraId="2764AA0B"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5BDC41D5"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2BD6806A"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14:paraId="5F093BE5"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14:paraId="004BB4C9"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14:paraId="73632868"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14:paraId="3E121020"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56016487"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0E7A8522"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0D522705"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14:paraId="23AFB11A" w14:textId="77777777" w:rsidR="00252686" w:rsidRDefault="002F631E">
      <w:pPr>
        <w:pStyle w:val="Inhopg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14:paraId="2629F476" w14:textId="77777777" w:rsidR="00252686" w:rsidRDefault="002F631E">
      <w:pPr>
        <w:pStyle w:val="Inhopg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32940751" w14:textId="77777777" w:rsidR="00252686" w:rsidRDefault="002F631E">
      <w:pPr>
        <w:pStyle w:val="Inhopg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73E98DF5" w14:textId="77777777" w:rsidR="00252686" w:rsidRDefault="002F631E">
      <w:pPr>
        <w:pStyle w:val="Inhopg1"/>
        <w:rPr>
          <w:rFonts w:asciiTheme="minorHAnsi" w:eastAsiaTheme="minorEastAsia" w:hAnsiTheme="minorHAnsi"/>
          <w:noProof/>
          <w:lang w:eastAsia="nl-NL"/>
        </w:rPr>
      </w:pPr>
      <w:hyperlink w:anchor="_Toc514447310" w:history="1">
        <w:r w:rsidR="00252686" w:rsidRPr="00FA1752">
          <w:rPr>
            <w:rStyle w:val="Hyperlink"/>
            <w:noProof/>
          </w:rPr>
          <w:t>Algemeen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14:paraId="61F7E08B" w14:textId="77777777" w:rsidR="00252686" w:rsidRDefault="002F631E">
      <w:pPr>
        <w:pStyle w:val="Inhopg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14:paraId="7D6E2E1A" w14:textId="77777777" w:rsidR="00252686" w:rsidRDefault="002F631E">
      <w:pPr>
        <w:pStyle w:val="Inhopg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14:paraId="06EB9415" w14:textId="77777777" w:rsidR="00252686" w:rsidRDefault="002F631E">
      <w:pPr>
        <w:pStyle w:val="Inhopg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14:paraId="169CAE31" w14:textId="77777777" w:rsidR="00A570FA" w:rsidRPr="00923ABC" w:rsidRDefault="00252686">
      <w:pPr>
        <w:rPr>
          <w:rFonts w:eastAsiaTheme="majorEastAsia" w:cs="Times New Roman"/>
          <w:color w:val="2E74B5" w:themeColor="accent1" w:themeShade="BF"/>
          <w:sz w:val="32"/>
          <w:szCs w:val="32"/>
        </w:rPr>
      </w:pPr>
      <w:r>
        <w:lastRenderedPageBreak/>
        <w:fldChar w:fldCharType="end"/>
      </w:r>
    </w:p>
    <w:p w14:paraId="13D348FF" w14:textId="77777777" w:rsidR="001F4A27" w:rsidRPr="00923ABC" w:rsidRDefault="001F4A27" w:rsidP="002352AB">
      <w:pPr>
        <w:pStyle w:val="Kop1"/>
        <w:numPr>
          <w:ilvl w:val="0"/>
          <w:numId w:val="0"/>
        </w:numPr>
      </w:pPr>
      <w:bookmarkStart w:id="9" w:name="_Toc509827053"/>
      <w:bookmarkStart w:id="10" w:name="_Toc512841396"/>
      <w:bookmarkStart w:id="11" w:name="_Toc514249690"/>
      <w:bookmarkStart w:id="12" w:name="_Toc514447247"/>
      <w:r w:rsidRPr="00923ABC">
        <w:t>Lijst met gebruikte symbolen en afkortingen</w:t>
      </w:r>
      <w:bookmarkEnd w:id="9"/>
      <w:bookmarkEnd w:id="10"/>
      <w:bookmarkEnd w:id="11"/>
      <w:bookmarkEnd w:id="12"/>
    </w:p>
    <w:p w14:paraId="2BA42525" w14:textId="77777777" w:rsidR="0029195D" w:rsidRPr="00923ABC" w:rsidRDefault="0029195D" w:rsidP="00C145BA">
      <w:pPr>
        <w:ind w:left="2268" w:hanging="2268"/>
      </w:pPr>
    </w:p>
    <w:p w14:paraId="5331D35B" w14:textId="77777777" w:rsidR="00C145BA" w:rsidRPr="00822492" w:rsidRDefault="00C145BA" w:rsidP="00C145BA">
      <w:pPr>
        <w:ind w:left="2268" w:hanging="2268"/>
        <w:rPr>
          <w:lang w:val="en-GB"/>
        </w:rPr>
      </w:pPr>
      <w:r w:rsidRPr="00822492">
        <w:rPr>
          <w:lang w:val="en-GB"/>
        </w:rPr>
        <w:t>2FA</w:t>
      </w:r>
      <w:r w:rsidRPr="00822492">
        <w:rPr>
          <w:lang w:val="en-GB"/>
        </w:rPr>
        <w:tab/>
        <w:t>two-factor authentication</w:t>
      </w:r>
    </w:p>
    <w:p w14:paraId="39863EDF" w14:textId="77777777" w:rsidR="003609BF" w:rsidRPr="00822492" w:rsidRDefault="0029195D" w:rsidP="00C145BA">
      <w:pPr>
        <w:ind w:left="2268" w:hanging="2268"/>
        <w:rPr>
          <w:lang w:val="en-GB"/>
        </w:rPr>
      </w:pPr>
      <w:r w:rsidRPr="00822492">
        <w:rPr>
          <w:lang w:val="en-GB"/>
        </w:rPr>
        <w:t>AAA</w:t>
      </w:r>
      <w:r w:rsidRPr="00822492">
        <w:rPr>
          <w:lang w:val="en-GB"/>
        </w:rPr>
        <w:tab/>
        <w:t>Authentication, Authorization and Accounting</w:t>
      </w:r>
    </w:p>
    <w:p w14:paraId="6E26D1AB" w14:textId="77777777" w:rsidR="00DF257A" w:rsidRPr="00822492" w:rsidRDefault="00DF257A" w:rsidP="00C145BA">
      <w:pPr>
        <w:ind w:left="2268" w:hanging="2268"/>
        <w:rPr>
          <w:lang w:val="en-GB"/>
        </w:rPr>
      </w:pPr>
      <w:r w:rsidRPr="00822492">
        <w:rPr>
          <w:lang w:val="en-GB"/>
        </w:rPr>
        <w:t>AAA-VS</w:t>
      </w:r>
      <w:r w:rsidRPr="00822492">
        <w:rPr>
          <w:lang w:val="en-GB"/>
        </w:rPr>
        <w:tab/>
        <w:t>Authentication, Authorization and Accounting virtual server</w:t>
      </w:r>
    </w:p>
    <w:p w14:paraId="62467319" w14:textId="77777777" w:rsidR="0029195D" w:rsidRPr="00822492" w:rsidRDefault="0029195D" w:rsidP="00C145BA">
      <w:pPr>
        <w:ind w:left="2268" w:hanging="2268"/>
        <w:rPr>
          <w:lang w:val="en-GB"/>
        </w:rPr>
      </w:pPr>
      <w:r w:rsidRPr="00822492">
        <w:rPr>
          <w:lang w:val="en-GB"/>
        </w:rPr>
        <w:t>AD</w:t>
      </w:r>
      <w:r w:rsidRPr="00822492">
        <w:rPr>
          <w:lang w:val="en-GB"/>
        </w:rPr>
        <w:tab/>
        <w:t>Active Directory</w:t>
      </w:r>
    </w:p>
    <w:p w14:paraId="43BA682A" w14:textId="77777777" w:rsidR="00756402" w:rsidRPr="00822492" w:rsidRDefault="00756402" w:rsidP="00C145BA">
      <w:pPr>
        <w:ind w:left="2268" w:hanging="2268"/>
        <w:rPr>
          <w:lang w:val="en-GB"/>
        </w:rPr>
      </w:pPr>
      <w:r w:rsidRPr="00822492">
        <w:rPr>
          <w:lang w:val="en-GB"/>
        </w:rPr>
        <w:t>CA</w:t>
      </w:r>
      <w:r w:rsidRPr="00822492">
        <w:rPr>
          <w:lang w:val="en-GB"/>
        </w:rPr>
        <w:tab/>
        <w:t>certificate authority</w:t>
      </w:r>
    </w:p>
    <w:p w14:paraId="613AE42E" w14:textId="77777777" w:rsidR="00C145BA" w:rsidRPr="00822492" w:rsidRDefault="00C145BA" w:rsidP="00C145BA">
      <w:pPr>
        <w:ind w:left="2268" w:hanging="2268"/>
        <w:rPr>
          <w:lang w:val="en-GB"/>
        </w:rPr>
      </w:pPr>
      <w:r w:rsidRPr="00822492">
        <w:rPr>
          <w:lang w:val="en-GB"/>
        </w:rPr>
        <w:t>CIFS</w:t>
      </w:r>
      <w:r w:rsidRPr="00822492">
        <w:rPr>
          <w:lang w:val="en-GB"/>
        </w:rPr>
        <w:tab/>
        <w:t>Common Internet File System</w:t>
      </w:r>
    </w:p>
    <w:p w14:paraId="2B509925" w14:textId="77777777" w:rsidR="00DF257A" w:rsidRPr="00822492" w:rsidRDefault="00DF257A" w:rsidP="00C145BA">
      <w:pPr>
        <w:ind w:left="2268" w:hanging="2268"/>
        <w:rPr>
          <w:lang w:val="en-GB"/>
        </w:rPr>
      </w:pPr>
      <w:r w:rsidRPr="00822492">
        <w:rPr>
          <w:lang w:val="en-GB"/>
        </w:rPr>
        <w:t>CS-VS</w:t>
      </w:r>
      <w:r w:rsidRPr="00822492">
        <w:rPr>
          <w:lang w:val="en-GB"/>
        </w:rPr>
        <w:tab/>
        <w:t>content switching virtual server</w:t>
      </w:r>
    </w:p>
    <w:p w14:paraId="4E0FF183" w14:textId="77777777" w:rsidR="00C145BA" w:rsidRPr="00822492" w:rsidRDefault="00C145BA" w:rsidP="00C145BA">
      <w:pPr>
        <w:ind w:left="2268" w:hanging="2268"/>
        <w:rPr>
          <w:lang w:val="en-GB"/>
        </w:rPr>
      </w:pPr>
      <w:r w:rsidRPr="00822492">
        <w:rPr>
          <w:lang w:val="en-GB"/>
        </w:rPr>
        <w:t>DaaS</w:t>
      </w:r>
      <w:r w:rsidRPr="00822492">
        <w:rPr>
          <w:lang w:val="en-GB"/>
        </w:rPr>
        <w:tab/>
        <w:t>Directory as a Service</w:t>
      </w:r>
    </w:p>
    <w:p w14:paraId="54B11CF5" w14:textId="77777777" w:rsidR="00C145BA" w:rsidRPr="00822492" w:rsidRDefault="00C145BA" w:rsidP="00C145BA">
      <w:pPr>
        <w:ind w:left="2268" w:hanging="2268"/>
        <w:rPr>
          <w:lang w:val="en-GB"/>
        </w:rPr>
      </w:pPr>
      <w:r w:rsidRPr="00822492">
        <w:rPr>
          <w:lang w:val="en-GB"/>
        </w:rPr>
        <w:t>DMZ</w:t>
      </w:r>
      <w:r w:rsidRPr="00822492">
        <w:rPr>
          <w:lang w:val="en-GB"/>
        </w:rPr>
        <w:tab/>
        <w:t>demilitarized zone</w:t>
      </w:r>
    </w:p>
    <w:p w14:paraId="29B0D233" w14:textId="77777777" w:rsidR="00C145BA" w:rsidRPr="00822492" w:rsidRDefault="00C145BA" w:rsidP="00C145BA">
      <w:pPr>
        <w:ind w:left="2268" w:hanging="2268"/>
        <w:rPr>
          <w:lang w:val="en-GB"/>
        </w:rPr>
      </w:pPr>
      <w:r w:rsidRPr="00822492">
        <w:rPr>
          <w:lang w:val="en-GB"/>
        </w:rPr>
        <w:t>DNS</w:t>
      </w:r>
      <w:r w:rsidRPr="00822492">
        <w:rPr>
          <w:lang w:val="en-GB"/>
        </w:rPr>
        <w:tab/>
        <w:t>Domain Name System</w:t>
      </w:r>
    </w:p>
    <w:p w14:paraId="7F7CB747" w14:textId="77777777" w:rsidR="001F4A27" w:rsidRPr="00822492" w:rsidRDefault="003609BF" w:rsidP="00C145BA">
      <w:pPr>
        <w:ind w:left="2268" w:hanging="2268"/>
        <w:rPr>
          <w:lang w:val="en-GB"/>
        </w:rPr>
      </w:pPr>
      <w:r w:rsidRPr="00822492">
        <w:rPr>
          <w:lang w:val="en-GB"/>
        </w:rPr>
        <w:t>ERP</w:t>
      </w:r>
      <w:r w:rsidRPr="00822492">
        <w:rPr>
          <w:lang w:val="en-GB"/>
        </w:rPr>
        <w:tab/>
      </w:r>
      <w:r w:rsidR="00C145BA" w:rsidRPr="00822492">
        <w:rPr>
          <w:lang w:val="en-GB"/>
        </w:rPr>
        <w:t>E</w:t>
      </w:r>
      <w:r w:rsidRPr="00822492">
        <w:rPr>
          <w:lang w:val="en-GB"/>
        </w:rPr>
        <w:t>nterprise resource planning</w:t>
      </w:r>
    </w:p>
    <w:p w14:paraId="6E902D4E" w14:textId="77777777" w:rsidR="00C145BA" w:rsidRPr="00822492" w:rsidRDefault="00C145BA" w:rsidP="00C145BA">
      <w:pPr>
        <w:ind w:left="2268" w:hanging="2268"/>
        <w:rPr>
          <w:lang w:val="en-GB"/>
        </w:rPr>
      </w:pPr>
      <w:r w:rsidRPr="00822492">
        <w:rPr>
          <w:lang w:val="en-GB"/>
        </w:rPr>
        <w:t>HA</w:t>
      </w:r>
      <w:r w:rsidRPr="00822492">
        <w:rPr>
          <w:lang w:val="en-GB"/>
        </w:rPr>
        <w:tab/>
        <w:t>high availability</w:t>
      </w:r>
    </w:p>
    <w:p w14:paraId="2C26F5C2" w14:textId="77777777" w:rsidR="00C145BA" w:rsidRPr="00822492" w:rsidRDefault="00C145BA" w:rsidP="00C145BA">
      <w:pPr>
        <w:ind w:left="2268" w:hanging="2268"/>
        <w:rPr>
          <w:lang w:val="en-GB"/>
        </w:rPr>
      </w:pPr>
      <w:r w:rsidRPr="00822492">
        <w:rPr>
          <w:lang w:val="en-GB"/>
        </w:rPr>
        <w:t>HTTPS</w:t>
      </w:r>
      <w:r w:rsidRPr="00822492">
        <w:rPr>
          <w:lang w:val="en-GB"/>
        </w:rPr>
        <w:tab/>
        <w:t>HyperText Transfer Protocol Secure</w:t>
      </w:r>
    </w:p>
    <w:p w14:paraId="6DAEE705" w14:textId="77777777" w:rsidR="00C145BA" w:rsidRPr="00822492" w:rsidRDefault="00C145BA" w:rsidP="00C145BA">
      <w:pPr>
        <w:ind w:left="2268" w:hanging="2268"/>
        <w:rPr>
          <w:lang w:val="en-GB"/>
        </w:rPr>
      </w:pPr>
      <w:r w:rsidRPr="00822492">
        <w:rPr>
          <w:lang w:val="en-GB"/>
        </w:rPr>
        <w:t>IaaS</w:t>
      </w:r>
      <w:r w:rsidRPr="00822492">
        <w:rPr>
          <w:lang w:val="en-GB"/>
        </w:rPr>
        <w:tab/>
        <w:t>Infrastructure as a Service</w:t>
      </w:r>
    </w:p>
    <w:p w14:paraId="69E198F5" w14:textId="77777777" w:rsidR="003609BF" w:rsidRPr="00822492" w:rsidRDefault="00E662FF" w:rsidP="00C145BA">
      <w:pPr>
        <w:ind w:left="2268" w:hanging="2268"/>
        <w:rPr>
          <w:lang w:val="en-GB"/>
        </w:rPr>
      </w:pPr>
      <w:r w:rsidRPr="00822492">
        <w:rPr>
          <w:lang w:val="en-GB"/>
        </w:rPr>
        <w:t>ICT</w:t>
      </w:r>
      <w:r w:rsidRPr="00822492">
        <w:rPr>
          <w:lang w:val="en-GB"/>
        </w:rPr>
        <w:tab/>
        <w:t>Informatie en Communicatie Technologie</w:t>
      </w:r>
    </w:p>
    <w:p w14:paraId="0EB5EFCF" w14:textId="77777777" w:rsidR="00756402" w:rsidRPr="00822492" w:rsidRDefault="00756402" w:rsidP="00C145BA">
      <w:pPr>
        <w:ind w:left="2268" w:hanging="2268"/>
        <w:rPr>
          <w:lang w:val="en-GB"/>
        </w:rPr>
      </w:pPr>
      <w:r w:rsidRPr="00822492">
        <w:rPr>
          <w:lang w:val="en-GB"/>
        </w:rPr>
        <w:t>IDP</w:t>
      </w:r>
      <w:r w:rsidRPr="00822492">
        <w:rPr>
          <w:lang w:val="en-GB"/>
        </w:rPr>
        <w:tab/>
        <w:t>identity provider</w:t>
      </w:r>
    </w:p>
    <w:p w14:paraId="74BD94E3" w14:textId="77777777" w:rsidR="00FA4A3B" w:rsidRPr="00822492" w:rsidRDefault="00FA4A3B" w:rsidP="00C145BA">
      <w:pPr>
        <w:ind w:left="2268" w:hanging="2268"/>
        <w:rPr>
          <w:lang w:val="en-GB"/>
        </w:rPr>
      </w:pPr>
      <w:r w:rsidRPr="00822492">
        <w:rPr>
          <w:lang w:val="en-GB"/>
        </w:rPr>
        <w:t>IIS</w:t>
      </w:r>
      <w:r w:rsidRPr="00822492">
        <w:rPr>
          <w:lang w:val="en-GB"/>
        </w:rPr>
        <w:tab/>
        <w:t>Internet Information Services</w:t>
      </w:r>
    </w:p>
    <w:p w14:paraId="2805CD9D" w14:textId="77777777" w:rsidR="002676CA" w:rsidRPr="00822492" w:rsidRDefault="002676CA" w:rsidP="00C145BA">
      <w:pPr>
        <w:ind w:left="2268" w:hanging="2268"/>
        <w:rPr>
          <w:lang w:val="en-GB"/>
        </w:rPr>
      </w:pPr>
      <w:r w:rsidRPr="00822492">
        <w:rPr>
          <w:lang w:val="en-GB"/>
        </w:rPr>
        <w:t>IMM</w:t>
      </w:r>
      <w:r w:rsidRPr="00822492">
        <w:rPr>
          <w:lang w:val="en-GB"/>
        </w:rPr>
        <w:tab/>
        <w:t>Integrated Management Module</w:t>
      </w:r>
    </w:p>
    <w:p w14:paraId="01ADD156" w14:textId="77777777" w:rsidR="003609BF" w:rsidRPr="00822492" w:rsidRDefault="003609BF" w:rsidP="00C145BA">
      <w:pPr>
        <w:ind w:left="2268" w:hanging="2268"/>
        <w:rPr>
          <w:lang w:val="en-GB"/>
        </w:rPr>
      </w:pPr>
      <w:r w:rsidRPr="00822492">
        <w:rPr>
          <w:lang w:val="en-GB"/>
        </w:rPr>
        <w:t>IP</w:t>
      </w:r>
      <w:r w:rsidRPr="00822492">
        <w:rPr>
          <w:lang w:val="en-GB"/>
        </w:rPr>
        <w:tab/>
        <w:t>internetprotocol</w:t>
      </w:r>
    </w:p>
    <w:p w14:paraId="044486CB" w14:textId="77777777" w:rsidR="003609BF" w:rsidRPr="00822492" w:rsidRDefault="003609BF" w:rsidP="00C145BA">
      <w:pPr>
        <w:ind w:left="2268" w:hanging="2268"/>
        <w:rPr>
          <w:lang w:val="en-GB"/>
        </w:rPr>
      </w:pPr>
      <w:r w:rsidRPr="00822492">
        <w:rPr>
          <w:lang w:val="en-GB"/>
        </w:rPr>
        <w:t>ISO</w:t>
      </w:r>
      <w:r w:rsidRPr="00822492">
        <w:rPr>
          <w:lang w:val="en-GB"/>
        </w:rPr>
        <w:tab/>
        <w:t>International Organization for Standardization</w:t>
      </w:r>
    </w:p>
    <w:p w14:paraId="53F3D637" w14:textId="77777777" w:rsidR="00FA4A3B" w:rsidRPr="00822492" w:rsidRDefault="00FA4A3B" w:rsidP="00C145BA">
      <w:pPr>
        <w:ind w:left="2268" w:hanging="2268"/>
        <w:rPr>
          <w:lang w:val="en-GB"/>
        </w:rPr>
      </w:pPr>
      <w:r w:rsidRPr="00822492">
        <w:rPr>
          <w:lang w:val="en-GB"/>
        </w:rPr>
        <w:t>IWA</w:t>
      </w:r>
      <w:r w:rsidRPr="00822492">
        <w:rPr>
          <w:lang w:val="en-GB"/>
        </w:rPr>
        <w:tab/>
        <w:t>Integrated Windows Authentication</w:t>
      </w:r>
    </w:p>
    <w:p w14:paraId="4C6DDCDA" w14:textId="77777777" w:rsidR="001A2D6C" w:rsidRPr="00822492" w:rsidRDefault="001A2D6C" w:rsidP="00C145BA">
      <w:pPr>
        <w:ind w:left="2268" w:hanging="2268"/>
        <w:rPr>
          <w:lang w:val="en-GB"/>
        </w:rPr>
      </w:pPr>
      <w:r w:rsidRPr="00822492">
        <w:rPr>
          <w:lang w:val="en-GB"/>
        </w:rPr>
        <w:t>LB</w:t>
      </w:r>
      <w:r w:rsidRPr="00822492">
        <w:rPr>
          <w:lang w:val="en-GB"/>
        </w:rPr>
        <w:tab/>
        <w:t>load balancing</w:t>
      </w:r>
    </w:p>
    <w:p w14:paraId="2DBE82CB" w14:textId="77777777" w:rsidR="00DF257A" w:rsidRPr="00822492" w:rsidRDefault="00DF257A" w:rsidP="00C145BA">
      <w:pPr>
        <w:ind w:left="2268" w:hanging="2268"/>
        <w:rPr>
          <w:lang w:val="en-GB"/>
        </w:rPr>
      </w:pPr>
      <w:r w:rsidRPr="00822492">
        <w:rPr>
          <w:lang w:val="en-GB"/>
        </w:rPr>
        <w:t>LB-VS</w:t>
      </w:r>
      <w:r w:rsidRPr="00822492">
        <w:rPr>
          <w:lang w:val="en-GB"/>
        </w:rPr>
        <w:tab/>
        <w:t>load balancing virtual server</w:t>
      </w:r>
    </w:p>
    <w:p w14:paraId="00AC794C" w14:textId="77777777" w:rsidR="001C2288" w:rsidRPr="00822492" w:rsidRDefault="001C2288" w:rsidP="00C145BA">
      <w:pPr>
        <w:ind w:left="2268" w:hanging="2268"/>
        <w:rPr>
          <w:lang w:val="en-GB"/>
        </w:rPr>
      </w:pPr>
      <w:r w:rsidRPr="00822492">
        <w:rPr>
          <w:lang w:val="en-GB"/>
        </w:rPr>
        <w:t>LDAP</w:t>
      </w:r>
      <w:r w:rsidRPr="00822492">
        <w:rPr>
          <w:lang w:val="en-GB"/>
        </w:rPr>
        <w:tab/>
      </w:r>
      <w:r w:rsidR="00C145BA" w:rsidRPr="00822492">
        <w:rPr>
          <w:lang w:val="en-GB"/>
        </w:rPr>
        <w:t>Lightweight Directory Access Protocol</w:t>
      </w:r>
    </w:p>
    <w:p w14:paraId="73B5FA06" w14:textId="77777777" w:rsidR="00DF257A" w:rsidRPr="00822492" w:rsidRDefault="00DF257A" w:rsidP="00C145BA">
      <w:pPr>
        <w:ind w:left="2268" w:hanging="2268"/>
        <w:rPr>
          <w:lang w:val="en-GB"/>
        </w:rPr>
      </w:pPr>
      <w:r w:rsidRPr="00822492">
        <w:rPr>
          <w:lang w:val="en-GB"/>
        </w:rPr>
        <w:t>NAT</w:t>
      </w:r>
      <w:r w:rsidRPr="00822492">
        <w:rPr>
          <w:lang w:val="en-GB"/>
        </w:rPr>
        <w:tab/>
        <w:t>network address translation</w:t>
      </w:r>
    </w:p>
    <w:p w14:paraId="2745B8D6" w14:textId="77777777" w:rsidR="00DF257A" w:rsidRPr="00822492" w:rsidRDefault="00DF257A" w:rsidP="00C145BA">
      <w:pPr>
        <w:ind w:left="2268" w:hanging="2268"/>
        <w:rPr>
          <w:lang w:val="en-GB"/>
        </w:rPr>
      </w:pPr>
      <w:r w:rsidRPr="00822492">
        <w:rPr>
          <w:lang w:val="en-GB"/>
        </w:rPr>
        <w:t>NS</w:t>
      </w:r>
      <w:r w:rsidRPr="00822492">
        <w:rPr>
          <w:lang w:val="en-GB"/>
        </w:rPr>
        <w:tab/>
        <w:t>NetScaler</w:t>
      </w:r>
    </w:p>
    <w:p w14:paraId="38D0A41D" w14:textId="77777777" w:rsidR="00756402" w:rsidRPr="00822492" w:rsidRDefault="00756402" w:rsidP="00C145BA">
      <w:pPr>
        <w:ind w:left="2268" w:hanging="2268"/>
        <w:rPr>
          <w:lang w:val="en-GB"/>
        </w:rPr>
      </w:pPr>
      <w:r w:rsidRPr="00822492">
        <w:rPr>
          <w:lang w:val="en-GB"/>
        </w:rPr>
        <w:t>OAuth</w:t>
      </w:r>
      <w:r w:rsidRPr="00822492">
        <w:rPr>
          <w:lang w:val="en-GB"/>
        </w:rPr>
        <w:tab/>
        <w:t>Open Authorization</w:t>
      </w:r>
    </w:p>
    <w:p w14:paraId="3734B31E" w14:textId="77777777" w:rsidR="00756402" w:rsidRPr="00822492" w:rsidRDefault="00756402" w:rsidP="00C145BA">
      <w:pPr>
        <w:ind w:left="2268" w:hanging="2268"/>
        <w:rPr>
          <w:lang w:val="en-GB"/>
        </w:rPr>
      </w:pPr>
      <w:r w:rsidRPr="00822492">
        <w:rPr>
          <w:lang w:val="en-GB"/>
        </w:rPr>
        <w:t>OpenID</w:t>
      </w:r>
      <w:r w:rsidRPr="00822492">
        <w:rPr>
          <w:lang w:val="en-GB"/>
        </w:rPr>
        <w:tab/>
        <w:t>OpenID Connect</w:t>
      </w:r>
    </w:p>
    <w:p w14:paraId="7BC863C8" w14:textId="77777777" w:rsidR="00C145BA" w:rsidRPr="00822492" w:rsidRDefault="00C145BA" w:rsidP="00C145BA">
      <w:pPr>
        <w:ind w:left="2268" w:hanging="2268"/>
        <w:rPr>
          <w:lang w:val="en-GB"/>
        </w:rPr>
      </w:pPr>
      <w:r w:rsidRPr="00822492">
        <w:rPr>
          <w:lang w:val="en-GB"/>
        </w:rPr>
        <w:lastRenderedPageBreak/>
        <w:t>PaaS</w:t>
      </w:r>
      <w:r w:rsidRPr="00822492">
        <w:rPr>
          <w:lang w:val="en-GB"/>
        </w:rPr>
        <w:tab/>
        <w:t>Platform as a Service</w:t>
      </w:r>
    </w:p>
    <w:p w14:paraId="51A8E059" w14:textId="77777777" w:rsidR="00756402" w:rsidRPr="00822492" w:rsidRDefault="00756402" w:rsidP="00756402">
      <w:pPr>
        <w:ind w:left="2268" w:hanging="2268"/>
        <w:rPr>
          <w:lang w:val="en-GB"/>
        </w:rPr>
      </w:pPr>
      <w:r w:rsidRPr="00822492">
        <w:rPr>
          <w:lang w:val="en-GB"/>
        </w:rPr>
        <w:t>PFS</w:t>
      </w:r>
      <w:r w:rsidRPr="00822492">
        <w:rPr>
          <w:lang w:val="en-GB"/>
        </w:rPr>
        <w:tab/>
        <w:t>perfect forward secrecy</w:t>
      </w:r>
    </w:p>
    <w:p w14:paraId="56B3975D" w14:textId="77777777" w:rsidR="00756402" w:rsidRPr="00822492" w:rsidRDefault="003609BF" w:rsidP="00756402">
      <w:pPr>
        <w:ind w:left="2268" w:hanging="2268"/>
        <w:rPr>
          <w:lang w:val="en-GB"/>
        </w:rPr>
      </w:pPr>
      <w:r w:rsidRPr="00822492">
        <w:rPr>
          <w:lang w:val="en-GB"/>
        </w:rPr>
        <w:t>QMP</w:t>
      </w:r>
      <w:r w:rsidRPr="00822492">
        <w:rPr>
          <w:lang w:val="en-GB"/>
        </w:rPr>
        <w:tab/>
      </w:r>
      <w:r w:rsidRPr="00822492">
        <w:rPr>
          <w:rFonts w:cs="Times New Roman"/>
          <w:lang w:val="en-GB"/>
        </w:rPr>
        <w:t>Quality Management Principles</w:t>
      </w:r>
    </w:p>
    <w:p w14:paraId="42C2AD3E" w14:textId="77777777" w:rsidR="00756402" w:rsidRPr="00822492" w:rsidRDefault="00756402" w:rsidP="00756402">
      <w:pPr>
        <w:ind w:left="2268" w:hanging="2268"/>
        <w:rPr>
          <w:lang w:val="en-GB"/>
        </w:rPr>
      </w:pPr>
      <w:r w:rsidRPr="00822492">
        <w:rPr>
          <w:lang w:val="en-GB"/>
        </w:rPr>
        <w:t>RADIUS</w:t>
      </w:r>
      <w:r w:rsidRPr="00822492">
        <w:rPr>
          <w:lang w:val="en-GB"/>
        </w:rPr>
        <w:tab/>
        <w:t>Remote Authentication Dial-In User Service</w:t>
      </w:r>
    </w:p>
    <w:p w14:paraId="417CF0ED" w14:textId="77777777" w:rsidR="003609BF" w:rsidRPr="00822492" w:rsidRDefault="00756402" w:rsidP="00756402">
      <w:pPr>
        <w:ind w:left="2268" w:hanging="2268"/>
        <w:rPr>
          <w:lang w:val="en-GB"/>
        </w:rPr>
      </w:pPr>
      <w:r w:rsidRPr="00822492">
        <w:rPr>
          <w:lang w:val="en-GB"/>
        </w:rPr>
        <w:t>SaaS</w:t>
      </w:r>
      <w:r w:rsidRPr="00822492">
        <w:rPr>
          <w:lang w:val="en-GB"/>
        </w:rPr>
        <w:tab/>
        <w:t>Software as a Service</w:t>
      </w:r>
    </w:p>
    <w:p w14:paraId="71337FEC" w14:textId="77777777" w:rsidR="00756402" w:rsidRPr="00822492" w:rsidRDefault="00756402" w:rsidP="00C145BA">
      <w:pPr>
        <w:ind w:left="2268" w:hanging="2268"/>
        <w:rPr>
          <w:lang w:val="en-GB"/>
        </w:rPr>
      </w:pPr>
      <w:r w:rsidRPr="00822492">
        <w:rPr>
          <w:lang w:val="en-GB"/>
        </w:rPr>
        <w:t>SAML</w:t>
      </w:r>
      <w:r w:rsidRPr="00822492">
        <w:rPr>
          <w:lang w:val="en-GB"/>
        </w:rPr>
        <w:tab/>
        <w:t>Security Assertion Markup Language</w:t>
      </w:r>
    </w:p>
    <w:p w14:paraId="5FBF7A0B" w14:textId="77777777" w:rsidR="00C145BA" w:rsidRPr="00923ABC" w:rsidRDefault="00E662FF" w:rsidP="00756402">
      <w:pPr>
        <w:ind w:left="2268" w:hanging="2268"/>
      </w:pPr>
      <w:r w:rsidRPr="00923ABC">
        <w:t>SAP</w:t>
      </w:r>
      <w:r w:rsidRPr="00923ABC">
        <w:tab/>
      </w:r>
      <w:r w:rsidR="003609BF" w:rsidRPr="00923ABC">
        <w:t>Systeme, Anwendungen und Produkte in der Datenverarbeitung (bedrijf)</w:t>
      </w:r>
    </w:p>
    <w:p w14:paraId="4FB9D4D5" w14:textId="77777777" w:rsidR="00C145BA" w:rsidRPr="00822492" w:rsidRDefault="00C145BA" w:rsidP="00C145BA">
      <w:pPr>
        <w:ind w:left="2268" w:hanging="2268"/>
        <w:rPr>
          <w:lang w:val="en-GB"/>
        </w:rPr>
      </w:pPr>
      <w:r w:rsidRPr="00822492">
        <w:rPr>
          <w:lang w:val="en-GB"/>
        </w:rPr>
        <w:t>SLA</w:t>
      </w:r>
      <w:r w:rsidRPr="00822492">
        <w:rPr>
          <w:lang w:val="en-GB"/>
        </w:rPr>
        <w:tab/>
        <w:t>service-level agreement</w:t>
      </w:r>
    </w:p>
    <w:p w14:paraId="2726CB3E" w14:textId="77777777" w:rsidR="00756402" w:rsidRPr="00822492" w:rsidRDefault="00756402" w:rsidP="00C145BA">
      <w:pPr>
        <w:ind w:left="2268" w:hanging="2268"/>
        <w:rPr>
          <w:lang w:val="en-GB"/>
        </w:rPr>
      </w:pPr>
      <w:r w:rsidRPr="00822492">
        <w:rPr>
          <w:lang w:val="en-GB"/>
        </w:rPr>
        <w:t>SP</w:t>
      </w:r>
      <w:r w:rsidRPr="00822492">
        <w:rPr>
          <w:lang w:val="en-GB"/>
        </w:rPr>
        <w:tab/>
        <w:t>service provider</w:t>
      </w:r>
    </w:p>
    <w:p w14:paraId="164FD787" w14:textId="77777777" w:rsidR="00C145BA" w:rsidRPr="00822492" w:rsidRDefault="00C145BA" w:rsidP="00C145BA">
      <w:pPr>
        <w:ind w:left="2268" w:hanging="2268"/>
        <w:rPr>
          <w:lang w:val="en-GB"/>
        </w:rPr>
      </w:pPr>
      <w:r w:rsidRPr="00822492">
        <w:rPr>
          <w:lang w:val="en-GB"/>
        </w:rPr>
        <w:t>SSO</w:t>
      </w:r>
      <w:r w:rsidRPr="00822492">
        <w:rPr>
          <w:lang w:val="en-GB"/>
        </w:rPr>
        <w:tab/>
        <w:t>single sign-on</w:t>
      </w:r>
    </w:p>
    <w:p w14:paraId="100C0CE5" w14:textId="77777777" w:rsidR="00DF257A" w:rsidRPr="00822492" w:rsidRDefault="00DF257A" w:rsidP="00C145BA">
      <w:pPr>
        <w:ind w:left="2268" w:hanging="2268"/>
        <w:rPr>
          <w:lang w:val="en-GB"/>
        </w:rPr>
      </w:pPr>
      <w:r w:rsidRPr="00822492">
        <w:rPr>
          <w:lang w:val="en-GB"/>
        </w:rPr>
        <w:t>SZ</w:t>
      </w:r>
      <w:r w:rsidRPr="00822492">
        <w:rPr>
          <w:lang w:val="en-GB"/>
        </w:rPr>
        <w:tab/>
        <w:t>StorageZone</w:t>
      </w:r>
    </w:p>
    <w:p w14:paraId="39575F2B" w14:textId="77777777" w:rsidR="00DF257A" w:rsidRPr="00822492" w:rsidRDefault="00DF257A" w:rsidP="00C145BA">
      <w:pPr>
        <w:ind w:left="2268" w:hanging="2268"/>
        <w:rPr>
          <w:lang w:val="en-GB"/>
        </w:rPr>
      </w:pPr>
      <w:r w:rsidRPr="00822492">
        <w:rPr>
          <w:lang w:val="en-GB"/>
        </w:rPr>
        <w:t>SZ-C</w:t>
      </w:r>
      <w:r w:rsidRPr="00822492">
        <w:rPr>
          <w:lang w:val="en-GB"/>
        </w:rPr>
        <w:tab/>
        <w:t>StorageZone Connector</w:t>
      </w:r>
    </w:p>
    <w:p w14:paraId="67EAD461" w14:textId="77777777" w:rsidR="00FA4A3B" w:rsidRPr="00822492" w:rsidRDefault="00FA4A3B" w:rsidP="00C145BA">
      <w:pPr>
        <w:ind w:left="2268" w:hanging="2268"/>
        <w:rPr>
          <w:lang w:val="en-GB"/>
        </w:rPr>
      </w:pPr>
      <w:r w:rsidRPr="00822492">
        <w:rPr>
          <w:lang w:val="en-GB"/>
        </w:rPr>
        <w:t>UNC</w:t>
      </w:r>
      <w:r w:rsidRPr="00822492">
        <w:rPr>
          <w:lang w:val="en-GB"/>
        </w:rPr>
        <w:tab/>
        <w:t>uniform naming convention</w:t>
      </w:r>
    </w:p>
    <w:p w14:paraId="36E26C53" w14:textId="77777777" w:rsidR="00C145BA" w:rsidRPr="00822492" w:rsidRDefault="00C145BA" w:rsidP="00C145BA">
      <w:pPr>
        <w:ind w:left="2268" w:hanging="2268"/>
        <w:rPr>
          <w:lang w:val="en-GB"/>
        </w:rPr>
      </w:pPr>
      <w:r w:rsidRPr="00822492">
        <w:rPr>
          <w:lang w:val="en-GB"/>
        </w:rPr>
        <w:t>URL</w:t>
      </w:r>
      <w:r w:rsidRPr="00822492">
        <w:rPr>
          <w:lang w:val="en-GB"/>
        </w:rPr>
        <w:tab/>
        <w:t>Uniform Resource Locator</w:t>
      </w:r>
    </w:p>
    <w:p w14:paraId="276272E3" w14:textId="77777777" w:rsidR="0029195D" w:rsidRPr="00822492" w:rsidRDefault="008E5E00" w:rsidP="00C145BA">
      <w:pPr>
        <w:ind w:left="2268" w:hanging="2268"/>
        <w:rPr>
          <w:lang w:val="en-GB"/>
        </w:rPr>
      </w:pPr>
      <w:r w:rsidRPr="00822492">
        <w:rPr>
          <w:lang w:val="en-GB"/>
        </w:rPr>
        <w:t>VPN</w:t>
      </w:r>
      <w:r w:rsidRPr="00822492">
        <w:rPr>
          <w:lang w:val="en-GB"/>
        </w:rPr>
        <w:tab/>
        <w:t>virtual private network</w:t>
      </w:r>
    </w:p>
    <w:p w14:paraId="06DE33ED" w14:textId="77777777" w:rsidR="001C2288" w:rsidRPr="00822492" w:rsidRDefault="001C2288" w:rsidP="00C145BA">
      <w:pPr>
        <w:ind w:left="2268" w:hanging="2268"/>
        <w:rPr>
          <w:lang w:val="en-GB"/>
        </w:rPr>
      </w:pPr>
    </w:p>
    <w:p w14:paraId="157ACD30" w14:textId="77777777" w:rsidR="0029195D" w:rsidRPr="00822492" w:rsidRDefault="0029195D" w:rsidP="00C145BA">
      <w:pPr>
        <w:ind w:left="2268" w:hanging="2268"/>
        <w:rPr>
          <w:lang w:val="en-GB"/>
        </w:rPr>
      </w:pPr>
    </w:p>
    <w:p w14:paraId="231E65DC" w14:textId="77777777" w:rsidR="0029195D" w:rsidRPr="00822492" w:rsidRDefault="0029195D" w:rsidP="00C145BA">
      <w:pPr>
        <w:ind w:left="2268" w:hanging="2268"/>
        <w:rPr>
          <w:lang w:val="en-GB"/>
        </w:rPr>
      </w:pPr>
    </w:p>
    <w:p w14:paraId="60365DF8" w14:textId="77777777" w:rsidR="00E662FF" w:rsidRPr="00822492" w:rsidRDefault="00E662FF" w:rsidP="00C145BA">
      <w:pPr>
        <w:ind w:left="2268" w:hanging="2268"/>
        <w:rPr>
          <w:lang w:val="en-GB"/>
        </w:rPr>
      </w:pPr>
    </w:p>
    <w:p w14:paraId="20BFE403" w14:textId="77777777" w:rsidR="001F4A27" w:rsidRPr="00822492" w:rsidRDefault="001F4A27" w:rsidP="001F4A27">
      <w:pPr>
        <w:rPr>
          <w:rFonts w:asciiTheme="majorHAnsi" w:eastAsiaTheme="majorEastAsia" w:hAnsiTheme="majorHAnsi" w:cstheme="majorBidi"/>
          <w:color w:val="2E74B5" w:themeColor="accent1" w:themeShade="BF"/>
          <w:sz w:val="32"/>
          <w:szCs w:val="32"/>
          <w:lang w:val="en-GB"/>
        </w:rPr>
      </w:pPr>
      <w:r w:rsidRPr="00822492">
        <w:rPr>
          <w:lang w:val="en-GB"/>
        </w:rPr>
        <w:br w:type="page"/>
      </w:r>
    </w:p>
    <w:p w14:paraId="7C9B16A9" w14:textId="77777777" w:rsidR="00E86672" w:rsidRPr="00923ABC" w:rsidRDefault="00C701A3" w:rsidP="00B65CE4">
      <w:pPr>
        <w:pStyle w:val="Kop1"/>
      </w:pPr>
      <w:bookmarkStart w:id="13" w:name="_Toc509827054"/>
      <w:bookmarkStart w:id="14" w:name="_Toc512841397"/>
      <w:bookmarkStart w:id="15" w:name="_Toc514249691"/>
      <w:bookmarkStart w:id="16" w:name="_Toc514447248"/>
      <w:r w:rsidRPr="00923ABC">
        <w:lastRenderedPageBreak/>
        <w:t xml:space="preserve">Voorstelling van het </w:t>
      </w:r>
      <w:r w:rsidR="00E86672" w:rsidRPr="00923ABC">
        <w:t>bedrijf</w:t>
      </w:r>
      <w:bookmarkEnd w:id="13"/>
      <w:bookmarkEnd w:id="14"/>
      <w:bookmarkEnd w:id="15"/>
      <w:bookmarkEnd w:id="16"/>
    </w:p>
    <w:p w14:paraId="64C14DD9" w14:textId="77777777" w:rsidR="0052683C" w:rsidRPr="00923ABC" w:rsidRDefault="0052683C" w:rsidP="0052683C">
      <w:pPr>
        <w:rPr>
          <w:rFonts w:cs="Times New Roman"/>
        </w:rPr>
      </w:pPr>
    </w:p>
    <w:p w14:paraId="66D472CB" w14:textId="77777777"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14:paraId="7F44C456" w14:textId="77777777"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14:paraId="0C2D1B58" w14:textId="77777777"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252686" w:rsidRPr="00252686">
            <w:rPr>
              <w:rFonts w:cs="Times New Roman"/>
              <w:noProof/>
            </w:rPr>
            <w:t>[1]</w:t>
          </w:r>
          <w:r w:rsidR="006C496A" w:rsidRPr="00923ABC">
            <w:rPr>
              <w:rFonts w:cs="Times New Roman"/>
            </w:rPr>
            <w:fldChar w:fldCharType="end"/>
          </w:r>
        </w:sdtContent>
      </w:sdt>
    </w:p>
    <w:p w14:paraId="397EBB70" w14:textId="77777777" w:rsidR="00FB51A1" w:rsidRPr="00923ABC" w:rsidRDefault="00FB51A1" w:rsidP="00FB51A1">
      <w:pPr>
        <w:rPr>
          <w:rFonts w:cs="Times New Roman"/>
        </w:rPr>
      </w:pPr>
    </w:p>
    <w:p w14:paraId="4DE98191" w14:textId="77777777" w:rsidR="0052683C" w:rsidRPr="00923ABC" w:rsidRDefault="0052683C" w:rsidP="00FB51A1">
      <w:pPr>
        <w:rPr>
          <w:rFonts w:cs="Times New Roman"/>
        </w:rPr>
      </w:pPr>
    </w:p>
    <w:p w14:paraId="121C7544" w14:textId="77777777" w:rsidR="00FB51A1" w:rsidRPr="00923ABC" w:rsidRDefault="00FB51A1" w:rsidP="002352AB">
      <w:pPr>
        <w:pStyle w:val="Kop2"/>
      </w:pPr>
      <w:bookmarkStart w:id="17" w:name="_Toc509827055"/>
      <w:bookmarkStart w:id="18" w:name="_Toc512841398"/>
      <w:bookmarkStart w:id="19" w:name="_Toc514249692"/>
      <w:bookmarkStart w:id="20" w:name="_Toc514447249"/>
      <w:r w:rsidRPr="00923ABC">
        <w:t>ISO</w:t>
      </w:r>
      <w:r w:rsidR="00D81674" w:rsidRPr="00923ABC">
        <w:t xml:space="preserve"> 9001</w:t>
      </w:r>
      <w:bookmarkEnd w:id="17"/>
      <w:bookmarkEnd w:id="18"/>
      <w:bookmarkEnd w:id="19"/>
      <w:bookmarkEnd w:id="20"/>
    </w:p>
    <w:p w14:paraId="68CB6028" w14:textId="77777777" w:rsidR="00560615" w:rsidRPr="00923ABC" w:rsidRDefault="00560615" w:rsidP="00560615">
      <w:pPr>
        <w:rPr>
          <w:rFonts w:cs="Times New Roman"/>
        </w:rPr>
      </w:pPr>
    </w:p>
    <w:p w14:paraId="5D34D00C" w14:textId="77777777"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14:paraId="4E1E3D51" w14:textId="77777777"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EndPr/>
        <w:sdtContent>
          <w:r w:rsidR="00433799">
            <w:rPr>
              <w:rFonts w:cs="Times New Roman"/>
            </w:rPr>
            <w:fldChar w:fldCharType="begin"/>
          </w:r>
          <w:r w:rsidR="00433799" w:rsidRPr="00822492">
            <w:rPr>
              <w:rFonts w:cs="Times New Roman"/>
              <w:lang w:val="nl-BE"/>
            </w:rPr>
            <w:instrText xml:space="preserve"> CITATION Kau16 \l 2057 </w:instrText>
          </w:r>
          <w:r w:rsidR="00433799">
            <w:rPr>
              <w:rFonts w:cs="Times New Roman"/>
            </w:rPr>
            <w:fldChar w:fldCharType="separate"/>
          </w:r>
          <w:r w:rsidR="00252686" w:rsidRPr="00822492">
            <w:rPr>
              <w:rFonts w:cs="Times New Roman"/>
              <w:noProof/>
              <w:lang w:val="nl-BE"/>
            </w:rPr>
            <w:t>[2]</w:t>
          </w:r>
          <w:r w:rsidR="00433799">
            <w:rPr>
              <w:rFonts w:cs="Times New Roman"/>
            </w:rPr>
            <w:fldChar w:fldCharType="end"/>
          </w:r>
        </w:sdtContent>
      </w:sdt>
    </w:p>
    <w:p w14:paraId="792327E9" w14:textId="77777777" w:rsidR="007D351F" w:rsidRPr="00923ABC" w:rsidRDefault="00556716" w:rsidP="00560615">
      <w:pPr>
        <w:rPr>
          <w:rFonts w:cs="Times New Roman"/>
        </w:rPr>
      </w:pPr>
      <w:r>
        <w:rPr>
          <w:noProof/>
          <w:lang w:val="nl-BE" w:eastAsia="nl-BE"/>
        </w:rPr>
        <w:lastRenderedPageBreak/>
        <w:drawing>
          <wp:anchor distT="0" distB="0" distL="114300" distR="114300" simplePos="0" relativeHeight="251745280" behindDoc="0" locked="0" layoutInCell="1" allowOverlap="1" wp14:anchorId="1E5CB9B4" wp14:editId="664CEAC8">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14:paraId="54BF0D87" w14:textId="77777777" w:rsidR="007D351F" w:rsidRPr="00923ABC" w:rsidRDefault="004A6191" w:rsidP="004A6191">
      <w:pPr>
        <w:pStyle w:val="Bijschrift"/>
        <w:rPr>
          <w:rFonts w:cs="Times New Roman"/>
          <w:i w:val="0"/>
          <w:sz w:val="20"/>
        </w:rPr>
      </w:pPr>
      <w:bookmarkStart w:id="21" w:name="_Toc509822894"/>
      <w:bookmarkStart w:id="22" w:name="_Toc509850452"/>
      <w:bookmarkStart w:id="23" w:name="_Toc512457909"/>
      <w:r w:rsidRPr="00923ABC">
        <w:t xml:space="preserve">Figuur </w:t>
      </w:r>
      <w:r w:rsidR="004C40BB">
        <w:fldChar w:fldCharType="begin"/>
      </w:r>
      <w:r w:rsidR="004C40BB">
        <w:instrText xml:space="preserve"> STYLEREF 1 \s </w:instrText>
      </w:r>
      <w:r w:rsidR="004C40BB">
        <w:fldChar w:fldCharType="separate"/>
      </w:r>
      <w:r w:rsidR="001D3FB2">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w:t>
      </w:r>
      <w:r w:rsidR="004C40BB">
        <w:fldChar w:fldCharType="end"/>
      </w:r>
      <w:r w:rsidRPr="00923ABC">
        <w:t>: De voordelen van ISO 9001 gecertificeerde bedrijven</w:t>
      </w:r>
      <w:bookmarkEnd w:id="21"/>
      <w:r w:rsidR="002F2947" w:rsidRPr="00923ABC">
        <w:t>.</w:t>
      </w:r>
      <w:r w:rsidR="00056278">
        <w:t xml:space="preserve"> </w:t>
      </w:r>
      <w:sdt>
        <w:sdtPr>
          <w:id w:val="-446620193"/>
          <w:citation/>
        </w:sdtPr>
        <w:sdtEndPr/>
        <w:sdtContent>
          <w:r w:rsidR="00056278">
            <w:fldChar w:fldCharType="begin"/>
          </w:r>
          <w:r w:rsidR="0094229A" w:rsidRPr="00822492">
            <w:rPr>
              <w:lang w:val="nl-BE"/>
            </w:rPr>
            <w:instrText xml:space="preserve">CITATION Dav16 \l 2057 </w:instrText>
          </w:r>
          <w:r w:rsidR="00056278">
            <w:fldChar w:fldCharType="separate"/>
          </w:r>
          <w:r w:rsidR="00252686" w:rsidRPr="00822492">
            <w:rPr>
              <w:noProof/>
              <w:lang w:val="nl-BE"/>
            </w:rPr>
            <w:t>[3]</w:t>
          </w:r>
          <w:r w:rsidR="00056278">
            <w:fldChar w:fldCharType="end"/>
          </w:r>
        </w:sdtContent>
      </w:sdt>
      <w:bookmarkEnd w:id="22"/>
      <w:bookmarkEnd w:id="23"/>
    </w:p>
    <w:p w14:paraId="4076E5DC" w14:textId="77777777" w:rsidR="007D351F" w:rsidRPr="00923ABC" w:rsidRDefault="007D351F" w:rsidP="00560615">
      <w:pPr>
        <w:rPr>
          <w:rFonts w:cs="Times New Roman"/>
        </w:rPr>
      </w:pPr>
    </w:p>
    <w:p w14:paraId="2C5CFF64" w14:textId="77777777"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14:paraId="06BE6A56" w14:textId="77777777" w:rsidR="00560615" w:rsidRPr="00923ABC" w:rsidRDefault="00E172F7" w:rsidP="00560615">
      <w:pPr>
        <w:pStyle w:val="Lijstalinea"/>
        <w:numPr>
          <w:ilvl w:val="0"/>
          <w:numId w:val="1"/>
        </w:numPr>
        <w:rPr>
          <w:rFonts w:cs="Times New Roman"/>
        </w:rPr>
      </w:pPr>
      <w:r w:rsidRPr="00923ABC">
        <w:rPr>
          <w:rFonts w:cs="Times New Roman"/>
        </w:rPr>
        <w:t>Customer focus</w:t>
      </w:r>
    </w:p>
    <w:p w14:paraId="520211E6" w14:textId="77777777" w:rsidR="00B90F21" w:rsidRPr="00923ABC" w:rsidRDefault="00E172F7" w:rsidP="00560615">
      <w:pPr>
        <w:pStyle w:val="Lijstalinea"/>
        <w:numPr>
          <w:ilvl w:val="0"/>
          <w:numId w:val="1"/>
        </w:numPr>
        <w:rPr>
          <w:rFonts w:cs="Times New Roman"/>
        </w:rPr>
      </w:pPr>
      <w:r w:rsidRPr="00923ABC">
        <w:rPr>
          <w:rFonts w:cs="Times New Roman"/>
        </w:rPr>
        <w:t>Leadership</w:t>
      </w:r>
    </w:p>
    <w:p w14:paraId="34758849" w14:textId="77777777" w:rsidR="00B90F21" w:rsidRPr="00923ABC" w:rsidRDefault="00E172F7" w:rsidP="00560615">
      <w:pPr>
        <w:pStyle w:val="Lijstalinea"/>
        <w:numPr>
          <w:ilvl w:val="0"/>
          <w:numId w:val="1"/>
        </w:numPr>
        <w:rPr>
          <w:rFonts w:cs="Times New Roman"/>
        </w:rPr>
      </w:pPr>
      <w:r w:rsidRPr="00923ABC">
        <w:rPr>
          <w:rFonts w:cs="Times New Roman"/>
        </w:rPr>
        <w:t>Engagement of people</w:t>
      </w:r>
    </w:p>
    <w:p w14:paraId="1BFA294B" w14:textId="77777777" w:rsidR="00B90F21" w:rsidRPr="00923ABC" w:rsidRDefault="00E172F7" w:rsidP="00560615">
      <w:pPr>
        <w:pStyle w:val="Lijstalinea"/>
        <w:numPr>
          <w:ilvl w:val="0"/>
          <w:numId w:val="1"/>
        </w:numPr>
        <w:rPr>
          <w:rFonts w:cs="Times New Roman"/>
        </w:rPr>
      </w:pPr>
      <w:r w:rsidRPr="00923ABC">
        <w:rPr>
          <w:rFonts w:cs="Times New Roman"/>
        </w:rPr>
        <w:t>Process approach</w:t>
      </w:r>
    </w:p>
    <w:p w14:paraId="670EF4BD" w14:textId="77777777" w:rsidR="00B90F21" w:rsidRPr="00923ABC" w:rsidRDefault="00E172F7" w:rsidP="00560615">
      <w:pPr>
        <w:pStyle w:val="Lijstalinea"/>
        <w:numPr>
          <w:ilvl w:val="0"/>
          <w:numId w:val="1"/>
        </w:numPr>
        <w:rPr>
          <w:rFonts w:cs="Times New Roman"/>
        </w:rPr>
      </w:pPr>
      <w:r w:rsidRPr="00923ABC">
        <w:rPr>
          <w:rFonts w:cs="Times New Roman"/>
        </w:rPr>
        <w:t>Improvement</w:t>
      </w:r>
    </w:p>
    <w:p w14:paraId="43CFF657" w14:textId="77777777" w:rsidR="00B90F21" w:rsidRPr="00923ABC" w:rsidRDefault="00B90F21" w:rsidP="00560615">
      <w:pPr>
        <w:pStyle w:val="Lijstalinea"/>
        <w:numPr>
          <w:ilvl w:val="0"/>
          <w:numId w:val="1"/>
        </w:numPr>
        <w:rPr>
          <w:rFonts w:cs="Times New Roman"/>
        </w:rPr>
      </w:pPr>
      <w:r w:rsidRPr="00923ABC">
        <w:rPr>
          <w:rFonts w:cs="Times New Roman"/>
        </w:rPr>
        <w:t xml:space="preserve">Evidence-based </w:t>
      </w:r>
      <w:r w:rsidR="00E172F7" w:rsidRPr="00923ABC">
        <w:rPr>
          <w:rFonts w:cs="Times New Roman"/>
        </w:rPr>
        <w:t>decission making</w:t>
      </w:r>
    </w:p>
    <w:p w14:paraId="1C2A2EDD" w14:textId="77777777" w:rsidR="00B90F21" w:rsidRPr="00923ABC" w:rsidRDefault="00E172F7" w:rsidP="00560615">
      <w:pPr>
        <w:pStyle w:val="Lijstalinea"/>
        <w:numPr>
          <w:ilvl w:val="0"/>
          <w:numId w:val="1"/>
        </w:numPr>
        <w:rPr>
          <w:rFonts w:cs="Times New Roman"/>
        </w:rPr>
      </w:pPr>
      <w:r w:rsidRPr="00923ABC">
        <w:rPr>
          <w:rFonts w:cs="Times New Roman"/>
        </w:rPr>
        <w:t>Relationship management</w:t>
      </w:r>
    </w:p>
    <w:p w14:paraId="1954A429" w14:textId="77777777" w:rsidR="00B90F21" w:rsidRPr="00923ABC" w:rsidRDefault="00E172F7" w:rsidP="00B90F21">
      <w:pPr>
        <w:rPr>
          <w:rFonts w:cs="Times New Roman"/>
        </w:rPr>
      </w:pPr>
      <w:r w:rsidRPr="00923ABC">
        <w:rPr>
          <w:rFonts w:cs="Times New Roman"/>
        </w:rPr>
        <w:t xml:space="preserve">Deze vormen de zeven </w:t>
      </w:r>
      <w:r w:rsidR="00804F61" w:rsidRPr="00923ABC">
        <w:rPr>
          <w:rFonts w:cs="Times New Roman"/>
        </w:rPr>
        <w:t>Quality Management P</w:t>
      </w:r>
      <w:r w:rsidRPr="00923ABC">
        <w:rPr>
          <w:rFonts w:cs="Times New Roman"/>
        </w:rPr>
        <w:t>rinciples</w:t>
      </w:r>
      <w:r w:rsidR="00B90F21" w:rsidRPr="00923ABC">
        <w:rPr>
          <w:rFonts w:cs="Times New Roman"/>
        </w:rPr>
        <w:t xml:space="preserve"> (QMP) van de ISO 9001 norm.</w:t>
      </w:r>
    </w:p>
    <w:p w14:paraId="5F2A847F" w14:textId="77777777" w:rsidR="00B90F21" w:rsidRPr="00923ABC" w:rsidRDefault="00804F61" w:rsidP="00B90F21">
      <w:pPr>
        <w:rPr>
          <w:rFonts w:cs="Times New Roman"/>
        </w:rPr>
      </w:pPr>
      <w:r w:rsidRPr="00923ABC">
        <w:rPr>
          <w:rFonts w:cs="Times New Roman"/>
        </w:rPr>
        <w:t>Het “Quality management systems – Requirements”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252686" w:rsidRPr="00252686">
            <w:rPr>
              <w:rFonts w:cs="Times New Roman"/>
              <w:noProof/>
            </w:rPr>
            <w:t>[4]</w:t>
          </w:r>
          <w:r w:rsidR="006C496A" w:rsidRPr="00923ABC">
            <w:rPr>
              <w:rFonts w:cs="Times New Roman"/>
            </w:rPr>
            <w:fldChar w:fldCharType="end"/>
          </w:r>
        </w:sdtContent>
      </w:sdt>
    </w:p>
    <w:p w14:paraId="7D29E08A" w14:textId="77777777"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m de 3 jaar is er dus nood aan een hercertificering.</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252686" w:rsidRPr="00252686">
            <w:rPr>
              <w:rFonts w:cs="Times New Roman"/>
              <w:noProof/>
            </w:rPr>
            <w:t>[5]</w:t>
          </w:r>
          <w:r w:rsidR="00AA44FC" w:rsidRPr="00923ABC">
            <w:rPr>
              <w:rFonts w:cs="Times New Roman"/>
            </w:rPr>
            <w:fldChar w:fldCharType="end"/>
          </w:r>
        </w:sdtContent>
      </w:sdt>
    </w:p>
    <w:p w14:paraId="4A97F742" w14:textId="77777777" w:rsidR="00630878" w:rsidRPr="00923ABC" w:rsidRDefault="00630878" w:rsidP="00B90F21">
      <w:pPr>
        <w:rPr>
          <w:rFonts w:cs="Times New Roman"/>
        </w:rPr>
      </w:pPr>
    </w:p>
    <w:p w14:paraId="42F572D2" w14:textId="77777777" w:rsidR="00FB51A1" w:rsidRPr="00923ABC" w:rsidRDefault="00FB51A1" w:rsidP="00FB51A1">
      <w:pPr>
        <w:rPr>
          <w:rFonts w:cs="Times New Roman"/>
        </w:rPr>
      </w:pPr>
    </w:p>
    <w:p w14:paraId="5D42C5F1" w14:textId="77777777" w:rsidR="00FB51A1" w:rsidRPr="00923ABC" w:rsidRDefault="00FB51A1" w:rsidP="002352AB">
      <w:pPr>
        <w:pStyle w:val="Kop2"/>
      </w:pPr>
      <w:bookmarkStart w:id="24" w:name="_Toc509827056"/>
      <w:bookmarkStart w:id="25" w:name="_Toc512841399"/>
      <w:bookmarkStart w:id="26" w:name="_Toc514249693"/>
      <w:bookmarkStart w:id="27" w:name="_Toc514447250"/>
      <w:r w:rsidRPr="00923ABC">
        <w:lastRenderedPageBreak/>
        <w:t>Bedrijfsstructuur</w:t>
      </w:r>
      <w:bookmarkEnd w:id="24"/>
      <w:bookmarkEnd w:id="25"/>
      <w:bookmarkEnd w:id="26"/>
      <w:bookmarkEnd w:id="27"/>
    </w:p>
    <w:p w14:paraId="65B09EB7" w14:textId="77777777" w:rsidR="008550C9" w:rsidRPr="00923ABC" w:rsidRDefault="008550C9" w:rsidP="0052683C">
      <w:pPr>
        <w:rPr>
          <w:rFonts w:cs="Times New Roman"/>
        </w:rPr>
      </w:pPr>
    </w:p>
    <w:p w14:paraId="43C5CF76" w14:textId="77777777" w:rsidR="0052683C" w:rsidRPr="00923ABC" w:rsidRDefault="00D97873"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59264" behindDoc="0" locked="0" layoutInCell="1" allowOverlap="1" wp14:anchorId="2FD7E3EF" wp14:editId="0850032C">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BD68914" w14:textId="77777777" w:rsidR="00822492" w:rsidRDefault="00822492"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D7E3EF"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14:paraId="3BD68914" w14:textId="77777777" w:rsidR="00822492" w:rsidRDefault="00822492" w:rsidP="00D97873">
                      <w:pPr>
                        <w:jc w:val="center"/>
                      </w:pPr>
                      <w:r>
                        <w:t>CEO</w:t>
                      </w:r>
                    </w:p>
                  </w:txbxContent>
                </v:textbox>
              </v:rect>
            </w:pict>
          </mc:Fallback>
        </mc:AlternateContent>
      </w:r>
    </w:p>
    <w:p w14:paraId="16B4BACF" w14:textId="77777777" w:rsidR="003332D7" w:rsidRPr="00923ABC" w:rsidRDefault="003332D7" w:rsidP="0052683C">
      <w:pPr>
        <w:rPr>
          <w:rFonts w:cs="Times New Roman"/>
        </w:rPr>
      </w:pPr>
    </w:p>
    <w:p w14:paraId="2E6F61FB" w14:textId="77777777" w:rsidR="003332D7" w:rsidRPr="00923ABC" w:rsidRDefault="003332D7" w:rsidP="0052683C">
      <w:pPr>
        <w:rPr>
          <w:rFonts w:cs="Times New Roman"/>
        </w:rPr>
      </w:pPr>
    </w:p>
    <w:p w14:paraId="020E984E" w14:textId="77777777" w:rsidR="0052683C"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8720" behindDoc="0" locked="0" layoutInCell="1" allowOverlap="1" wp14:anchorId="00965D12" wp14:editId="237D23DA">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0528" behindDoc="0" locked="0" layoutInCell="1" allowOverlap="1" wp14:anchorId="12D53166" wp14:editId="17D4D4CF">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68480" behindDoc="0" locked="0" layoutInCell="1" allowOverlap="1" wp14:anchorId="5AF4D49D" wp14:editId="7D8D7132">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14:paraId="04F58BB5" w14:textId="77777777" w:rsidR="00D97873" w:rsidRPr="00923ABC" w:rsidRDefault="00D73B5A"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1312" behindDoc="0" locked="0" layoutInCell="1" allowOverlap="1" wp14:anchorId="363C91BC" wp14:editId="4CAFBBD4">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E5A7218" w14:textId="77777777" w:rsidR="00822492" w:rsidRDefault="00822492"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3C91BC"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14:paraId="5E5A7218" w14:textId="77777777" w:rsidR="00822492" w:rsidRDefault="00822492" w:rsidP="00D97873">
                      <w:pPr>
                        <w:jc w:val="center"/>
                      </w:pPr>
                      <w:r>
                        <w:t>Finance &amp; Administration</w:t>
                      </w:r>
                    </w:p>
                  </w:txbxContent>
                </v:textbox>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80768" behindDoc="0" locked="0" layoutInCell="1" allowOverlap="1" wp14:anchorId="0CC58863" wp14:editId="110E05AD">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AF00337" w14:textId="77777777" w:rsidR="00822492" w:rsidRDefault="00822492"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CC58863"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14:paraId="4AF00337" w14:textId="77777777" w:rsidR="00822492" w:rsidRDefault="00822492" w:rsidP="00794DD7">
                      <w:pPr>
                        <w:jc w:val="center"/>
                      </w:pPr>
                      <w:r>
                        <w:t>Human Resources</w:t>
                      </w:r>
                    </w:p>
                  </w:txbxContent>
                </v:textbox>
              </v:rect>
            </w:pict>
          </mc:Fallback>
        </mc:AlternateContent>
      </w:r>
    </w:p>
    <w:p w14:paraId="5AFD480A" w14:textId="77777777" w:rsidR="00D97873" w:rsidRPr="00923ABC" w:rsidRDefault="00D97873" w:rsidP="0052683C">
      <w:pPr>
        <w:rPr>
          <w:rFonts w:cs="Times New Roman"/>
        </w:rPr>
      </w:pPr>
    </w:p>
    <w:p w14:paraId="41C19BB0" w14:textId="77777777" w:rsidR="00D97873" w:rsidRPr="00923ABC" w:rsidRDefault="00D97873" w:rsidP="0052683C">
      <w:pPr>
        <w:rPr>
          <w:rFonts w:cs="Times New Roman"/>
        </w:rPr>
      </w:pPr>
    </w:p>
    <w:p w14:paraId="3B7E875A" w14:textId="77777777" w:rsidR="00D97873"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2576" behindDoc="0" locked="0" layoutInCell="1" allowOverlap="1" wp14:anchorId="61FC6ACE" wp14:editId="2B9A3A14">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4624" behindDoc="0" locked="0" layoutInCell="1" allowOverlap="1" wp14:anchorId="56B2D18E" wp14:editId="251E0895">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lang w:val="nl-BE" w:eastAsia="nl-BE"/>
        </w:rPr>
        <mc:AlternateContent>
          <mc:Choice Requires="wps">
            <w:drawing>
              <wp:anchor distT="0" distB="0" distL="114300" distR="114300" simplePos="0" relativeHeight="251676672" behindDoc="0" locked="0" layoutInCell="1" allowOverlap="1" wp14:anchorId="0C3C075C" wp14:editId="75F315FB">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14:paraId="001B6E6D" w14:textId="77777777" w:rsidR="00794DD7"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3360" behindDoc="0" locked="0" layoutInCell="1" allowOverlap="1" wp14:anchorId="099F3BEB" wp14:editId="3CCA520E">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58F19F92" w14:textId="77777777" w:rsidR="00822492" w:rsidRDefault="00822492"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9F3BEB"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14:paraId="58F19F92" w14:textId="77777777" w:rsidR="00822492" w:rsidRDefault="00822492" w:rsidP="00794DD7">
                      <w:pPr>
                        <w:jc w:val="center"/>
                      </w:pPr>
                      <w:r>
                        <w:t>Customer Care</w:t>
                      </w:r>
                    </w:p>
                  </w:txbxContent>
                </v:textbox>
                <w10:wrap anchorx="margin"/>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67456" behindDoc="0" locked="0" layoutInCell="1" allowOverlap="1" wp14:anchorId="38BAB8F4" wp14:editId="6E56489F">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B58062D" w14:textId="77777777" w:rsidR="00822492" w:rsidRDefault="00822492"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BAB8F4"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14:paraId="7B58062D" w14:textId="77777777" w:rsidR="00822492" w:rsidRDefault="00822492" w:rsidP="00794DD7">
                      <w:pPr>
                        <w:jc w:val="center"/>
                      </w:pPr>
                      <w:r>
                        <w:t>Operations</w:t>
                      </w:r>
                    </w:p>
                  </w:txbxContent>
                </v:textbox>
                <w10:wrap anchorx="margin"/>
              </v:rect>
            </w:pict>
          </mc:Fallback>
        </mc:AlternateContent>
      </w:r>
    </w:p>
    <w:p w14:paraId="37680033" w14:textId="77777777" w:rsidR="00794DD7"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5408" behindDoc="0" locked="0" layoutInCell="1" allowOverlap="1" wp14:anchorId="7F2CEFBF" wp14:editId="79F6797B">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F7C9E6B" w14:textId="77777777" w:rsidR="00822492" w:rsidRDefault="00822492"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2CEFBF"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14:paraId="2F7C9E6B" w14:textId="77777777" w:rsidR="00822492" w:rsidRDefault="00822492" w:rsidP="00794DD7">
                      <w:pPr>
                        <w:jc w:val="center"/>
                      </w:pPr>
                      <w:r>
                        <w:t>Development</w:t>
                      </w:r>
                    </w:p>
                  </w:txbxContent>
                </v:textbox>
              </v:rect>
            </w:pict>
          </mc:Fallback>
        </mc:AlternateContent>
      </w:r>
    </w:p>
    <w:p w14:paraId="2BDC6BA3" w14:textId="77777777" w:rsidR="00794DD7" w:rsidRPr="00923ABC" w:rsidRDefault="00794DD7" w:rsidP="0052683C">
      <w:pPr>
        <w:rPr>
          <w:rFonts w:cs="Times New Roman"/>
        </w:rPr>
      </w:pPr>
    </w:p>
    <w:p w14:paraId="421A1C8A" w14:textId="77777777" w:rsidR="00794DD7" w:rsidRPr="00923ABC" w:rsidRDefault="00794DD7" w:rsidP="0052683C">
      <w:pPr>
        <w:rPr>
          <w:rFonts w:cs="Times New Roman"/>
        </w:rPr>
      </w:pPr>
    </w:p>
    <w:p w14:paraId="7EC5A92E" w14:textId="77777777" w:rsidR="00794DD7" w:rsidRPr="00923ABC" w:rsidRDefault="00794DD7" w:rsidP="0052683C">
      <w:pPr>
        <w:rPr>
          <w:rFonts w:cs="Times New Roman"/>
        </w:rPr>
      </w:pPr>
    </w:p>
    <w:p w14:paraId="7FF83BC0" w14:textId="77777777" w:rsidR="00794DD7" w:rsidRPr="00923ABC" w:rsidRDefault="002F2947" w:rsidP="002F2947">
      <w:pPr>
        <w:pStyle w:val="Bijschrift"/>
        <w:rPr>
          <w:rFonts w:cs="Times New Roman"/>
          <w:sz w:val="22"/>
        </w:rPr>
      </w:pPr>
      <w:bookmarkStart w:id="28" w:name="_Toc509850453"/>
      <w:bookmarkStart w:id="29" w:name="_Toc512457910"/>
      <w:r w:rsidRPr="00923ABC">
        <w:t xml:space="preserve">Figuur </w:t>
      </w:r>
      <w:r w:rsidR="004C40BB">
        <w:fldChar w:fldCharType="begin"/>
      </w:r>
      <w:r w:rsidR="004C40BB">
        <w:instrText xml:space="preserve"> STYLEREF 1 \s </w:instrText>
      </w:r>
      <w:r w:rsidR="004C40BB">
        <w:fldChar w:fldCharType="separate"/>
      </w:r>
      <w:r w:rsidR="001D3FB2">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2</w:t>
      </w:r>
      <w:r w:rsidR="004C40BB">
        <w:fldChar w:fldCharType="end"/>
      </w:r>
      <w:r w:rsidRPr="00923ABC">
        <w:t>: De bedrijfsstructuur van ICORDA NV</w:t>
      </w:r>
      <w:bookmarkEnd w:id="28"/>
      <w:bookmarkEnd w:id="29"/>
    </w:p>
    <w:p w14:paraId="71192045" w14:textId="77777777" w:rsidR="002F2947" w:rsidRPr="00923ABC" w:rsidRDefault="002F2947" w:rsidP="0052683C">
      <w:pPr>
        <w:rPr>
          <w:rFonts w:cs="Times New Roman"/>
        </w:rPr>
      </w:pPr>
    </w:p>
    <w:p w14:paraId="6BF7EA14" w14:textId="77777777" w:rsidR="006925E3" w:rsidRPr="00923ABC" w:rsidRDefault="006925E3" w:rsidP="002352AB">
      <w:pPr>
        <w:pStyle w:val="Kop3"/>
      </w:pPr>
      <w:bookmarkStart w:id="30" w:name="_Toc509827057"/>
      <w:bookmarkStart w:id="31" w:name="_Toc512841400"/>
      <w:bookmarkStart w:id="32" w:name="_Toc514249694"/>
      <w:bookmarkStart w:id="33" w:name="_Toc514447251"/>
      <w:r w:rsidRPr="00923ABC">
        <w:t>CEO</w:t>
      </w:r>
      <w:bookmarkEnd w:id="30"/>
      <w:bookmarkEnd w:id="31"/>
      <w:bookmarkEnd w:id="32"/>
      <w:bookmarkEnd w:id="33"/>
    </w:p>
    <w:p w14:paraId="20DBFA94" w14:textId="77777777"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r w:rsidR="009360D2" w:rsidRPr="00923ABC">
        <w:rPr>
          <w:rFonts w:cs="Times New Roman"/>
        </w:rPr>
        <w:t>t</w:t>
      </w:r>
      <w:r w:rsidR="003609BF" w:rsidRPr="00923ABC">
        <w:rPr>
          <w:rFonts w:cs="Times New Roman"/>
        </w:rPr>
        <w:t xml:space="preserve">emperatuursregistratie </w:t>
      </w:r>
      <w:r w:rsidR="009360D2" w:rsidRPr="00923ABC">
        <w:rPr>
          <w:rFonts w:cs="Times New Roman"/>
        </w:rPr>
        <w:t>in de voedingssector ontwikkeld had.</w:t>
      </w:r>
    </w:p>
    <w:p w14:paraId="3228B63D" w14:textId="77777777" w:rsidR="002A7DCF" w:rsidRPr="00923ABC" w:rsidRDefault="002A7DCF" w:rsidP="00794DD7">
      <w:pPr>
        <w:rPr>
          <w:rFonts w:cs="Times New Roman"/>
        </w:rPr>
      </w:pPr>
    </w:p>
    <w:p w14:paraId="5EE41E05" w14:textId="77777777" w:rsidR="006925E3" w:rsidRPr="00923ABC" w:rsidRDefault="006925E3" w:rsidP="002352AB">
      <w:pPr>
        <w:pStyle w:val="Kop3"/>
      </w:pPr>
      <w:bookmarkStart w:id="34" w:name="_Toc509827058"/>
      <w:bookmarkStart w:id="35" w:name="_Toc512841401"/>
      <w:bookmarkStart w:id="36" w:name="_Toc514249695"/>
      <w:bookmarkStart w:id="37" w:name="_Toc514447252"/>
      <w:r w:rsidRPr="00923ABC">
        <w:t>Finance</w:t>
      </w:r>
      <w:r w:rsidR="00B4444F" w:rsidRPr="00923ABC">
        <w:t xml:space="preserve"> &amp; Administration</w:t>
      </w:r>
      <w:bookmarkEnd w:id="34"/>
      <w:bookmarkEnd w:id="35"/>
      <w:bookmarkEnd w:id="36"/>
      <w:bookmarkEnd w:id="37"/>
    </w:p>
    <w:p w14:paraId="70609A2D" w14:textId="77777777"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14:paraId="4507B3EC" w14:textId="77777777" w:rsidR="000508BE" w:rsidRPr="00923ABC" w:rsidRDefault="000508BE" w:rsidP="009360D2">
      <w:pPr>
        <w:rPr>
          <w:rFonts w:cs="Times New Roman"/>
        </w:rPr>
      </w:pPr>
    </w:p>
    <w:p w14:paraId="538E3D13" w14:textId="77777777" w:rsidR="00361897" w:rsidRPr="00923ABC" w:rsidRDefault="00361897" w:rsidP="002352AB">
      <w:pPr>
        <w:pStyle w:val="Kop3"/>
      </w:pPr>
      <w:bookmarkStart w:id="38" w:name="_Toc509827059"/>
      <w:bookmarkStart w:id="39" w:name="_Toc512841402"/>
      <w:bookmarkStart w:id="40" w:name="_Toc514249696"/>
      <w:bookmarkStart w:id="41" w:name="_Toc514447253"/>
      <w:r w:rsidRPr="00923ABC">
        <w:t>Human Resources</w:t>
      </w:r>
      <w:bookmarkEnd w:id="38"/>
      <w:bookmarkEnd w:id="39"/>
      <w:bookmarkEnd w:id="40"/>
      <w:bookmarkEnd w:id="41"/>
    </w:p>
    <w:p w14:paraId="12C9E1AA" w14:textId="77777777"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14:paraId="65E2EF7A" w14:textId="77777777" w:rsidR="000508BE" w:rsidRPr="00923ABC" w:rsidRDefault="000508BE" w:rsidP="000508BE">
      <w:pPr>
        <w:rPr>
          <w:rFonts w:cs="Times New Roman"/>
        </w:rPr>
      </w:pPr>
    </w:p>
    <w:p w14:paraId="4E0A086A" w14:textId="77777777" w:rsidR="006925E3" w:rsidRPr="00923ABC" w:rsidRDefault="00B4444F" w:rsidP="002352AB">
      <w:pPr>
        <w:pStyle w:val="Kop3"/>
      </w:pPr>
      <w:bookmarkStart w:id="42" w:name="_Toc509827060"/>
      <w:bookmarkStart w:id="43" w:name="_Toc512841403"/>
      <w:bookmarkStart w:id="44" w:name="_Toc514249697"/>
      <w:bookmarkStart w:id="45" w:name="_Toc514447254"/>
      <w:r w:rsidRPr="00923ABC">
        <w:lastRenderedPageBreak/>
        <w:t>Customer Care</w:t>
      </w:r>
      <w:bookmarkEnd w:id="42"/>
      <w:bookmarkEnd w:id="43"/>
      <w:bookmarkEnd w:id="44"/>
      <w:bookmarkEnd w:id="45"/>
    </w:p>
    <w:p w14:paraId="71F1B654" w14:textId="77777777" w:rsidR="001326A3" w:rsidRPr="00923ABC" w:rsidRDefault="00C24E4F" w:rsidP="001326A3">
      <w:pPr>
        <w:rPr>
          <w:rFonts w:cs="Times New Roman"/>
        </w:rPr>
      </w:pPr>
      <w:r w:rsidRPr="00923ABC">
        <w:rPr>
          <w:rFonts w:cs="Times New Roman"/>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14:paraId="60EC9CF7" w14:textId="77777777" w:rsidR="001326A3" w:rsidRPr="00923ABC" w:rsidRDefault="001326A3" w:rsidP="001326A3">
      <w:pPr>
        <w:rPr>
          <w:rFonts w:cs="Times New Roman"/>
        </w:rPr>
      </w:pPr>
    </w:p>
    <w:p w14:paraId="704E91A9" w14:textId="77777777" w:rsidR="006925E3" w:rsidRPr="00923ABC" w:rsidRDefault="006925E3" w:rsidP="002352AB">
      <w:pPr>
        <w:pStyle w:val="Kop3"/>
      </w:pPr>
      <w:bookmarkStart w:id="46" w:name="_Toc509827061"/>
      <w:bookmarkStart w:id="47" w:name="_Toc512841404"/>
      <w:bookmarkStart w:id="48" w:name="_Toc514249698"/>
      <w:bookmarkStart w:id="49" w:name="_Toc514447255"/>
      <w:r w:rsidRPr="00923ABC">
        <w:t>Development</w:t>
      </w:r>
      <w:bookmarkEnd w:id="46"/>
      <w:bookmarkEnd w:id="47"/>
      <w:bookmarkEnd w:id="48"/>
      <w:bookmarkEnd w:id="49"/>
    </w:p>
    <w:p w14:paraId="1136E9BF" w14:textId="77777777"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debuggen en troubleshoot</w:t>
      </w:r>
      <w:r w:rsidR="00282C63" w:rsidRPr="00923ABC">
        <w:rPr>
          <w:rFonts w:cs="Times New Roman"/>
        </w:rPr>
        <w:t>en</w:t>
      </w:r>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14:paraId="02B206DA" w14:textId="77777777" w:rsidR="008B5025" w:rsidRPr="00923ABC" w:rsidRDefault="008B5025" w:rsidP="008B5025">
      <w:pPr>
        <w:rPr>
          <w:rFonts w:cs="Times New Roman"/>
        </w:rPr>
      </w:pPr>
    </w:p>
    <w:p w14:paraId="02BD9119" w14:textId="77777777" w:rsidR="006925E3" w:rsidRPr="00923ABC" w:rsidRDefault="006925E3" w:rsidP="002352AB">
      <w:pPr>
        <w:pStyle w:val="Kop3"/>
      </w:pPr>
      <w:bookmarkStart w:id="50" w:name="_Toc509827062"/>
      <w:bookmarkStart w:id="51" w:name="_Toc512841405"/>
      <w:bookmarkStart w:id="52" w:name="_Toc514249699"/>
      <w:bookmarkStart w:id="53" w:name="_Toc514447256"/>
      <w:r w:rsidRPr="00923ABC">
        <w:t>Operations</w:t>
      </w:r>
      <w:bookmarkEnd w:id="50"/>
      <w:bookmarkEnd w:id="51"/>
      <w:bookmarkEnd w:id="52"/>
      <w:bookmarkEnd w:id="53"/>
    </w:p>
    <w:p w14:paraId="3D740C87" w14:textId="77777777"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server- en computerproblemen. Ook zij zullen veel aan troubleshooting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14:paraId="28117A78" w14:textId="77777777"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14:paraId="41942137" w14:textId="77777777" w:rsidR="003E4A5E" w:rsidRPr="00923ABC" w:rsidRDefault="003E4A5E" w:rsidP="00EC35E2">
      <w:pPr>
        <w:rPr>
          <w:rFonts w:cs="Times New Roman"/>
        </w:rPr>
      </w:pPr>
    </w:p>
    <w:p w14:paraId="6ACB09BA" w14:textId="77777777" w:rsidR="00FB51A1" w:rsidRPr="00923ABC" w:rsidRDefault="00FB51A1" w:rsidP="00FB51A1">
      <w:pPr>
        <w:rPr>
          <w:rFonts w:cs="Times New Roman"/>
        </w:rPr>
      </w:pPr>
    </w:p>
    <w:p w14:paraId="0A41211B" w14:textId="77777777" w:rsidR="00FB51A1" w:rsidRPr="00923ABC" w:rsidRDefault="00B4444F" w:rsidP="002352AB">
      <w:pPr>
        <w:pStyle w:val="Kop2"/>
      </w:pPr>
      <w:bookmarkStart w:id="54" w:name="_Toc509827063"/>
      <w:bookmarkStart w:id="55" w:name="_Toc512841406"/>
      <w:bookmarkStart w:id="56" w:name="_Toc514249700"/>
      <w:bookmarkStart w:id="57" w:name="_Toc514447257"/>
      <w:r w:rsidRPr="00923ABC">
        <w:t>W</w:t>
      </w:r>
      <w:r w:rsidR="00FB51A1" w:rsidRPr="00923ABC">
        <w:t>erking</w:t>
      </w:r>
      <w:bookmarkEnd w:id="54"/>
      <w:bookmarkEnd w:id="55"/>
      <w:bookmarkEnd w:id="56"/>
      <w:bookmarkEnd w:id="57"/>
    </w:p>
    <w:p w14:paraId="7F9FB816" w14:textId="77777777" w:rsidR="001D3FB2" w:rsidRDefault="001D3FB2" w:rsidP="00946272">
      <w:pPr>
        <w:rPr>
          <w:rFonts w:cs="Times New Roman"/>
        </w:rPr>
      </w:pPr>
    </w:p>
    <w:p w14:paraId="2D66156F" w14:textId="77777777"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14:paraId="40511D77" w14:textId="77777777" w:rsidR="00FB645A" w:rsidRPr="00923ABC" w:rsidRDefault="00FB645A" w:rsidP="00946272">
      <w:pPr>
        <w:rPr>
          <w:rFonts w:cs="Times New Roman"/>
        </w:rPr>
      </w:pPr>
    </w:p>
    <w:p w14:paraId="02E4256B" w14:textId="77777777" w:rsidR="00C225B2" w:rsidRPr="00923ABC" w:rsidRDefault="00C225B2">
      <w:pPr>
        <w:rPr>
          <w:rFonts w:cs="Times New Roman"/>
        </w:rPr>
      </w:pPr>
      <w:r w:rsidRPr="00923ABC">
        <w:rPr>
          <w:rFonts w:cs="Times New Roman"/>
        </w:rPr>
        <w:br w:type="page"/>
      </w:r>
    </w:p>
    <w:p w14:paraId="057C1C6B" w14:textId="77777777" w:rsidR="00C225B2" w:rsidRPr="00923ABC" w:rsidRDefault="00A5444D" w:rsidP="00946272">
      <w:pPr>
        <w:rPr>
          <w:rFonts w:cs="Times New Roman"/>
        </w:rPr>
      </w:pPr>
      <w:r w:rsidRPr="00923ABC">
        <w:rPr>
          <w:noProof/>
          <w:lang w:val="nl-BE" w:eastAsia="nl-BE"/>
        </w:rPr>
        <w:lastRenderedPageBreak/>
        <mc:AlternateContent>
          <mc:Choice Requires="wpg">
            <w:drawing>
              <wp:anchor distT="0" distB="0" distL="114300" distR="114300" simplePos="0" relativeHeight="251695104" behindDoc="0" locked="0" layoutInCell="1" allowOverlap="1" wp14:anchorId="7F9F50B3" wp14:editId="1DE7EE52">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14:paraId="665D6611" w14:textId="77777777" w:rsidR="00822492" w:rsidRDefault="0082249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7F9F50B3"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a21IMUA&#10;AADbAAAADwAAAGRycy9kb3ducmV2LnhtbESPQWvCQBSE7wX/w/IEb3VjLVaiq1RBsBSUqoV6e2af&#10;STD7NmbXGP31XaHQ4zAz3zDjaWMKUVPlcssKet0IBHFidc6pgt128TwE4TyyxsIyKbiRg+mk9TTG&#10;WNsrf1G98akIEHYxKsi8L2MpXZKRQde1JXHwjrYy6IOsUqkrvAa4KeRLFA2kwZzDQoYlzTNKTpuL&#10;UZDP/Pmwvs/221VR4nf68/ZR60+lOu3mfQTCU+P/w3/tpVbQf4XHl/AD5OQX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NrbUgxQAAANsAAAAPAAAAAAAAAAAAAAAAAJgCAABkcnMv&#10;ZG93bnJldi54bWxQSwUGAAAAAAQABAD1AAAAigM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" filled="f" stroked="f">
                  <v:textbox inset="5.7pt,5.7pt,5.7pt,5.7pt">
                    <w:txbxContent>
                      <w:p w14:paraId="665D6611" w14:textId="77777777" w:rsidR="00822492" w:rsidRDefault="0082249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lang w:val="nl-BE" w:eastAsia="nl-BE"/>
        </w:rPr>
        <mc:AlternateContent>
          <mc:Choice Requires="wpg">
            <w:drawing>
              <wp:anchor distT="0" distB="0" distL="114300" distR="114300" simplePos="0" relativeHeight="251683840" behindDoc="0" locked="0" layoutInCell="1" allowOverlap="1" wp14:anchorId="65AE8D0A" wp14:editId="74659CE2">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14:paraId="2AF01B23"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65AE8D0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7J9yJsQA&#10;AADbAAAADwAAAGRycy9kb3ducmV2LnhtbESPQWsCMRSE74L/ITyhN81aWiurUaQgtPUg2np/bF43&#10;Wzcv2yRdV3+9EYQeh5n5hpkvO1uLlnyoHCsYjzIQxIXTFZcKvj7XwymIEJE11o5JwZkCLBf93hxz&#10;7U68o3YfS5EgHHJUYGJscilDYchiGLmGOHnfzluMSfpSao+nBLe1fMyyibRYcVow2NCroeK4/7MK&#10;LmbqN1v/4Yv3ODk+H36269+mVeph0K1mICJ18T98b79pBU8v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Oyfcib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NK5ML8A&#10;AADbAAAADwAAAGRycy9kb3ducmV2LnhtbERPzWrCQBC+F/oOyxR6qxulFhtdRQwtIngw9gGG7JiN&#10;ZmdDdtX07TsHoceP73+xGnyrbtTHJrCB8SgDRVwF23Bt4Of49TYDFROyxTYwGfilCKvl89MCcxvu&#10;fKBbmWolIRxzNOBS6nKtY+XIYxyFjli4U+g9JoF9rW2Pdwn3rZ5k2Yf22LA0OOxo46i6lFdvYI+2&#10;nH4258Lhvih2G16fv2WPeX0Z1nNQiYb0L364t9bAu4yVL/ID9PIP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40rkwvwAAANsAAAAPAAAAAAAAAAAAAAAAAJgCAABkcnMvZG93bnJl&#10;di54bWxQSwUGAAAAAAQABAD1AAAAhAMAAAAA&#10;" filled="f" stroked="f">
                  <v:textbox inset="3pt,3pt,3pt,3pt">
                    <w:txbxContent>
                      <w:p w14:paraId="2AF01B23"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4864" behindDoc="0" locked="0" layoutInCell="1" allowOverlap="1" wp14:anchorId="79408BA6" wp14:editId="3C3A61C1">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14:paraId="3E99913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79408BA6"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q98j8AA&#10;AADbAAAADwAAAGRycy9kb3ducmV2LnhtbERPy2oCMRTdF/yHcIXuakZBkalRiiCoXYiv/WVyO5k6&#10;uRmTOI5+vVkUujyc92zR2Vq05EPlWMFwkIEgLpyuuFRwOq4+piBCRNZYOyYFDwqwmPfeZphrd+c9&#10;tYdYihTCIUcFJsYmlzIUhiyGgWuIE/fjvMWYoC+l9nhP4baWoyybSIsVpwaDDS0NFZfDzSp4mqn/&#10;3vmtLzZxchmff3era9Mq9d7vvj5BROriv/jPvdYKxml9+pJ+gJy/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5q98j8AAAADbAAAADwAAAAAAAAAAAAAAAACYAgAAZHJzL2Rvd25y&#10;ZXYueG1sUEsFBgAAAAAEAAQA9QAAAIUD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" filled="f" stroked="f">
                  <v:textbox inset="3pt,3pt,3pt,3pt">
                    <w:txbxContent>
                      <w:p w14:paraId="3E99913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5888" behindDoc="0" locked="0" layoutInCell="1" allowOverlap="1" wp14:anchorId="26C50C18" wp14:editId="706DCC88">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14:paraId="24D45D19"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26C50C18"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n3i+MQA&#10;AADbAAAADwAAAGRycy9kb3ducmV2LnhtbESPQWsCMRSE7wX/Q3hCbzVri7JsjSIFodWDaNv7Y/Pc&#10;rG5etkm6rv76piB4HGbmG2a26G0jOvKhdqxgPMpAEJdO11wp+PpcPeUgQkTW2DgmBRcKsJgPHmZY&#10;aHfmHXX7WIkE4VCgAhNjW0gZSkMWw8i1xMk7OG8xJukrqT2eE9w28jnLptJizWnBYEtvhsrT/tcq&#10;uJrcb7Z+7cuPOD1Nvo/b1U/bKfU47JevICL18R6+td+1gskL/H9JP0DO/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Z94vj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EYl6L8A&#10;AADbAAAADwAAAGRycy9kb3ducmV2LnhtbERPzYrCMBC+C/sOYRa8abqi4lajiEURwYN1H2BoxqZu&#10;MylN1O7bbwTB48f3v1h1thZ3an3lWMHXMAFBXDhdcang57wdzED4gKyxdkwK/sjDavnRW2Cq3YNP&#10;dM9DKWII+xQVmBCaVEpfGLLoh64hjtzFtRZDhG0pdYuPGG5rOUqSqbRYcWww2NDGUPGb36yCI+p8&#10;8l1dM4PHLDtseH3dxT2q/9mt5yACdeEtfrn3WsFkDM8v8QfI5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A8RiXovwAAANsAAAAPAAAAAAAAAAAAAAAAAJgCAABkcnMvZG93bnJl&#10;di54bWxQSwUGAAAAAAQABAD1AAAAhAMAAAAA&#10;" filled="f" stroked="f">
                  <v:textbox inset="3pt,3pt,3pt,3pt">
                    <w:txbxContent>
                      <w:p w14:paraId="24D45D19"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6912" behindDoc="0" locked="0" layoutInCell="1" allowOverlap="1" wp14:anchorId="3F4C791D" wp14:editId="73CF232D">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14:paraId="7C1978D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3F4C791D"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gpBYMQA&#10;AADbAAAADwAAAGRycy9kb3ducmV2LnhtbESPQWsCMRSE7wX/Q3hCb25WwUW2RikFwbYHqdr7Y/Pc&#10;rG5e1iRdt/31TUHocZiZb5jlerCt6MmHxrGCaZaDIK6cbrhWcDxsJgsQISJrbB2Tgm8KsF6NHpZY&#10;anfjD+r3sRYJwqFEBSbGrpQyVIYshsx1xMk7OW8xJulrqT3eEty2cpbnhbTYcFow2NGLoeqy/7IK&#10;fszCv+/8m69eY3GZf553m2vXK/U4Hp6fQEQa4n/43t5qBfMC/r6kHyBXv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YKQWD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JS7n78A&#10;AADbAAAADwAAAGRycy9kb3ducmV2LnhtbERPy4rCMBTdC/MP4Q6403QEH1ONIhYHEVxY5wMuzbWp&#10;09yUJmrn740guDyc92LV2VrcqPWVYwVfwwQEceF0xaWC39N2MAPhA7LG2jEp+CcPq+VHb4Gpdnc+&#10;0i0PpYgh7FNUYEJoUil9YciiH7qGOHJn11oMEbal1C3eY7it5ShJJtJixbHBYEMbQ8VffrUKDqjz&#10;8Xd1yQwesmy/4fXlJ+5R/c9uPQcRqAtv8cu90wrGU3h+iT9ALh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DMlLufvwAAANsAAAAPAAAAAAAAAAAAAAAAAJgCAABkcnMvZG93bnJl&#10;di54bWxQSwUGAAAAAAQABAD1AAAAhAMAAAAA&#10;" filled="f" stroked="f">
                  <v:textbox inset="3pt,3pt,3pt,3pt">
                    <w:txbxContent>
                      <w:p w14:paraId="7C1978D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2032" behindDoc="0" locked="0" layoutInCell="1" allowOverlap="1" wp14:anchorId="6C8566C9" wp14:editId="54C52D85">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14:paraId="55A988BF"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C8566C9"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t6sasMA&#10;AADbAAAADwAAAGRycy9kb3ducmV2LnhtbESPQWsCMRSE74L/ITzBW81WUGRrFCkIrR5Ebe+Pzetm&#10;dfOyTdJ19dcboeBxmJlvmPmys7VoyYfKsYLXUQaCuHC64lLB13H9MgMRIrLG2jEpuFKA5aLfm2Ou&#10;3YX31B5iKRKEQ44KTIxNLmUoDFkMI9cQJ+/HeYsxSV9K7fGS4LaW4yybSosVpwWDDb0bKs6HP6vg&#10;ZmZ+u/MbX3zG6Xnyfdqtf5tWqeGgW72BiNTFZ/i//aEVjCfw+JJ+gFz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t6sasMAAADbAAAADwAAAAAAAAAAAAAAAACYAgAAZHJzL2Rv&#10;d25yZXYueG1sUEsFBgAAAAAEAAQA9QAAAIgD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2FQEMQA&#10;AADbAAAADwAAAGRycy9kb3ducmV2LnhtbESPS2vDMBCE74H+B7GFXkIi14c8XCvBGAqB9pIH7XVr&#10;rR/UWhlLjdx/XxUCOQ4z8w2T7yfTiyuNrrOs4HmZgCCurO64UXA5vy42IJxH1thbJgW/5GC/e5jl&#10;mGkb+EjXk29EhLDLUEHr/ZBJ6aqWDLqlHYijV9vRoI9ybKQeMUS46WWaJCtpsOO40OJAZUvV9+nH&#10;KAjzSn+UdfH2Gfi8xfD+pdPDWqmnx6l4AeFp8vfwrX3QCtIV/H+JP0Du/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CdhUBDEAAAA2wAAAA8AAAAAAAAAAAAAAAAAmAIAAGRycy9k&#10;b3ducmV2LnhtbFBLBQYAAAAABAAEAPUAAACJAwAAAAA=&#10;" filled="f" stroked="f">
                  <v:textbox inset="4.5pt,4.5pt,4.5pt,4.5pt">
                    <w:txbxContent>
                      <w:p w14:paraId="55A988BF"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3056" behindDoc="0" locked="0" layoutInCell="1" allowOverlap="1" wp14:anchorId="2B7034F0" wp14:editId="0AABAB11">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14:paraId="05D6B1C7"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2B7034F0"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N8D9MAA&#10;AADbAAAADwAAAGRycy9kb3ducmV2LnhtbERPy2oCMRTdF/yHcIXuakahIlOjFEHQdiG+9pfJ7WTq&#10;5GZM4jj69WYhuDyc93Te2Vq05EPlWMFwkIEgLpyuuFRw2C8/JiBCRNZYOyYFNwown/Xepphrd+Ut&#10;tbtYihTCIUcFJsYmlzIUhiyGgWuIE/fnvMWYoC+l9nhN4baWoywbS4sVpwaDDS0MFafdxSq4m4n/&#10;3fgfX6zj+PR5/N8sz02r1Hu/+/4CEamLL/HTvdIKRmls+pJ+gJ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QN8D9MAAAADbAAAADwAAAAAAAAAAAAAAAACYAgAAZHJzL2Rvd25y&#10;ZXYueG1sUEsFBgAAAAAEAAQA9QAAAIUD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v7EYsQA&#10;AADbAAAADwAAAGRycy9kb3ducmV2LnhtbESPQWvCQBSE7wX/w/IEL0U35tDW1DUEQRDaS2PR6zP7&#10;TEKzb0N2zab/vlso9DjMzDfMNp9MJ0YaXGtZwXqVgCCurG65VvB5OixfQDiPrLGzTAq+yUG+mz1s&#10;MdM28AeNpa9FhLDLUEHjfZ9J6aqGDLqV7Ymjd7ODQR/lUEs9YIhw08k0SZ6kwZbjQoM97Ruqvsq7&#10;URAeK33e34q3S+DTBsP7VafHZ6UW86l4BeFp8v/hv/ZRK0g38Psl/gC5+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b+xGLEAAAA2wAAAA8AAAAAAAAAAAAAAAAAmAIAAGRycy9k&#10;b3ducmV2LnhtbFBLBQYAAAAABAAEAPUAAACJAwAAAAA=&#10;" filled="f" stroked="f">
                  <v:textbox inset="4.5pt,4.5pt,4.5pt,4.5pt">
                    <w:txbxContent>
                      <w:p w14:paraId="05D6B1C7"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6128" behindDoc="0" locked="0" layoutInCell="1" allowOverlap="1" wp14:anchorId="76CE506A" wp14:editId="63EFD6E9">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14:paraId="70D1C7A1"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76CE506A"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JkBW8QA&#10;AADbAAAADwAAAGRycy9kb3ducmV2LnhtbESPQWsCMRSE74L/ITyhN83aUiurUaQgtPUg2np/bF43&#10;Wzcv2yRdV3+9EYQeh5n5hpkvO1uLlnyoHCsYjzIQxIXTFZcKvj7XwymIEJE11o5JwZkCLBf93hxz&#10;7U68o3YfS5EgHHJUYGJscilDYchiGLmGOHnfzluMSfpSao+nBLe1fMyyibRYcVow2NCroeK4/7MK&#10;LmbqN1v/4Yv3ODk+H36269+mVeph0K1mICJ18T98b79pBU8vcPuSfoBcXA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LSZAVv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Gv3JL8A&#10;AADbAAAADwAAAGRycy9kb3ducmV2LnhtbERPTYvCMBC9L/gfwgheFk1VWLUaRYQFQS+rotexGdti&#10;MylN1tR/bw6Cx8f7XqxaU4kHNa60rGA4SEAQZ1aXnCs4HX/7UxDOI2usLJOCJzlYLTtfC0y1DfxH&#10;j4PPRQxhl6KCwvs6ldJlBRl0A1sTR+5mG4M+wiaXusEQw00lR0nyIw2WHBsKrGlTUHY//BsF4TvT&#10;581tvbsEPs4w7K96tJ0o1eu26zkIT63/iN/urVYwjmPjl/gD5PIF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C8a/ckvwAAANsAAAAPAAAAAAAAAAAAAAAAAJgCAABkcnMvZG93bnJl&#10;di54bWxQSwUGAAAAAAQABAD1AAAAhAMAAAAA&#10;" filled="f" stroked="f">
                  <v:textbox inset="4.5pt,4.5pt,4.5pt,4.5pt">
                    <w:txbxContent>
                      <w:p w14:paraId="70D1C7A1"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p>
    <w:p w14:paraId="055ADE3D" w14:textId="77777777" w:rsidR="00C225B2" w:rsidRPr="00923ABC" w:rsidRDefault="00C225B2" w:rsidP="00946272">
      <w:pPr>
        <w:rPr>
          <w:rFonts w:cs="Times New Roman"/>
        </w:rPr>
      </w:pPr>
    </w:p>
    <w:p w14:paraId="0A0C7876"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8176" behindDoc="0" locked="0" layoutInCell="1" allowOverlap="1" wp14:anchorId="031491C6" wp14:editId="47290656">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14:paraId="666649AB"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31491C6"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6R0JcQA&#10;AADbAAAADwAAAGRycy9kb3ducmV2LnhtbESPQWsCMRSE74L/ITyhN81qW5HVKKUgVHsQrd4fm+dm&#10;dfOyJum67a9vCoUeh5n5hlmsOluLlnyoHCsYjzIQxIXTFZcKjh/r4QxEiMgaa8ek4IsCrJb93gJz&#10;7e68p/YQS5EgHHJUYGJscilDYchiGLmGOHln5y3GJH0ptcd7gttaTrJsKi1WnBYMNvRqqLgePq2C&#10;bzPz7zu/9cUmTq/Pp8tufWtapR4G3cscRKQu/of/2m9awdMj/H5JP0Au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OkdCX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SCOXMQA&#10;AADbAAAADwAAAGRycy9kb3ducmV2LnhtbESPQWvCQBSE7wX/w/KEXopuDKG20VVEKATaS1Xq9TX7&#10;TILZtyG7ZtN/3y0UPA4z8w2z3o6mFQP1rrGsYDFPQBCXVjdcKTgd32YvIJxH1thaJgU/5GC7mTys&#10;Mdc28CcNB1+JCGGXo4La+y6X0pU1GXRz2xFH72J7gz7KvpK6xxDhppVpkjxLgw3HhRo72tdUXg83&#10;oyA8lfprf9m9nwMfXzF8fOu0WCr1OB13KxCeRn8P/7cLrSDL4O9L/AFy8ws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UgjlzEAAAA2wAAAA8AAAAAAAAAAAAAAAAAmAIAAGRycy9k&#10;b3ducmV2LnhtbFBLBQYAAAAABAAEAPUAAACJAwAAAAA=&#10;" filled="f" stroked="f">
                  <v:textbox inset="4.5pt,4.5pt,4.5pt,4.5pt">
                    <w:txbxContent>
                      <w:p w14:paraId="666649AB"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97152" behindDoc="0" locked="0" layoutInCell="1" allowOverlap="1" wp14:anchorId="0BE4EDEF" wp14:editId="6888A863">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14:paraId="1301EAC1"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BE4EDEF"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3bqUsIA&#10;AADbAAAADwAAAGRycy9kb3ducmV2LnhtbERPW2vCMBR+F/Yfwhn4pumGilRjGQNhmw8yL++H5tjU&#10;NiddktVuv355GPj48d3XxWBb0ZMPtWMFT9MMBHHpdM2VgtNxO1mCCBFZY+uYFPxQgGLzMFpjrt2N&#10;P6k/xEqkEA45KjAxdrmUoTRkMUxdR5y4i/MWY4K+ktrjLYXbVj5n2UJarDk1GOzo1VDZHL6tgl+z&#10;9Lu9//Dle1w08/N1v/3qeqXGj8PLCkSkId7F/+43rWCW1qcv6QfIz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jdupSwgAAANsAAAAPAAAAAAAAAAAAAAAAAJgCAABkcnMvZG93&#10;bnJldi54bWxQSwUGAAAAAAQABAD1AAAAhwM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VctxMMA&#10;AADbAAAADwAAAGRycy9kb3ducmV2LnhtbESPQYvCMBSE78L+h/AWvIimirjaNYoIC4Je1EWvz+bZ&#10;lm1eSpM19d8bQfA4zMw3zHzZmkrcqHGlZQXDQQKCOLO65FzB7/GnPwXhPLLGyjIpuJOD5eKjM8dU&#10;28B7uh18LiKEXYoKCu/rVEqXFWTQDWxNHL2rbQz6KJtc6gZDhJtKjpJkIg2WHBcKrGldUPZ3+DcK&#10;Qi/Tp/V1tT0HPs4w7C56tPlSqvvZrr5BeGr9O/xqb7SC8RCeX+IPkIsH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dVctxMMAAADbAAAADwAAAAAAAAAAAAAAAACYAgAAZHJzL2Rv&#10;d25yZXYueG1sUEsFBgAAAAAEAAQA9QAAAIgDAAAAAA==&#10;" filled="f" stroked="f">
                  <v:textbox inset="4.5pt,4.5pt,4.5pt,4.5pt">
                    <w:txbxContent>
                      <w:p w14:paraId="1301EAC1"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p>
    <w:p w14:paraId="1B75F4D4" w14:textId="77777777" w:rsidR="00C225B2" w:rsidRPr="00923ABC" w:rsidRDefault="00C225B2" w:rsidP="00946272">
      <w:pPr>
        <w:rPr>
          <w:rFonts w:cs="Times New Roman"/>
        </w:rPr>
      </w:pPr>
    </w:p>
    <w:p w14:paraId="173E312A" w14:textId="77777777" w:rsidR="00C225B2" w:rsidRPr="00923ABC" w:rsidRDefault="00A5444D" w:rsidP="00946272">
      <w:pPr>
        <w:rPr>
          <w:rFonts w:cs="Times New Roman"/>
        </w:rPr>
      </w:pPr>
      <w:r w:rsidRPr="00923ABC">
        <w:rPr>
          <w:noProof/>
          <w:lang w:val="nl-BE" w:eastAsia="nl-BE"/>
        </w:rPr>
        <mc:AlternateContent>
          <mc:Choice Requires="wps">
            <w:drawing>
              <wp:anchor distT="0" distB="0" distL="114300" distR="114300" simplePos="0" relativeHeight="251689984" behindDoc="0" locked="0" layoutInCell="1" allowOverlap="1" wp14:anchorId="5DB0D181" wp14:editId="63621F26">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lang w:val="nl-BE" w:eastAsia="nl-BE"/>
        </w:rPr>
        <mc:AlternateContent>
          <mc:Choice Requires="wps">
            <w:drawing>
              <wp:anchor distT="0" distB="0" distL="114300" distR="114300" simplePos="0" relativeHeight="251691008" behindDoc="0" locked="0" layoutInCell="1" allowOverlap="1" wp14:anchorId="4651D41D" wp14:editId="4C43382C">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14:paraId="1255B895" w14:textId="77777777" w:rsidR="00822492" w:rsidRDefault="00822492"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4651D41D"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14:paraId="1255B895" w14:textId="77777777" w:rsidR="00822492" w:rsidRDefault="00822492"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w10:wrap anchorx="margin"/>
              </v:rect>
            </w:pict>
          </mc:Fallback>
        </mc:AlternateContent>
      </w:r>
    </w:p>
    <w:p w14:paraId="47F0DFC7" w14:textId="77777777" w:rsidR="00C225B2" w:rsidRPr="00923ABC" w:rsidRDefault="00C225B2" w:rsidP="00946272">
      <w:pPr>
        <w:rPr>
          <w:rFonts w:cs="Times New Roman"/>
        </w:rPr>
      </w:pPr>
    </w:p>
    <w:p w14:paraId="7EC5AA5F"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4080" behindDoc="0" locked="0" layoutInCell="1" allowOverlap="1" wp14:anchorId="49CECF71" wp14:editId="1DF90BA1">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14:paraId="22F86D5C"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49CECF71"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w8tMQA&#10;AADbAAAADwAAAGRycy9kb3ducmV2LnhtbESPT2sCMRTE7wW/Q3hCbzVrpSKrUUQQtD1I/XN/bJ6b&#10;1c3LNonrtp++KRQ8DjPzG2a26GwtWvKhcqxgOMhAEBdOV1wqOB7WLxMQISJrrB2Tgm8KsJj3nmaY&#10;a3fnT2r3sRQJwiFHBSbGJpcyFIYshoFriJN3dt5iTNKXUnu8J7it5WuWjaXFitOCwYZWhorr/mYV&#10;/JiJ/9j5d19s4/j6drrs1l9Nq9Rzv1tOQUTq4iP8395oBaMh/H1JP0DOfw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FQ8PLTEAAAA2wAAAA8AAAAAAAAAAAAAAAAAmAIAAGRycy9k&#10;b3ducmV2LnhtbFBLBQYAAAAABAAEAPUAAACJAw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" filled="f" stroked="f">
                  <v:textbox inset="4.5pt,4.5pt,4.5pt,4.5pt">
                    <w:txbxContent>
                      <w:p w14:paraId="22F86D5C" w14:textId="77777777" w:rsidR="00822492" w:rsidRDefault="0082249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14:paraId="0025F534" w14:textId="77777777" w:rsidR="00C225B2" w:rsidRPr="00923ABC" w:rsidRDefault="00C225B2" w:rsidP="00946272">
      <w:pPr>
        <w:rPr>
          <w:rFonts w:cs="Times New Roman"/>
        </w:rPr>
      </w:pPr>
    </w:p>
    <w:p w14:paraId="4B3C7494"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2816" behindDoc="0" locked="0" layoutInCell="1" allowOverlap="1" wp14:anchorId="763FD057" wp14:editId="092883EF">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14:paraId="1318E617" w14:textId="77777777" w:rsidR="00822492" w:rsidRDefault="0082249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763FD057"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CfTucQA&#10;AADbAAAADwAAAGRycy9kb3ducmV2LnhtbESP3YrCMBSE7wXfIRxh7zS1iEi3qYi4KCqCPw9waM62&#10;xeakNFnb9ek3C4KXw8x8w6TL3tTiQa2rLCuYTiIQxLnVFRcKbtev8QKE88gaa8uk4JccLLPhIMVE&#10;247P9Lj4QgQIuwQVlN43iZQuL8mgm9iGOHjftjXog2wLqVvsAtzUMo6iuTRYcVgosaF1Sfn98mMU&#10;HNbxc1rvN911252KQ7Q5zme3hVIfo371CcJT79/hV3unFcxi+P8SfoDM/g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Qn07nEAAAA2wAAAA8AAAAAAAAAAAAAAAAAmAIAAGRycy9k&#10;b3ducmV2LnhtbFBLBQYAAAAABAAEAPUAAACJAw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jp1j8UA&#10;AADbAAAADwAAAGRycy9kb3ducmV2LnhtbESPQWvCQBSE74L/YXlCb3VTMVJTVxGDpYKXqge9vWRf&#10;k9Ds25DdJum/7woFj8PMN8OsNoOpRUetqywreJlGIIhzqysuFFzO++dXEM4ja6wtk4JfcrBZj0cr&#10;TLTt+ZO6ky9EKGGXoILS+yaR0uUlGXRT2xAH78u2Bn2QbSF1i30oN7WcRdFCGqw4LJTY0K6k/Pv0&#10;YxTMs+V7r9N4vk+v2Sw73g7ptWiUepoM2zcQngb/CP/THzpwMdy/hB8g13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OnWPxQAAANsAAAAPAAAAAAAAAAAAAAAAAJgCAABkcnMv&#10;ZG93bnJldi54bWxQSwUGAAAAAAQABAD1AAAAigMAAAAA&#10;" filled="f" stroked="f">
                  <v:textbox inset="5.7pt,5.7pt,5.7pt,5.7pt">
                    <w:txbxContent>
                      <w:p w14:paraId="1318E617" w14:textId="77777777" w:rsidR="00822492" w:rsidRDefault="0082249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w10:wrap anchorx="margin"/>
              </v:group>
            </w:pict>
          </mc:Fallback>
        </mc:AlternateContent>
      </w:r>
    </w:p>
    <w:p w14:paraId="69511D71" w14:textId="77777777" w:rsidR="00C225B2" w:rsidRPr="00923ABC" w:rsidRDefault="00C225B2" w:rsidP="00946272">
      <w:pPr>
        <w:rPr>
          <w:rFonts w:cs="Times New Roman"/>
        </w:rPr>
      </w:pPr>
    </w:p>
    <w:p w14:paraId="67E371CF"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8960" behindDoc="0" locked="0" layoutInCell="1" allowOverlap="1" wp14:anchorId="725A11B5" wp14:editId="04663B34">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14:paraId="530D5F94"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725A11B5"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qkP8sAA&#10;AADbAAAADwAAAGRycy9kb3ducmV2LnhtbERPy2oCMRTdF/yHcIXuakahIlOjFEHQdiG+9pfJ7WTq&#10;5GZM4jj69WYhuDyc93Te2Vq05EPlWMFwkIEgLpyuuFRw2C8/JiBCRNZYOyYFNwown/Xepphrd+Ut&#10;tbtYihTCIUcFJsYmlzIUhiyGgWuIE/fnvMWYoC+l9nhN4baWoywbS4sVpwaDDS0MFafdxSq4m4n/&#10;3fgfX6zj+PR5/N8sz02r1Hu/+/4CEamLL/HTvdIKRml9+pJ+gJw9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vqkP8sAAAADbAAAADwAAAAAAAAAAAAAAAACYAgAAZHJzL2Rvd25y&#10;ZXYueG1sUEsFBgAAAAAEAAQA9QAAAIUD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Df1DcAA&#10;AADbAAAADwAAAGRycy9kb3ducmV2LnhtbERP3WrCMBS+H/gO4Qi7m6mFjVmNIi0bMvBi1Qc4NMem&#10;2pyUJrb17ZfBYJcf3/9mN9lWDNT7xrGC5SIBQVw53XCt4Hz6eHkH4QOyxtYxKXiQh9129rTBTLuR&#10;v2koQy1iCPsMFZgQukxKXxmy6BeuI47cxfUWQ4R9LXWPYwy3rUyT5E1abDg2GOwoN1TdyrtVcERd&#10;vq6aa2HwWBRfOe+vn3GPep5P+zWIQFP4F/+5D1pBuoTfL/EHyO0P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dDf1DcAAAADbAAAADwAAAAAAAAAAAAAAAACYAgAAZHJzL2Rvd25y&#10;ZXYueG1sUEsFBgAAAAAEAAQA9QAAAIUDAAAAAA==&#10;" filled="f" stroked="f">
                  <v:textbox inset="3pt,3pt,3pt,3pt">
                    <w:txbxContent>
                      <w:p w14:paraId="530D5F94"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87936" behindDoc="0" locked="0" layoutInCell="1" allowOverlap="1" wp14:anchorId="60F9E379" wp14:editId="6D9891E4">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14:paraId="23897FF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60F9E379"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48TqcMA&#10;AADbAAAADwAAAGRycy9kb3ducmV2LnhtbESPQWsCMRSE7wX/Q3hCbzWr0EVWo4ggqD1Ibb0/Ns/N&#10;6uZlTeK67a9vCoUeh5n5hpkve9uIjnyoHSsYjzIQxKXTNVcKPj82L1MQISJrbByTgi8KsFwMnuZY&#10;aPfgd+qOsRIJwqFABSbGtpAylIYshpFriZN3dt5iTNJXUnt8JLht5CTLcmmx5rRgsKW1ofJ6vFsF&#10;32bq3w5+78tdzK+vp8thc2s7pZ6H/WoGIlIf/8N/7a1WkI/h90v6AXLx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48TqcMAAADbAAAADwAAAAAAAAAAAAAAAACYAgAAZHJzL2Rv&#10;d25yZXYueG1sUEsFBgAAAAAEAAQA9QAAAIgD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" filled="f" stroked="f">
                  <v:textbox inset="3pt,3pt,3pt,3pt">
                    <w:txbxContent>
                      <w:p w14:paraId="23897FF1" w14:textId="77777777" w:rsidR="00822492" w:rsidRDefault="0082249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14:paraId="1B91F269" w14:textId="77777777" w:rsidR="00C225B2" w:rsidRPr="00923ABC" w:rsidRDefault="00C225B2" w:rsidP="00946272">
      <w:pPr>
        <w:rPr>
          <w:rFonts w:cs="Times New Roman"/>
        </w:rPr>
      </w:pPr>
    </w:p>
    <w:p w14:paraId="490D6250" w14:textId="77777777" w:rsidR="00FB645A" w:rsidRPr="00923ABC" w:rsidRDefault="00FB645A" w:rsidP="00FB645A"/>
    <w:p w14:paraId="21816B6F" w14:textId="77777777" w:rsidR="00C225B2" w:rsidRPr="00923ABC" w:rsidRDefault="00903D4F" w:rsidP="00903D4F">
      <w:pPr>
        <w:pStyle w:val="Bijschrift"/>
      </w:pPr>
      <w:bookmarkStart w:id="58" w:name="_Toc509850454"/>
      <w:bookmarkStart w:id="59" w:name="_Toc512457911"/>
      <w:r w:rsidRPr="00923ABC">
        <w:t xml:space="preserve">Figuur </w:t>
      </w:r>
      <w:r w:rsidR="004C40BB">
        <w:fldChar w:fldCharType="begin"/>
      </w:r>
      <w:r w:rsidR="004C40BB">
        <w:instrText xml:space="preserve"> STYLEREF 1 \s </w:instrText>
      </w:r>
      <w:r w:rsidR="004C40BB">
        <w:fldChar w:fldCharType="separate"/>
      </w:r>
      <w:r w:rsidR="001D3FB2">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3</w:t>
      </w:r>
      <w:r w:rsidR="004C40BB">
        <w:fldChar w:fldCharType="end"/>
      </w:r>
      <w:r w:rsidRPr="00923ABC">
        <w:t>: De verschillende niveaus waaruit een netwerkopstelling en oplossingen bestaan.</w:t>
      </w:r>
      <w:bookmarkEnd w:id="58"/>
      <w:bookmarkEnd w:id="59"/>
    </w:p>
    <w:p w14:paraId="7D034907" w14:textId="77777777" w:rsidR="002F2947" w:rsidRPr="00923ABC" w:rsidRDefault="002F2947" w:rsidP="00FB645A"/>
    <w:p w14:paraId="02158B3B" w14:textId="77777777" w:rsidR="00B4444F" w:rsidRPr="00923ABC" w:rsidRDefault="00B4444F" w:rsidP="002352AB">
      <w:pPr>
        <w:pStyle w:val="Kop3"/>
      </w:pPr>
      <w:bookmarkStart w:id="60" w:name="_Toc509827064"/>
      <w:bookmarkStart w:id="61" w:name="_Toc512841407"/>
      <w:bookmarkStart w:id="62" w:name="_Toc514249701"/>
      <w:bookmarkStart w:id="63" w:name="_Toc514447258"/>
      <w:r w:rsidRPr="00923ABC">
        <w:t>Missie</w:t>
      </w:r>
      <w:bookmarkEnd w:id="60"/>
      <w:bookmarkEnd w:id="61"/>
      <w:bookmarkEnd w:id="62"/>
      <w:bookmarkEnd w:id="63"/>
    </w:p>
    <w:p w14:paraId="0F8B0950" w14:textId="77777777"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14:paraId="63F1025A" w14:textId="77777777" w:rsidR="00ED5324" w:rsidRPr="00923ABC" w:rsidRDefault="00ED5324" w:rsidP="00260DF9">
      <w:pPr>
        <w:rPr>
          <w:rFonts w:cs="Times New Roman"/>
        </w:rPr>
      </w:pPr>
    </w:p>
    <w:p w14:paraId="2FF421B2" w14:textId="77777777" w:rsidR="00B4444F" w:rsidRPr="00923ABC" w:rsidRDefault="00B4444F" w:rsidP="002352AB">
      <w:pPr>
        <w:pStyle w:val="Kop3"/>
      </w:pPr>
      <w:bookmarkStart w:id="64" w:name="_Toc509827065"/>
      <w:bookmarkStart w:id="65" w:name="_Toc512841408"/>
      <w:bookmarkStart w:id="66" w:name="_Toc514249702"/>
      <w:bookmarkStart w:id="67" w:name="_Toc514447259"/>
      <w:r w:rsidRPr="00923ABC">
        <w:t>ICT Infrastructure foundation</w:t>
      </w:r>
      <w:bookmarkEnd w:id="64"/>
      <w:bookmarkEnd w:id="65"/>
      <w:bookmarkEnd w:id="66"/>
      <w:bookmarkEnd w:id="67"/>
    </w:p>
    <w:p w14:paraId="43BD6BD3" w14:textId="77777777" w:rsidR="00500C88" w:rsidRPr="00923ABC" w:rsidRDefault="001B5ED1" w:rsidP="00500C88">
      <w:pPr>
        <w:rPr>
          <w:rFonts w:cs="Times New Roman"/>
        </w:rPr>
      </w:pPr>
      <w:r w:rsidRPr="00923ABC">
        <w:rPr>
          <w:rFonts w:cs="Times New Roman"/>
        </w:rPr>
        <w:t>De “ICT Infrastructure foundation” ligt aan de basis van alle oplossingen en producten. Dit niveau draait vooral rond het fysi</w:t>
      </w:r>
      <w:r w:rsidR="00E172F7" w:rsidRPr="00923ABC">
        <w:rPr>
          <w:rFonts w:cs="Times New Roman"/>
        </w:rPr>
        <w:t>eke netwerk. Dat zijn de nodes</w:t>
      </w:r>
      <w:r w:rsidRPr="00923ABC">
        <w:rPr>
          <w:rFonts w:cs="Times New Roman"/>
        </w:rPr>
        <w:t>, de beveiliging ervan, de connectiviteit ertussen en het management van dit geheel.</w:t>
      </w:r>
    </w:p>
    <w:p w14:paraId="54DE6667" w14:textId="77777777" w:rsidR="00500C88" w:rsidRPr="00923ABC" w:rsidRDefault="00500C88" w:rsidP="00500C88">
      <w:pPr>
        <w:rPr>
          <w:rFonts w:cs="Times New Roman"/>
        </w:rPr>
      </w:pPr>
    </w:p>
    <w:p w14:paraId="730B54B5" w14:textId="77777777" w:rsidR="00B4444F" w:rsidRPr="00923ABC" w:rsidRDefault="00B4444F" w:rsidP="002352AB">
      <w:pPr>
        <w:pStyle w:val="Kop3"/>
      </w:pPr>
      <w:bookmarkStart w:id="68" w:name="_Toc509827066"/>
      <w:bookmarkStart w:id="69" w:name="_Toc512841409"/>
      <w:bookmarkStart w:id="70" w:name="_Toc514249703"/>
      <w:bookmarkStart w:id="71" w:name="_Toc514447260"/>
      <w:r w:rsidRPr="00923ABC">
        <w:t>Advanced ICT Infrastructure</w:t>
      </w:r>
      <w:bookmarkEnd w:id="68"/>
      <w:bookmarkEnd w:id="69"/>
      <w:bookmarkEnd w:id="70"/>
      <w:bookmarkEnd w:id="71"/>
    </w:p>
    <w:p w14:paraId="14BD950C" w14:textId="77777777" w:rsidR="001B5ED1" w:rsidRPr="00923ABC" w:rsidRDefault="001B5ED1" w:rsidP="001B5ED1">
      <w:pPr>
        <w:rPr>
          <w:rFonts w:cs="Times New Roman"/>
        </w:rPr>
      </w:pPr>
      <w:r w:rsidRPr="00923ABC">
        <w:rPr>
          <w:rFonts w:cs="Times New Roman"/>
        </w:rPr>
        <w:t xml:space="preserve">Daarop volgt de “Advanced ICT Infrastructure”.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infrastructure), portals en websites.</w:t>
      </w:r>
    </w:p>
    <w:p w14:paraId="480BB969" w14:textId="77777777" w:rsidR="001B5ED1" w:rsidRPr="00923ABC" w:rsidRDefault="001B5ED1" w:rsidP="001B5ED1">
      <w:pPr>
        <w:rPr>
          <w:rFonts w:cs="Times New Roman"/>
        </w:rPr>
      </w:pPr>
    </w:p>
    <w:p w14:paraId="04D4D900" w14:textId="77777777" w:rsidR="00B4444F" w:rsidRPr="00923ABC" w:rsidRDefault="00B4444F" w:rsidP="002352AB">
      <w:pPr>
        <w:pStyle w:val="Kop3"/>
      </w:pPr>
      <w:bookmarkStart w:id="72" w:name="_Toc509827067"/>
      <w:bookmarkStart w:id="73" w:name="_Toc512841410"/>
      <w:bookmarkStart w:id="74" w:name="_Toc514249704"/>
      <w:bookmarkStart w:id="75" w:name="_Toc514447261"/>
      <w:r w:rsidRPr="00923ABC">
        <w:t>Applications</w:t>
      </w:r>
      <w:bookmarkEnd w:id="72"/>
      <w:bookmarkEnd w:id="73"/>
      <w:bookmarkEnd w:id="74"/>
      <w:bookmarkEnd w:id="75"/>
    </w:p>
    <w:p w14:paraId="74957F08" w14:textId="77777777"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One, C-Logic Venice… </w:t>
      </w:r>
    </w:p>
    <w:p w14:paraId="2637524A" w14:textId="77777777" w:rsidR="001B5ED1" w:rsidRPr="00923ABC" w:rsidRDefault="001B5ED1" w:rsidP="001B5ED1">
      <w:pPr>
        <w:rPr>
          <w:rFonts w:cs="Times New Roman"/>
        </w:rPr>
      </w:pPr>
    </w:p>
    <w:p w14:paraId="335CA871" w14:textId="77777777" w:rsidR="00B4444F" w:rsidRPr="00923ABC" w:rsidRDefault="00B4444F" w:rsidP="002352AB">
      <w:pPr>
        <w:pStyle w:val="Kop3"/>
      </w:pPr>
      <w:bookmarkStart w:id="76" w:name="_Toc509827068"/>
      <w:bookmarkStart w:id="77" w:name="_Toc512841411"/>
      <w:bookmarkStart w:id="78" w:name="_Toc514249705"/>
      <w:bookmarkStart w:id="79" w:name="_Toc514447262"/>
      <w:r w:rsidRPr="00923ABC">
        <w:lastRenderedPageBreak/>
        <w:t>Partners</w:t>
      </w:r>
      <w:bookmarkEnd w:id="76"/>
      <w:bookmarkEnd w:id="77"/>
      <w:bookmarkEnd w:id="78"/>
      <w:bookmarkEnd w:id="79"/>
    </w:p>
    <w:p w14:paraId="04B6BC70" w14:textId="77777777"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14:paraId="7167CFCE" w14:textId="77777777" w:rsidR="00AA44FC" w:rsidRPr="00923ABC" w:rsidRDefault="00C25872" w:rsidP="00B4444F">
      <w:pPr>
        <w:rPr>
          <w:rFonts w:cs="Times New Roman"/>
        </w:rPr>
      </w:pPr>
      <w:r w:rsidRPr="00923ABC">
        <w:rPr>
          <w:rFonts w:cs="Times New Roman"/>
        </w:rPr>
        <w:t xml:space="preserve">Buiten Citrix en Microsoft zijn er nog enkele belangrijke partners van ICORDA zoals Proximus,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sidRPr="00822492">
            <w:rPr>
              <w:rFonts w:cs="Times New Roman"/>
              <w:lang w:val="nl-BE"/>
            </w:rPr>
            <w:instrText xml:space="preserve"> CITATION ove16 \l 2057 </w:instrText>
          </w:r>
          <w:r w:rsidR="00C65CF1">
            <w:rPr>
              <w:rFonts w:cs="Times New Roman"/>
            </w:rPr>
            <w:fldChar w:fldCharType="separate"/>
          </w:r>
          <w:r w:rsidR="00252686" w:rsidRPr="00252686">
            <w:rPr>
              <w:rFonts w:cs="Times New Roman"/>
              <w:noProof/>
              <w:lang w:val="en-GB"/>
            </w:rPr>
            <w:t>[1]</w:t>
          </w:r>
          <w:r w:rsidR="00C65CF1">
            <w:rPr>
              <w:rFonts w:cs="Times New Roman"/>
            </w:rPr>
            <w:fldChar w:fldCharType="end"/>
          </w:r>
        </w:sdtContent>
      </w:sdt>
    </w:p>
    <w:p w14:paraId="369BF7BD" w14:textId="77777777" w:rsidR="00AA44FC" w:rsidRPr="00923ABC" w:rsidRDefault="00AA44FC" w:rsidP="00B4444F">
      <w:pPr>
        <w:rPr>
          <w:rFonts w:cs="Times New Roman"/>
        </w:rPr>
      </w:pPr>
    </w:p>
    <w:p w14:paraId="187BE8B3" w14:textId="77777777" w:rsidR="00D14D51" w:rsidRPr="00923ABC" w:rsidRDefault="00D14D51" w:rsidP="00B4444F">
      <w:pPr>
        <w:rPr>
          <w:rFonts w:cs="Times New Roman"/>
        </w:rPr>
      </w:pPr>
    </w:p>
    <w:p w14:paraId="649AE91A" w14:textId="77777777" w:rsidR="000A680B" w:rsidRPr="00923ABC" w:rsidRDefault="002352AB" w:rsidP="002352AB">
      <w:pPr>
        <w:pStyle w:val="Kop2"/>
      </w:pPr>
      <w:bookmarkStart w:id="80" w:name="_Toc512841412"/>
      <w:bookmarkStart w:id="81" w:name="_Toc514249706"/>
      <w:bookmarkStart w:id="82" w:name="_Toc514447263"/>
      <w:r w:rsidRPr="00923ABC">
        <w:t>Contactgegevens</w:t>
      </w:r>
      <w:bookmarkEnd w:id="80"/>
      <w:bookmarkEnd w:id="81"/>
      <w:bookmarkEnd w:id="82"/>
    </w:p>
    <w:p w14:paraId="25ED6EA0" w14:textId="77777777" w:rsidR="001D3FB2" w:rsidRDefault="001D3FB2" w:rsidP="00FB51A1">
      <w:pPr>
        <w:rPr>
          <w:rFonts w:cs="Times New Roman"/>
        </w:rPr>
      </w:pPr>
    </w:p>
    <w:p w14:paraId="20B9C459" w14:textId="77777777" w:rsidR="00FB51A1" w:rsidRPr="00923ABC" w:rsidRDefault="00C25872" w:rsidP="00FB51A1">
      <w:pPr>
        <w:rPr>
          <w:rFonts w:cs="Times New Roman"/>
        </w:rPr>
      </w:pPr>
      <w:r w:rsidRPr="00923ABC">
        <w:rPr>
          <w:rFonts w:cs="Times New Roman"/>
        </w:rPr>
        <w:t>ICORDA NV</w:t>
      </w:r>
    </w:p>
    <w:p w14:paraId="11AE441B" w14:textId="77777777" w:rsidR="00C25872" w:rsidRPr="00923ABC" w:rsidRDefault="00C25872" w:rsidP="00FB51A1">
      <w:pPr>
        <w:rPr>
          <w:rFonts w:cs="Times New Roman"/>
        </w:rPr>
      </w:pPr>
      <w:r w:rsidRPr="00923ABC">
        <w:rPr>
          <w:rFonts w:cs="Times New Roman"/>
        </w:rPr>
        <w:t>Adres: Brugsevaart 32, 9030 MARIAKERKE (GENT) België</w:t>
      </w:r>
    </w:p>
    <w:p w14:paraId="65777501" w14:textId="77777777" w:rsidR="00C25872" w:rsidRPr="00923ABC" w:rsidRDefault="00E50E15" w:rsidP="00FB51A1">
      <w:pPr>
        <w:rPr>
          <w:rFonts w:cs="Times New Roman"/>
        </w:rPr>
      </w:pPr>
      <w:r w:rsidRPr="00923ABC">
        <w:rPr>
          <w:rFonts w:cs="Times New Roman"/>
        </w:rPr>
        <w:t>Tel: +32 (0)9 227 66 76</w:t>
      </w:r>
    </w:p>
    <w:p w14:paraId="32D0A638" w14:textId="77777777" w:rsidR="00E50E15" w:rsidRPr="00923ABC" w:rsidRDefault="00E50E15" w:rsidP="00E86672">
      <w:pPr>
        <w:rPr>
          <w:rFonts w:cs="Times New Roman"/>
        </w:rPr>
      </w:pPr>
      <w:r w:rsidRPr="00923ABC">
        <w:rPr>
          <w:rFonts w:cs="Times New Roman"/>
        </w:rPr>
        <w:t>Fax: +32 (0)9 227 97 45</w:t>
      </w:r>
    </w:p>
    <w:p w14:paraId="098579AE" w14:textId="77777777"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14:paraId="6099B8B0" w14:textId="77777777" w:rsidR="00E50E15" w:rsidRPr="00923ABC" w:rsidRDefault="00E50E15" w:rsidP="00E86672">
      <w:pPr>
        <w:rPr>
          <w:rFonts w:cs="Times New Roman"/>
        </w:rPr>
      </w:pPr>
      <w:r w:rsidRPr="00923ABC">
        <w:rPr>
          <w:rFonts w:cs="Times New Roman"/>
        </w:rPr>
        <w:t>Ondernemingsnummer: BTW BE 0448.146.631 RPR GENT</w:t>
      </w:r>
    </w:p>
    <w:p w14:paraId="044F25C9" w14:textId="77777777" w:rsidR="00E43FD4" w:rsidRPr="00923ABC" w:rsidRDefault="00E50E15" w:rsidP="00AA44FC">
      <w:pPr>
        <w:rPr>
          <w:rFonts w:cs="Times New Roman"/>
        </w:rPr>
      </w:pPr>
      <w:r w:rsidRPr="00923ABC">
        <w:rPr>
          <w:rFonts w:cs="Times New Roman"/>
        </w:rPr>
        <w:t>Openingsuren: ma - vr: 8u30-12u30 | 13u30-17u30</w:t>
      </w:r>
    </w:p>
    <w:p w14:paraId="6B694E6F" w14:textId="77777777" w:rsidR="00E43FD4" w:rsidRPr="00923ABC" w:rsidRDefault="00E43FD4">
      <w:pPr>
        <w:rPr>
          <w:rFonts w:cs="Times New Roman"/>
        </w:rPr>
      </w:pPr>
      <w:r w:rsidRPr="00923ABC">
        <w:rPr>
          <w:rFonts w:cs="Times New Roman"/>
        </w:rPr>
        <w:br w:type="page"/>
      </w:r>
    </w:p>
    <w:p w14:paraId="41F2DDED" w14:textId="77777777" w:rsidR="00E86672" w:rsidRPr="00923ABC" w:rsidRDefault="00E86672" w:rsidP="002352AB">
      <w:pPr>
        <w:pStyle w:val="Kop1"/>
        <w:rPr>
          <w:rFonts w:cs="Times New Roman"/>
        </w:rPr>
      </w:pPr>
      <w:bookmarkStart w:id="83" w:name="_Toc509827070"/>
      <w:bookmarkStart w:id="84" w:name="_Toc512841413"/>
      <w:bookmarkStart w:id="85" w:name="_Toc514249707"/>
      <w:bookmarkStart w:id="86" w:name="_Toc514447264"/>
      <w:r w:rsidRPr="00923ABC">
        <w:lastRenderedPageBreak/>
        <w:t>Omschrijving van de bachelorproef</w:t>
      </w:r>
      <w:bookmarkEnd w:id="83"/>
      <w:bookmarkEnd w:id="84"/>
      <w:bookmarkEnd w:id="85"/>
      <w:bookmarkEnd w:id="86"/>
    </w:p>
    <w:p w14:paraId="1D38B2A1" w14:textId="77777777" w:rsidR="009D6173" w:rsidRPr="00923ABC" w:rsidRDefault="009D6173" w:rsidP="002D3BC4">
      <w:pPr>
        <w:rPr>
          <w:rFonts w:cs="Times New Roman"/>
        </w:rPr>
      </w:pPr>
    </w:p>
    <w:p w14:paraId="232982B0" w14:textId="77777777"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14:paraId="0A875642" w14:textId="77777777"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trix NetScaler met zijn content switching, load balancing en secure authentication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14:paraId="0504DDEC" w14:textId="77777777"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14:paraId="26C26633" w14:textId="77777777" w:rsidR="00BE3D44" w:rsidRPr="00923ABC" w:rsidRDefault="00BE3D44" w:rsidP="00BB2C5B">
      <w:pPr>
        <w:rPr>
          <w:rFonts w:cs="Times New Roman"/>
        </w:rPr>
      </w:pPr>
    </w:p>
    <w:p w14:paraId="0AD7869A" w14:textId="77777777" w:rsidR="00744D59" w:rsidRPr="00923ABC" w:rsidRDefault="00744D59" w:rsidP="00BB2C5B">
      <w:pPr>
        <w:rPr>
          <w:rFonts w:cs="Times New Roman"/>
        </w:rPr>
      </w:pPr>
    </w:p>
    <w:p w14:paraId="09536DC8" w14:textId="77777777" w:rsidR="007218A6" w:rsidRPr="00923ABC" w:rsidRDefault="007218A6" w:rsidP="002352AB">
      <w:pPr>
        <w:pStyle w:val="Kop2"/>
      </w:pPr>
      <w:bookmarkStart w:id="87" w:name="_Toc509827071"/>
      <w:bookmarkStart w:id="88" w:name="_Toc512841414"/>
      <w:bookmarkStart w:id="89" w:name="_Toc514249708"/>
      <w:bookmarkStart w:id="90" w:name="_Toc514447265"/>
      <w:r w:rsidRPr="00923ABC">
        <w:t>Kort overzicht</w:t>
      </w:r>
      <w:bookmarkEnd w:id="87"/>
      <w:bookmarkEnd w:id="88"/>
      <w:bookmarkEnd w:id="89"/>
      <w:bookmarkEnd w:id="90"/>
    </w:p>
    <w:p w14:paraId="60A74F19" w14:textId="77777777" w:rsidR="00744D59" w:rsidRPr="00923ABC" w:rsidRDefault="00744D59" w:rsidP="00923ABC"/>
    <w:p w14:paraId="0D9249D4" w14:textId="77777777"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14:paraId="4026F207" w14:textId="77777777" w:rsidR="007218A6" w:rsidRPr="00923ABC" w:rsidRDefault="007218A6" w:rsidP="007218A6">
      <w:pPr>
        <w:rPr>
          <w:rFonts w:cs="Times New Roman"/>
        </w:rPr>
      </w:pPr>
      <w:r w:rsidRPr="00923ABC">
        <w:rPr>
          <w:rFonts w:cs="Times New Roman"/>
          <w:noProof/>
          <w:lang w:val="nl-BE" w:eastAsia="nl-BE"/>
        </w:rPr>
        <w:drawing>
          <wp:inline distT="0" distB="0" distL="0" distR="0" wp14:anchorId="1121B81D" wp14:editId="55A0F3BF">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14:paraId="311FD03C" w14:textId="77777777" w:rsidR="00263447" w:rsidRPr="00923ABC" w:rsidRDefault="002A7DCF" w:rsidP="002A7DCF">
      <w:pPr>
        <w:pStyle w:val="Bijschrift"/>
        <w:rPr>
          <w:rFonts w:cs="Times New Roman"/>
          <w:i w:val="0"/>
          <w:sz w:val="20"/>
        </w:rPr>
      </w:pPr>
      <w:bookmarkStart w:id="91" w:name="_Toc509822895"/>
      <w:bookmarkStart w:id="92" w:name="_Toc509850455"/>
      <w:bookmarkStart w:id="93" w:name="_Toc512457912"/>
      <w:r w:rsidRPr="00923ABC">
        <w:t xml:space="preserve">Figuur </w:t>
      </w:r>
      <w:r w:rsidR="004C40BB">
        <w:fldChar w:fldCharType="begin"/>
      </w:r>
      <w:r w:rsidR="004C40BB">
        <w:instrText xml:space="preserve"> STYLEREF 1 \s </w:instrText>
      </w:r>
      <w:r w:rsidR="004C40BB">
        <w:fldChar w:fldCharType="separate"/>
      </w:r>
      <w:r w:rsidR="001D3FB2">
        <w:rPr>
          <w:noProof/>
        </w:rPr>
        <w:t>2</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w:t>
      </w:r>
      <w:r w:rsidR="004C40B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252686" w:rsidRPr="00252686">
            <w:rPr>
              <w:noProof/>
            </w:rPr>
            <w:t>[6]</w:t>
          </w:r>
          <w:r w:rsidR="00323F91" w:rsidRPr="00923ABC">
            <w:fldChar w:fldCharType="end"/>
          </w:r>
        </w:sdtContent>
      </w:sdt>
      <w:bookmarkEnd w:id="91"/>
      <w:bookmarkEnd w:id="92"/>
      <w:bookmarkEnd w:id="93"/>
    </w:p>
    <w:p w14:paraId="2C845189" w14:textId="77777777" w:rsidR="00744D59" w:rsidRPr="00923ABC" w:rsidRDefault="00744D59" w:rsidP="00923ABC">
      <w:pPr>
        <w:rPr>
          <w:rFonts w:cs="Times New Roman"/>
        </w:rPr>
      </w:pPr>
    </w:p>
    <w:p w14:paraId="6B38B009" w14:textId="77777777" w:rsidR="00040624" w:rsidRPr="00923ABC" w:rsidRDefault="00BE3D44" w:rsidP="00E86672">
      <w:pPr>
        <w:pStyle w:val="Lijstalinea"/>
        <w:numPr>
          <w:ilvl w:val="0"/>
          <w:numId w:val="4"/>
        </w:numPr>
        <w:rPr>
          <w:rFonts w:cs="Times New Roman"/>
        </w:rPr>
      </w:pPr>
      <w:r w:rsidRPr="00923ABC">
        <w:rPr>
          <w:rFonts w:cs="Times New Roman"/>
          <w:b/>
        </w:rPr>
        <w:t>Belangrijke componenten:</w:t>
      </w:r>
      <w:r w:rsidRPr="00923ABC">
        <w:rPr>
          <w:rFonts w:cs="Times New Roman"/>
        </w:rPr>
        <w:t xml:space="preserve"> content switching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14:paraId="78C63D1B" w14:textId="77777777" w:rsidR="00744D59" w:rsidRDefault="00744D59" w:rsidP="00744D59">
      <w:pPr>
        <w:rPr>
          <w:rFonts w:cs="Times New Roman"/>
        </w:rPr>
      </w:pPr>
    </w:p>
    <w:p w14:paraId="68232E1E" w14:textId="77777777"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switching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14:paraId="28AD11BD" w14:textId="77777777" w:rsidR="00E86672" w:rsidRPr="00923ABC" w:rsidRDefault="00E86672" w:rsidP="00923ABC">
      <w:pPr>
        <w:rPr>
          <w:rFonts w:cs="Times New Roman"/>
        </w:rPr>
      </w:pPr>
      <w:r w:rsidRPr="00923ABC">
        <w:rPr>
          <w:rFonts w:cs="Times New Roman"/>
        </w:rPr>
        <w:br w:type="page"/>
      </w:r>
    </w:p>
    <w:p w14:paraId="128E3529" w14:textId="77777777" w:rsidR="00D40082" w:rsidRPr="00923ABC" w:rsidRDefault="00D40082" w:rsidP="00E86672">
      <w:pPr>
        <w:pStyle w:val="Kop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14:paraId="749A33E4" w14:textId="77777777" w:rsidR="00E86672" w:rsidRPr="00923ABC" w:rsidRDefault="00E86672" w:rsidP="002352AB">
      <w:pPr>
        <w:pStyle w:val="Kop1"/>
      </w:pPr>
      <w:bookmarkStart w:id="94" w:name="_Toc509827072"/>
      <w:bookmarkStart w:id="95" w:name="_Toc512841415"/>
      <w:bookmarkStart w:id="96" w:name="_Toc514249709"/>
      <w:bookmarkStart w:id="97" w:name="_Toc514447266"/>
      <w:r w:rsidRPr="00923ABC">
        <w:lastRenderedPageBreak/>
        <w:t>Actieplan</w:t>
      </w:r>
      <w:bookmarkEnd w:id="94"/>
      <w:bookmarkEnd w:id="95"/>
      <w:bookmarkEnd w:id="96"/>
      <w:bookmarkEnd w:id="97"/>
    </w:p>
    <w:p w14:paraId="5AC5B567" w14:textId="77777777"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14:paraId="480EB99A" w14:textId="77777777"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14:paraId="6DCD08C2" w14:textId="77777777" w:rsidR="009E4CA1" w:rsidRPr="00923ABC" w:rsidRDefault="009E4CA1" w:rsidP="00067F77">
            <w:pPr>
              <w:pStyle w:val="Geenafstand"/>
              <w:rPr>
                <w:szCs w:val="20"/>
                <w:lang w:val="nl-NL" w:eastAsia="nl-BE"/>
              </w:rPr>
            </w:pPr>
            <w:r w:rsidRPr="00923ABC">
              <w:rPr>
                <w:lang w:val="nl-NL" w:eastAsia="nl-BE"/>
              </w:rPr>
              <w:br w:type="page"/>
            </w:r>
            <w:r w:rsidRPr="00923ABC">
              <w:rPr>
                <w:noProof/>
                <w:sz w:val="24"/>
                <w:lang w:val="nl-BE" w:eastAsia="nl-BE"/>
              </w:rPr>
              <w:drawing>
                <wp:inline distT="0" distB="0" distL="0" distR="0" wp14:anchorId="1AB3BD9B" wp14:editId="7C7DA744">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14:paraId="6DD5DA3C" w14:textId="77777777" w:rsidR="009E4CA1" w:rsidRPr="00923ABC" w:rsidRDefault="009E4CA1" w:rsidP="00067F77">
            <w:pPr>
              <w:pStyle w:val="Geenafstand"/>
              <w:rPr>
                <w:b/>
                <w:sz w:val="29"/>
                <w:szCs w:val="20"/>
                <w:lang w:val="nl-NL" w:eastAsia="nl-BE"/>
              </w:rPr>
            </w:pPr>
            <w:r w:rsidRPr="00923ABC">
              <w:rPr>
                <w:b/>
                <w:sz w:val="29"/>
                <w:lang w:val="nl-NL" w:eastAsia="nl-BE"/>
              </w:rPr>
              <w:t>Odisee</w:t>
            </w:r>
          </w:p>
          <w:p w14:paraId="40220F08" w14:textId="77777777" w:rsidR="009E4CA1" w:rsidRPr="00923ABC" w:rsidRDefault="009E4CA1" w:rsidP="00067F77">
            <w:pPr>
              <w:pStyle w:val="Geenafstand"/>
              <w:rPr>
                <w:b/>
                <w:sz w:val="24"/>
                <w:lang w:val="nl-NL" w:eastAsia="nl-BE"/>
              </w:rPr>
            </w:pPr>
            <w:r w:rsidRPr="00923ABC">
              <w:rPr>
                <w:b/>
                <w:sz w:val="24"/>
                <w:lang w:val="nl-NL" w:eastAsia="nl-BE"/>
              </w:rPr>
              <w:t>Studiegebied IWT</w:t>
            </w:r>
          </w:p>
          <w:p w14:paraId="75A77AA6" w14:textId="77777777" w:rsidR="009E4CA1" w:rsidRPr="00923ABC" w:rsidRDefault="009E4CA1" w:rsidP="00067F77">
            <w:pPr>
              <w:pStyle w:val="Geenafstand"/>
              <w:rPr>
                <w:b/>
                <w:sz w:val="24"/>
                <w:lang w:val="nl-NL" w:eastAsia="nl-BE"/>
              </w:rPr>
            </w:pPr>
          </w:p>
          <w:p w14:paraId="35191CDB" w14:textId="77777777" w:rsidR="009E4CA1" w:rsidRPr="00923ABC" w:rsidRDefault="009E4CA1" w:rsidP="00067F77">
            <w:pPr>
              <w:pStyle w:val="Geenafstand"/>
              <w:rPr>
                <w:b/>
                <w:sz w:val="14"/>
                <w:szCs w:val="16"/>
                <w:lang w:val="nl-NL" w:eastAsia="nl-BE"/>
              </w:rPr>
            </w:pPr>
            <w:r w:rsidRPr="00923ABC">
              <w:rPr>
                <w:b/>
                <w:sz w:val="28"/>
                <w:lang w:val="nl-NL" w:eastAsia="nl-BE"/>
              </w:rPr>
              <w:t>Opleiding Electronica-ICT</w:t>
            </w:r>
          </w:p>
          <w:p w14:paraId="1F74BC6D" w14:textId="77777777" w:rsidR="009E4CA1" w:rsidRPr="00923ABC" w:rsidRDefault="009E4CA1" w:rsidP="00067F77">
            <w:pPr>
              <w:pStyle w:val="Geenafstand"/>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14:paraId="5C6D6448" w14:textId="77777777" w:rsidR="009E4CA1" w:rsidRPr="00923ABC" w:rsidRDefault="009E4CA1" w:rsidP="00067F77">
            <w:pPr>
              <w:pStyle w:val="Geenafstand"/>
              <w:rPr>
                <w:b/>
                <w:bCs/>
                <w:sz w:val="24"/>
                <w:szCs w:val="20"/>
                <w:lang w:val="nl-NL" w:eastAsia="nl-BE"/>
              </w:rPr>
            </w:pPr>
            <w:r w:rsidRPr="00923ABC">
              <w:rPr>
                <w:b/>
                <w:bCs/>
                <w:sz w:val="24"/>
                <w:szCs w:val="20"/>
                <w:lang w:val="nl-NL" w:eastAsia="nl-BE"/>
              </w:rPr>
              <w:t>Technologiecampus Gent</w:t>
            </w:r>
          </w:p>
          <w:p w14:paraId="6BAD1152" w14:textId="77777777" w:rsidR="009E4CA1" w:rsidRPr="00923ABC" w:rsidRDefault="009E4CA1" w:rsidP="00067F77">
            <w:pPr>
              <w:pStyle w:val="Geenafstand"/>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14:paraId="697E5798" w14:textId="77777777" w:rsidR="009E4CA1" w:rsidRPr="00923ABC" w:rsidRDefault="009E4CA1" w:rsidP="00067F77">
            <w:pPr>
              <w:pStyle w:val="Geenafstand"/>
              <w:rPr>
                <w:sz w:val="20"/>
                <w:szCs w:val="20"/>
                <w:lang w:val="nl-NL" w:eastAsia="nl-BE"/>
              </w:rPr>
            </w:pPr>
            <w:r w:rsidRPr="00923ABC">
              <w:rPr>
                <w:sz w:val="20"/>
                <w:lang w:val="nl-NL" w:eastAsia="nl-BE"/>
              </w:rPr>
              <w:t>9000 GENT</w:t>
            </w:r>
          </w:p>
          <w:p w14:paraId="2EF35622" w14:textId="77777777" w:rsidR="009E4CA1" w:rsidRPr="00923ABC" w:rsidRDefault="009E4CA1" w:rsidP="00067F77">
            <w:pPr>
              <w:pStyle w:val="Geenafstand"/>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14:paraId="483C301E" w14:textId="77777777" w:rsidR="009E4CA1" w:rsidRPr="00923ABC" w:rsidRDefault="00912184" w:rsidP="00067F77">
            <w:pPr>
              <w:pStyle w:val="Geenafstand"/>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14:paraId="77F32674" w14:textId="77777777" w:rsidR="009E4CA1" w:rsidRPr="00923ABC" w:rsidRDefault="009E4CA1" w:rsidP="00067F77">
      <w:pPr>
        <w:pStyle w:val="Geenafstand"/>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14:paraId="00DA8669" w14:textId="77777777" w:rsidTr="00BE3D44">
        <w:tc>
          <w:tcPr>
            <w:tcW w:w="14040" w:type="dxa"/>
            <w:gridSpan w:val="5"/>
            <w:tcBorders>
              <w:top w:val="single" w:sz="8" w:space="0" w:color="auto"/>
              <w:left w:val="single" w:sz="8" w:space="0" w:color="auto"/>
              <w:bottom w:val="nil"/>
              <w:right w:val="single" w:sz="8" w:space="0" w:color="auto"/>
            </w:tcBorders>
          </w:tcPr>
          <w:p w14:paraId="4617245B" w14:textId="77777777" w:rsidR="009E4CA1" w:rsidRPr="00923ABC" w:rsidRDefault="009E4CA1" w:rsidP="00067F77">
            <w:pPr>
              <w:pStyle w:val="Geenafstand"/>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14:paraId="298236C5"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14:paraId="5A632B55" w14:textId="77777777" w:rsidR="009E4CA1" w:rsidRPr="00923ABC" w:rsidRDefault="009E4CA1" w:rsidP="00067F77">
            <w:pPr>
              <w:pStyle w:val="Geenafstand"/>
              <w:rPr>
                <w:sz w:val="24"/>
                <w:lang w:val="nl-NL" w:eastAsia="nl-BE"/>
              </w:rPr>
            </w:pPr>
            <w:r w:rsidRPr="00923ABC">
              <w:rPr>
                <w:sz w:val="24"/>
                <w:lang w:val="nl-NL" w:eastAsia="nl-BE"/>
              </w:rPr>
              <w:t xml:space="preserve"> Student(e): Maxim Delaet                                                                                                                                 Groep: 3ICT</w:t>
            </w:r>
          </w:p>
        </w:tc>
      </w:tr>
      <w:tr w:rsidR="009E4CA1" w:rsidRPr="00923ABC" w14:paraId="44932906"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037BEF2C" w14:textId="77777777" w:rsidR="009E4CA1" w:rsidRPr="00923ABC" w:rsidRDefault="009E4CA1" w:rsidP="00067F77">
            <w:pPr>
              <w:pStyle w:val="Geenafstand"/>
              <w:rPr>
                <w:sz w:val="24"/>
                <w:lang w:val="nl-NL" w:eastAsia="nl-BE"/>
              </w:rPr>
            </w:pPr>
            <w:r w:rsidRPr="00923ABC">
              <w:rPr>
                <w:sz w:val="24"/>
                <w:lang w:val="nl-NL" w:eastAsia="nl-BE"/>
              </w:rPr>
              <w:t xml:space="preserve"> Stageplaats: ICORDA NV</w:t>
            </w:r>
          </w:p>
        </w:tc>
      </w:tr>
      <w:tr w:rsidR="009E4CA1" w:rsidRPr="00923ABC" w14:paraId="0FA6E81C"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5C99B44D" w14:textId="77777777" w:rsidR="009E4CA1" w:rsidRPr="00923ABC" w:rsidRDefault="009E4CA1" w:rsidP="00067F77">
            <w:pPr>
              <w:pStyle w:val="Geenafstand"/>
              <w:rPr>
                <w:sz w:val="24"/>
                <w:lang w:val="nl-NL" w:eastAsia="nl-BE"/>
              </w:rPr>
            </w:pPr>
            <w:r w:rsidRPr="00923ABC">
              <w:rPr>
                <w:sz w:val="24"/>
                <w:lang w:val="nl-NL" w:eastAsia="nl-BE"/>
              </w:rPr>
              <w:t xml:space="preserve"> Stageleid(st)er (interne promotor): Evert-Jan Jacobs</w:t>
            </w:r>
          </w:p>
        </w:tc>
      </w:tr>
      <w:tr w:rsidR="009E4CA1" w:rsidRPr="00923ABC" w14:paraId="0E084611"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11233080" w14:textId="77777777" w:rsidR="009E4CA1" w:rsidRPr="00923ABC" w:rsidRDefault="009E4CA1" w:rsidP="00067F77">
            <w:pPr>
              <w:pStyle w:val="Geenafstand"/>
              <w:rPr>
                <w:sz w:val="24"/>
                <w:lang w:val="nl-NL" w:eastAsia="nl-BE"/>
              </w:rPr>
            </w:pPr>
            <w:r w:rsidRPr="00923ABC">
              <w:rPr>
                <w:sz w:val="24"/>
                <w:lang w:val="nl-NL" w:eastAsia="nl-BE"/>
              </w:rPr>
              <w:t xml:space="preserve"> Stagementor (externe promotor): Jochen Steenbrugge</w:t>
            </w:r>
          </w:p>
        </w:tc>
      </w:tr>
      <w:tr w:rsidR="009E4CA1" w:rsidRPr="00923ABC" w14:paraId="077334C1" w14:textId="77777777"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14:paraId="6E74AA0D" w14:textId="77777777" w:rsidR="009E4CA1" w:rsidRPr="00923ABC" w:rsidRDefault="009E4CA1" w:rsidP="00067F77">
            <w:pPr>
              <w:pStyle w:val="Geenafstand"/>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14:paraId="0CACB78D" w14:textId="77777777" w:rsidR="009E4CA1" w:rsidRPr="00923ABC" w:rsidRDefault="009E4CA1" w:rsidP="00067F77">
            <w:pPr>
              <w:pStyle w:val="Geenafstand"/>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14:paraId="590A5564" w14:textId="77777777" w:rsidR="009E4CA1" w:rsidRPr="00923ABC" w:rsidRDefault="009E4CA1" w:rsidP="00067F77">
            <w:pPr>
              <w:pStyle w:val="Geenafstand"/>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14:paraId="7C7ACDDE" w14:textId="77777777" w:rsidR="009E4CA1" w:rsidRPr="00923ABC" w:rsidRDefault="009E4CA1" w:rsidP="00067F77">
            <w:pPr>
              <w:pStyle w:val="Geenafstand"/>
              <w:rPr>
                <w:b/>
                <w:bCs/>
                <w:sz w:val="20"/>
                <w:lang w:val="nl-NL" w:eastAsia="nl-BE"/>
              </w:rPr>
            </w:pPr>
            <w:r w:rsidRPr="00923ABC">
              <w:rPr>
                <w:b/>
                <w:bCs/>
                <w:sz w:val="20"/>
                <w:lang w:val="nl-NL" w:eastAsia="nl-BE"/>
              </w:rPr>
              <w:t>Werkelijke</w:t>
            </w:r>
          </w:p>
          <w:p w14:paraId="0E38B71C" w14:textId="77777777" w:rsidR="009E4CA1" w:rsidRPr="00923ABC" w:rsidRDefault="009E4CA1" w:rsidP="00067F77">
            <w:pPr>
              <w:pStyle w:val="Geenafstand"/>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14:paraId="30D57195" w14:textId="77777777" w:rsidR="009E4CA1" w:rsidRPr="00923ABC" w:rsidRDefault="009E4CA1" w:rsidP="00067F77">
            <w:pPr>
              <w:pStyle w:val="Geenafstand"/>
              <w:rPr>
                <w:b/>
                <w:bCs/>
                <w:sz w:val="20"/>
                <w:lang w:val="nl-NL" w:eastAsia="nl-BE"/>
              </w:rPr>
            </w:pPr>
            <w:r w:rsidRPr="00923ABC">
              <w:rPr>
                <w:b/>
                <w:bCs/>
                <w:sz w:val="20"/>
                <w:lang w:val="nl-NL" w:eastAsia="nl-BE"/>
              </w:rPr>
              <w:t>Opvolging</w:t>
            </w:r>
          </w:p>
        </w:tc>
      </w:tr>
      <w:tr w:rsidR="009E4CA1" w:rsidRPr="00923ABC" w14:paraId="551320A2" w14:textId="77777777"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14:paraId="69BB787F" w14:textId="77777777" w:rsidR="009E4CA1" w:rsidRPr="00923ABC" w:rsidRDefault="009E4CA1" w:rsidP="00067F77">
            <w:pPr>
              <w:pStyle w:val="Geenafstand"/>
              <w:jc w:val="center"/>
              <w:rPr>
                <w:sz w:val="20"/>
                <w:lang w:val="nl-NL" w:eastAsia="nl-BE"/>
              </w:rPr>
            </w:pPr>
            <w:r w:rsidRPr="00923ABC">
              <w:rPr>
                <w:sz w:val="20"/>
                <w:lang w:val="nl-NL" w:eastAsia="nl-BE"/>
              </w:rPr>
              <w:t>1</w:t>
            </w:r>
          </w:p>
          <w:p w14:paraId="580A9CAB" w14:textId="77777777" w:rsidR="009E4CA1" w:rsidRPr="00923ABC" w:rsidRDefault="009E4CA1" w:rsidP="00067F77">
            <w:pPr>
              <w:pStyle w:val="Geenafstand"/>
              <w:jc w:val="center"/>
              <w:rPr>
                <w:sz w:val="20"/>
                <w:lang w:val="nl-NL" w:eastAsia="nl-BE"/>
              </w:rPr>
            </w:pPr>
            <w:r w:rsidRPr="00923ABC">
              <w:rPr>
                <w:sz w:val="20"/>
                <w:lang w:val="nl-NL" w:eastAsia="nl-BE"/>
              </w:rPr>
              <w:t>2</w:t>
            </w:r>
          </w:p>
          <w:p w14:paraId="2A29219E" w14:textId="77777777" w:rsidR="009E4CA1" w:rsidRPr="00923ABC" w:rsidRDefault="009E4CA1" w:rsidP="00067F77">
            <w:pPr>
              <w:pStyle w:val="Geenafstand"/>
              <w:jc w:val="center"/>
              <w:rPr>
                <w:sz w:val="20"/>
                <w:lang w:val="nl-NL" w:eastAsia="nl-BE"/>
              </w:rPr>
            </w:pPr>
            <w:r w:rsidRPr="00923ABC">
              <w:rPr>
                <w:sz w:val="20"/>
                <w:lang w:val="nl-NL" w:eastAsia="nl-BE"/>
              </w:rPr>
              <w:t>3</w:t>
            </w:r>
          </w:p>
          <w:p w14:paraId="06FB678B" w14:textId="77777777" w:rsidR="009E4CA1" w:rsidRPr="00923ABC" w:rsidRDefault="009E4CA1" w:rsidP="00067F77">
            <w:pPr>
              <w:pStyle w:val="Geenafstand"/>
              <w:jc w:val="center"/>
              <w:rPr>
                <w:sz w:val="20"/>
                <w:lang w:val="nl-NL" w:eastAsia="nl-BE"/>
              </w:rPr>
            </w:pPr>
            <w:r w:rsidRPr="00923ABC">
              <w:rPr>
                <w:sz w:val="20"/>
                <w:lang w:val="nl-NL" w:eastAsia="nl-BE"/>
              </w:rPr>
              <w:t>4</w:t>
            </w:r>
          </w:p>
          <w:p w14:paraId="75BFFB5C" w14:textId="77777777" w:rsidR="009E4CA1" w:rsidRPr="00923ABC" w:rsidRDefault="009E4CA1" w:rsidP="00067F77">
            <w:pPr>
              <w:pStyle w:val="Geenafstand"/>
              <w:jc w:val="center"/>
              <w:rPr>
                <w:sz w:val="20"/>
                <w:lang w:val="nl-NL" w:eastAsia="nl-BE"/>
              </w:rPr>
            </w:pPr>
            <w:r w:rsidRPr="00923ABC">
              <w:rPr>
                <w:sz w:val="20"/>
                <w:lang w:val="nl-NL" w:eastAsia="nl-BE"/>
              </w:rPr>
              <w:t>5</w:t>
            </w:r>
          </w:p>
          <w:p w14:paraId="611AFDA5" w14:textId="77777777" w:rsidR="009E4CA1" w:rsidRPr="00923ABC" w:rsidRDefault="009E4CA1" w:rsidP="00067F77">
            <w:pPr>
              <w:pStyle w:val="Geenafstand"/>
              <w:jc w:val="center"/>
              <w:rPr>
                <w:sz w:val="20"/>
                <w:lang w:val="nl-NL" w:eastAsia="nl-BE"/>
              </w:rPr>
            </w:pPr>
            <w:r w:rsidRPr="00923ABC">
              <w:rPr>
                <w:sz w:val="20"/>
                <w:lang w:val="nl-NL" w:eastAsia="nl-BE"/>
              </w:rPr>
              <w:t>6</w:t>
            </w:r>
          </w:p>
          <w:p w14:paraId="63817B48" w14:textId="77777777" w:rsidR="009E4CA1" w:rsidRPr="00923ABC" w:rsidRDefault="009E4CA1" w:rsidP="00067F77">
            <w:pPr>
              <w:pStyle w:val="Geenafstand"/>
              <w:jc w:val="center"/>
              <w:rPr>
                <w:sz w:val="20"/>
                <w:lang w:val="nl-NL" w:eastAsia="nl-BE"/>
              </w:rPr>
            </w:pPr>
            <w:r w:rsidRPr="00923ABC">
              <w:rPr>
                <w:sz w:val="20"/>
                <w:lang w:val="nl-NL" w:eastAsia="nl-BE"/>
              </w:rPr>
              <w:t>7</w:t>
            </w:r>
          </w:p>
          <w:p w14:paraId="796358E9" w14:textId="77777777" w:rsidR="009E4CA1" w:rsidRPr="00923ABC" w:rsidRDefault="009E4CA1" w:rsidP="00067F77">
            <w:pPr>
              <w:pStyle w:val="Geenafstand"/>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14:paraId="7356E817" w14:textId="77777777" w:rsidR="009E4CA1" w:rsidRPr="00923ABC" w:rsidRDefault="009E4CA1" w:rsidP="00067F77">
            <w:pPr>
              <w:pStyle w:val="Geenafstand"/>
              <w:rPr>
                <w:b/>
                <w:sz w:val="20"/>
                <w:lang w:val="nl-NL" w:eastAsia="nl-BE"/>
              </w:rPr>
            </w:pPr>
            <w:r w:rsidRPr="00923ABC">
              <w:rPr>
                <w:b/>
                <w:sz w:val="20"/>
                <w:lang w:val="nl-NL" w:eastAsia="nl-BE"/>
              </w:rPr>
              <w:t>Opzetten Windows omgeving, AD, fileserver</w:t>
            </w:r>
          </w:p>
          <w:p w14:paraId="6812A786" w14:textId="77777777" w:rsidR="009E4CA1" w:rsidRPr="00923ABC" w:rsidRDefault="009E4CA1" w:rsidP="00067F77">
            <w:pPr>
              <w:pStyle w:val="Geenafstand"/>
              <w:rPr>
                <w:b/>
                <w:sz w:val="20"/>
                <w:lang w:val="nl-NL" w:eastAsia="nl-BE"/>
              </w:rPr>
            </w:pPr>
            <w:r w:rsidRPr="00923ABC">
              <w:rPr>
                <w:b/>
                <w:sz w:val="20"/>
                <w:lang w:val="nl-NL" w:eastAsia="nl-BE"/>
              </w:rPr>
              <w:t>Opzetten van storagezone</w:t>
            </w:r>
          </w:p>
          <w:p w14:paraId="2EB1B28C" w14:textId="77777777" w:rsidR="009E4CA1" w:rsidRPr="00923ABC" w:rsidRDefault="009E4CA1" w:rsidP="00067F77">
            <w:pPr>
              <w:pStyle w:val="Geenafstand"/>
              <w:rPr>
                <w:b/>
                <w:sz w:val="20"/>
                <w:lang w:val="nl-NL" w:eastAsia="nl-BE"/>
              </w:rPr>
            </w:pPr>
            <w:r w:rsidRPr="00923ABC">
              <w:rPr>
                <w:b/>
                <w:sz w:val="20"/>
                <w:lang w:val="nl-NL" w:eastAsia="nl-BE"/>
              </w:rPr>
              <w:t>Opzetten van ShareFile cloud</w:t>
            </w:r>
          </w:p>
          <w:p w14:paraId="721B69CA" w14:textId="77777777" w:rsidR="009E4CA1" w:rsidRPr="00923ABC" w:rsidRDefault="009E4CA1" w:rsidP="00067F77">
            <w:pPr>
              <w:pStyle w:val="Geenafstand"/>
              <w:rPr>
                <w:b/>
                <w:sz w:val="20"/>
                <w:lang w:val="nl-NL" w:eastAsia="nl-BE"/>
              </w:rPr>
            </w:pPr>
            <w:r w:rsidRPr="00923ABC">
              <w:rPr>
                <w:b/>
                <w:sz w:val="20"/>
                <w:lang w:val="nl-NL" w:eastAsia="nl-BE"/>
              </w:rPr>
              <w:t>Opzetten en configuratie Netscaler</w:t>
            </w:r>
          </w:p>
          <w:p w14:paraId="20B66EC9" w14:textId="77777777" w:rsidR="009E4CA1" w:rsidRPr="00923ABC" w:rsidRDefault="009E4CA1" w:rsidP="00067F77">
            <w:pPr>
              <w:pStyle w:val="Geenafstand"/>
              <w:rPr>
                <w:b/>
                <w:sz w:val="20"/>
                <w:lang w:val="nl-NL" w:eastAsia="nl-BE"/>
              </w:rPr>
            </w:pPr>
            <w:r w:rsidRPr="00923ABC">
              <w:rPr>
                <w:b/>
                <w:sz w:val="20"/>
                <w:lang w:val="nl-NL" w:eastAsia="nl-BE"/>
              </w:rPr>
              <w:t>Certificaten, veiligheidsvoorzieningen en authenticatie (SSO)</w:t>
            </w:r>
          </w:p>
          <w:p w14:paraId="11C4C700" w14:textId="77777777" w:rsidR="009E4CA1" w:rsidRPr="00923ABC" w:rsidRDefault="009E4CA1" w:rsidP="00067F77">
            <w:pPr>
              <w:pStyle w:val="Geenafstand"/>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14:paraId="45130465" w14:textId="77777777" w:rsidR="009E4CA1" w:rsidRPr="00923ABC" w:rsidRDefault="009E4CA1" w:rsidP="00067F77">
            <w:pPr>
              <w:pStyle w:val="Geenafstand"/>
              <w:rPr>
                <w:b/>
                <w:sz w:val="20"/>
                <w:lang w:val="nl-NL" w:eastAsia="nl-BE"/>
              </w:rPr>
            </w:pPr>
            <w:r w:rsidRPr="00923ABC">
              <w:rPr>
                <w:b/>
                <w:sz w:val="20"/>
                <w:lang w:val="nl-NL" w:eastAsia="nl-BE"/>
              </w:rPr>
              <w:t>Ontdubbelen Netscaler met DMZ</w:t>
            </w:r>
          </w:p>
          <w:p w14:paraId="059C75C8" w14:textId="77777777" w:rsidR="009E4CA1" w:rsidRPr="00822492" w:rsidRDefault="009E4CA1" w:rsidP="00067F77">
            <w:pPr>
              <w:pStyle w:val="Geenafstand"/>
              <w:rPr>
                <w:b/>
                <w:sz w:val="20"/>
                <w:lang w:val="en-GB" w:eastAsia="nl-BE"/>
              </w:rPr>
            </w:pPr>
            <w:r w:rsidRPr="00822492">
              <w:rPr>
                <w:b/>
                <w:sz w:val="20"/>
                <w:lang w:val="en-GB"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14:paraId="5E5F1A06" w14:textId="77777777" w:rsidR="009E4CA1" w:rsidRPr="00923ABC" w:rsidRDefault="009E4CA1" w:rsidP="00067F77">
            <w:pPr>
              <w:pStyle w:val="Geenafstand"/>
              <w:rPr>
                <w:sz w:val="20"/>
                <w:lang w:val="nl-NL" w:eastAsia="nl-BE"/>
              </w:rPr>
            </w:pPr>
            <w:r w:rsidRPr="00923ABC">
              <w:rPr>
                <w:sz w:val="20"/>
                <w:lang w:val="nl-NL" w:eastAsia="nl-BE"/>
              </w:rPr>
              <w:t>02/03/18</w:t>
            </w:r>
          </w:p>
          <w:p w14:paraId="01764401" w14:textId="77777777" w:rsidR="009E4CA1" w:rsidRPr="00923ABC" w:rsidRDefault="009E4CA1" w:rsidP="00067F77">
            <w:pPr>
              <w:pStyle w:val="Geenafstand"/>
              <w:rPr>
                <w:sz w:val="20"/>
                <w:lang w:val="nl-NL" w:eastAsia="nl-BE"/>
              </w:rPr>
            </w:pPr>
            <w:r w:rsidRPr="00923ABC">
              <w:rPr>
                <w:sz w:val="20"/>
                <w:lang w:val="nl-NL" w:eastAsia="nl-BE"/>
              </w:rPr>
              <w:t>09/03/18</w:t>
            </w:r>
          </w:p>
          <w:p w14:paraId="311B9C74" w14:textId="77777777" w:rsidR="009E4CA1" w:rsidRPr="00923ABC" w:rsidRDefault="009E4CA1" w:rsidP="00067F77">
            <w:pPr>
              <w:pStyle w:val="Geenafstand"/>
              <w:rPr>
                <w:sz w:val="20"/>
                <w:lang w:val="nl-NL" w:eastAsia="nl-BE"/>
              </w:rPr>
            </w:pPr>
            <w:r w:rsidRPr="00923ABC">
              <w:rPr>
                <w:sz w:val="20"/>
                <w:lang w:val="nl-NL" w:eastAsia="nl-BE"/>
              </w:rPr>
              <w:t>16/03/18</w:t>
            </w:r>
          </w:p>
          <w:p w14:paraId="0B4DC990" w14:textId="77777777" w:rsidR="009E4CA1" w:rsidRPr="00923ABC" w:rsidRDefault="009E4CA1" w:rsidP="00067F77">
            <w:pPr>
              <w:pStyle w:val="Geenafstand"/>
              <w:rPr>
                <w:sz w:val="20"/>
                <w:lang w:val="nl-NL" w:eastAsia="nl-BE"/>
              </w:rPr>
            </w:pPr>
            <w:r w:rsidRPr="00923ABC">
              <w:rPr>
                <w:sz w:val="20"/>
                <w:lang w:val="nl-NL" w:eastAsia="nl-BE"/>
              </w:rPr>
              <w:t>23/03/18</w:t>
            </w:r>
          </w:p>
          <w:p w14:paraId="423A59DD" w14:textId="77777777" w:rsidR="009E4CA1" w:rsidRPr="00923ABC" w:rsidRDefault="009E4CA1" w:rsidP="00067F77">
            <w:pPr>
              <w:pStyle w:val="Geenafstand"/>
              <w:rPr>
                <w:sz w:val="20"/>
                <w:lang w:val="nl-NL" w:eastAsia="nl-BE"/>
              </w:rPr>
            </w:pPr>
            <w:r w:rsidRPr="00923ABC">
              <w:rPr>
                <w:sz w:val="20"/>
                <w:lang w:val="nl-NL" w:eastAsia="nl-BE"/>
              </w:rPr>
              <w:t>30/03/18</w:t>
            </w:r>
          </w:p>
          <w:p w14:paraId="53964C7D" w14:textId="77777777" w:rsidR="009E4CA1" w:rsidRPr="00923ABC" w:rsidRDefault="009E4CA1" w:rsidP="00067F77">
            <w:pPr>
              <w:pStyle w:val="Geenafstand"/>
              <w:rPr>
                <w:sz w:val="20"/>
                <w:lang w:val="nl-NL" w:eastAsia="nl-BE"/>
              </w:rPr>
            </w:pPr>
            <w:r w:rsidRPr="00923ABC">
              <w:rPr>
                <w:sz w:val="20"/>
                <w:lang w:val="nl-NL" w:eastAsia="nl-BE"/>
              </w:rPr>
              <w:t>06/04/18</w:t>
            </w:r>
          </w:p>
          <w:p w14:paraId="4801276F" w14:textId="77777777" w:rsidR="009E4CA1" w:rsidRPr="00923ABC" w:rsidRDefault="009E4CA1" w:rsidP="00067F77">
            <w:pPr>
              <w:pStyle w:val="Geenafstand"/>
              <w:rPr>
                <w:sz w:val="20"/>
                <w:lang w:val="nl-NL" w:eastAsia="nl-BE"/>
              </w:rPr>
            </w:pPr>
            <w:r w:rsidRPr="00923ABC">
              <w:rPr>
                <w:sz w:val="20"/>
                <w:lang w:val="nl-NL" w:eastAsia="nl-BE"/>
              </w:rPr>
              <w:t>20/04/18</w:t>
            </w:r>
          </w:p>
          <w:p w14:paraId="6F52A6DC" w14:textId="77777777" w:rsidR="009E4CA1" w:rsidRPr="00923ABC" w:rsidRDefault="009E4CA1" w:rsidP="00067F77">
            <w:pPr>
              <w:pStyle w:val="Geenafstand"/>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14:paraId="50D84872" w14:textId="77777777" w:rsidR="009E4CA1" w:rsidRPr="00923ABC" w:rsidRDefault="008326FF" w:rsidP="00067F77">
            <w:pPr>
              <w:pStyle w:val="Geenafstand"/>
              <w:rPr>
                <w:sz w:val="20"/>
                <w:lang w:val="nl-NL" w:eastAsia="nl-BE"/>
              </w:rPr>
            </w:pPr>
            <w:r w:rsidRPr="00923ABC">
              <w:rPr>
                <w:sz w:val="20"/>
                <w:lang w:val="nl-NL" w:eastAsia="nl-BE"/>
              </w:rPr>
              <w:t>01/03/18</w:t>
            </w:r>
          </w:p>
          <w:p w14:paraId="14602771" w14:textId="77777777" w:rsidR="00772DE7" w:rsidRPr="00923ABC" w:rsidRDefault="000C55FB" w:rsidP="00067F77">
            <w:pPr>
              <w:pStyle w:val="Geenafstand"/>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14:paraId="47D5CE5A" w14:textId="77777777" w:rsidR="00772DE7" w:rsidRPr="00923ABC" w:rsidRDefault="000C55FB" w:rsidP="00067F77">
            <w:pPr>
              <w:pStyle w:val="Geenafstand"/>
              <w:rPr>
                <w:sz w:val="20"/>
                <w:lang w:val="nl-NL" w:eastAsia="nl-BE"/>
              </w:rPr>
            </w:pPr>
            <w:r w:rsidRPr="00923ABC">
              <w:rPr>
                <w:sz w:val="20"/>
                <w:lang w:val="nl-NL" w:eastAsia="nl-BE"/>
              </w:rPr>
              <w:t>01/04</w:t>
            </w:r>
            <w:r w:rsidR="00772DE7" w:rsidRPr="00923ABC">
              <w:rPr>
                <w:sz w:val="20"/>
                <w:lang w:val="nl-NL" w:eastAsia="nl-BE"/>
              </w:rPr>
              <w:t>/18*</w:t>
            </w:r>
          </w:p>
          <w:p w14:paraId="705A244A" w14:textId="77777777" w:rsidR="00772DE7" w:rsidRPr="00923ABC" w:rsidRDefault="00772DE7" w:rsidP="00772DE7">
            <w:pPr>
              <w:pStyle w:val="Geenafstand"/>
              <w:rPr>
                <w:sz w:val="20"/>
                <w:lang w:val="nl-NL" w:eastAsia="nl-BE"/>
              </w:rPr>
            </w:pPr>
            <w:r w:rsidRPr="00923ABC">
              <w:rPr>
                <w:sz w:val="20"/>
                <w:lang w:val="nl-NL" w:eastAsia="nl-BE"/>
              </w:rPr>
              <w:t>12/03/18</w:t>
            </w:r>
          </w:p>
          <w:p w14:paraId="4D2F23AB" w14:textId="77777777" w:rsidR="00772DE7" w:rsidRPr="00923ABC" w:rsidRDefault="00772DE7" w:rsidP="00772DE7">
            <w:pPr>
              <w:pStyle w:val="Geenafstand"/>
              <w:rPr>
                <w:sz w:val="20"/>
                <w:lang w:val="nl-NL" w:eastAsia="nl-BE"/>
              </w:rPr>
            </w:pPr>
            <w:r w:rsidRPr="00923ABC">
              <w:rPr>
                <w:sz w:val="20"/>
                <w:lang w:val="nl-NL" w:eastAsia="nl-BE"/>
              </w:rPr>
              <w:t>14/03/18</w:t>
            </w:r>
          </w:p>
          <w:p w14:paraId="24782978" w14:textId="77777777" w:rsidR="00391E69" w:rsidRDefault="00391E69" w:rsidP="00772DE7">
            <w:pPr>
              <w:pStyle w:val="Geenafstand"/>
              <w:rPr>
                <w:sz w:val="20"/>
                <w:lang w:val="nl-NL" w:eastAsia="nl-BE"/>
              </w:rPr>
            </w:pPr>
            <w:r w:rsidRPr="00923ABC">
              <w:rPr>
                <w:sz w:val="20"/>
                <w:lang w:val="nl-NL" w:eastAsia="nl-BE"/>
              </w:rPr>
              <w:t>30/04/18</w:t>
            </w:r>
          </w:p>
          <w:p w14:paraId="30DBABF9" w14:textId="77777777" w:rsidR="00A76086" w:rsidRPr="00923ABC" w:rsidRDefault="00A76086" w:rsidP="00772DE7">
            <w:pPr>
              <w:pStyle w:val="Geenafstand"/>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14:paraId="76613EF4" w14:textId="77777777" w:rsidR="009E4CA1" w:rsidRPr="00923ABC" w:rsidRDefault="009E4CA1" w:rsidP="00067F77">
            <w:pPr>
              <w:pStyle w:val="Geenafstand"/>
              <w:rPr>
                <w:sz w:val="20"/>
                <w:lang w:val="nl-NL" w:eastAsia="nl-BE"/>
              </w:rPr>
            </w:pPr>
          </w:p>
          <w:p w14:paraId="0BB90C22" w14:textId="77777777" w:rsidR="00772DE7" w:rsidRPr="00923ABC" w:rsidRDefault="00772DE7" w:rsidP="00067F77">
            <w:pPr>
              <w:pStyle w:val="Geenafstand"/>
              <w:rPr>
                <w:sz w:val="20"/>
                <w:lang w:val="nl-NL" w:eastAsia="nl-BE"/>
              </w:rPr>
            </w:pPr>
          </w:p>
        </w:tc>
      </w:tr>
    </w:tbl>
    <w:p w14:paraId="59D7CE1A" w14:textId="77777777" w:rsidR="009E4CA1" w:rsidRPr="00923ABC" w:rsidRDefault="009E4CA1" w:rsidP="009E4CA1">
      <w:pPr>
        <w:spacing w:after="0" w:line="240" w:lineRule="auto"/>
        <w:rPr>
          <w:rFonts w:eastAsia="Times New Roman" w:cs="Times New Roman"/>
          <w:b/>
          <w:caps/>
          <w:sz w:val="20"/>
          <w:szCs w:val="24"/>
          <w:lang w:eastAsia="nl-BE"/>
        </w:rPr>
      </w:pPr>
    </w:p>
    <w:p w14:paraId="470AA0D3" w14:textId="77777777"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r w:rsidR="00F42ECE" w:rsidRPr="00923ABC">
        <w:rPr>
          <w:rFonts w:cs="Times New Roman"/>
        </w:rPr>
        <w:t>admin</w:t>
      </w:r>
      <w:r w:rsidRPr="00923ABC">
        <w:rPr>
          <w:rFonts w:cs="Times New Roman"/>
        </w:rPr>
        <w:t xml:space="preserve">account </w:t>
      </w:r>
      <w:r w:rsidR="0045063A" w:rsidRPr="00923ABC">
        <w:rPr>
          <w:rFonts w:cs="Times New Roman"/>
        </w:rPr>
        <w:t>aanmeldgegevens</w:t>
      </w:r>
      <w:r w:rsidRPr="00923ABC">
        <w:rPr>
          <w:rFonts w:cs="Times New Roman"/>
        </w:rPr>
        <w:t xml:space="preserve"> ontvangen op 21/03</w:t>
      </w:r>
    </w:p>
    <w:p w14:paraId="7DC88F46" w14:textId="77777777" w:rsidR="00E86672" w:rsidRPr="00923ABC" w:rsidRDefault="00E86672" w:rsidP="002352AB">
      <w:pPr>
        <w:pStyle w:val="Kop1"/>
      </w:pPr>
      <w:bookmarkStart w:id="98" w:name="_Toc509827073"/>
      <w:bookmarkStart w:id="99" w:name="_Toc512841416"/>
      <w:bookmarkStart w:id="100" w:name="_Toc514249710"/>
      <w:bookmarkStart w:id="101" w:name="_Toc514447267"/>
      <w:r w:rsidRPr="00923ABC">
        <w:lastRenderedPageBreak/>
        <w:t>Voorstudie</w:t>
      </w:r>
      <w:bookmarkEnd w:id="98"/>
      <w:bookmarkEnd w:id="99"/>
      <w:bookmarkEnd w:id="100"/>
      <w:bookmarkEnd w:id="101"/>
    </w:p>
    <w:p w14:paraId="122D5B5B" w14:textId="77777777" w:rsidR="001C6BD8" w:rsidRPr="00923ABC" w:rsidRDefault="001C6BD8" w:rsidP="001C6BD8"/>
    <w:p w14:paraId="71166D53" w14:textId="77777777"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14:paraId="046CFCFF" w14:textId="77777777" w:rsidR="00C956D6" w:rsidRPr="00923ABC" w:rsidRDefault="00C956D6" w:rsidP="001C6BD8"/>
    <w:p w14:paraId="64326F38" w14:textId="77777777" w:rsidR="00516421" w:rsidRPr="00923ABC" w:rsidRDefault="00516421" w:rsidP="001C6BD8"/>
    <w:p w14:paraId="7DE1941A" w14:textId="77777777" w:rsidR="00C956D6" w:rsidRPr="00923ABC" w:rsidRDefault="00661E5A" w:rsidP="002352AB">
      <w:pPr>
        <w:pStyle w:val="Kop2"/>
      </w:pPr>
      <w:bookmarkStart w:id="102" w:name="_Toc512841417"/>
      <w:bookmarkStart w:id="103" w:name="_Toc514249711"/>
      <w:bookmarkStart w:id="104" w:name="_Toc514447268"/>
      <w:r w:rsidRPr="00923ABC">
        <w:t>Cloud als keuze</w:t>
      </w:r>
      <w:bookmarkEnd w:id="102"/>
      <w:bookmarkEnd w:id="103"/>
      <w:bookmarkEnd w:id="104"/>
    </w:p>
    <w:p w14:paraId="51FBA4B4" w14:textId="77777777" w:rsidR="00C956D6" w:rsidRPr="00923ABC" w:rsidRDefault="00C956D6" w:rsidP="001C6BD8"/>
    <w:p w14:paraId="3DEA5F96" w14:textId="77777777"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14:paraId="6361E14B" w14:textId="77777777" w:rsidR="00873CEF" w:rsidRPr="00923ABC" w:rsidRDefault="006F6621" w:rsidP="00873CEF">
      <w:pPr>
        <w:pStyle w:val="Lijstalinea"/>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14:paraId="3D0CF85A" w14:textId="77777777" w:rsidR="00873CEF" w:rsidRPr="00923ABC" w:rsidRDefault="006F6621" w:rsidP="00873CEF">
      <w:pPr>
        <w:pStyle w:val="Lijstalinea"/>
        <w:numPr>
          <w:ilvl w:val="0"/>
          <w:numId w:val="2"/>
        </w:numPr>
        <w:rPr>
          <w:rFonts w:cs="Times New Roman"/>
        </w:rPr>
      </w:pPr>
      <w:r w:rsidRPr="007A2CC6">
        <w:rPr>
          <w:rFonts w:cs="Times New Roman"/>
          <w:b/>
        </w:rPr>
        <w:t>Authentication</w:t>
      </w:r>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14:paraId="35A06312" w14:textId="77777777" w:rsidR="00873CEF" w:rsidRPr="00923ABC" w:rsidRDefault="006F6621" w:rsidP="00873CEF">
      <w:pPr>
        <w:pStyle w:val="Lijstalinea"/>
        <w:numPr>
          <w:ilvl w:val="0"/>
          <w:numId w:val="2"/>
        </w:numPr>
        <w:rPr>
          <w:rFonts w:cs="Times New Roman"/>
        </w:rPr>
      </w:pPr>
      <w:r w:rsidRPr="00923ABC">
        <w:rPr>
          <w:rFonts w:cs="Times New Roman"/>
          <w:b/>
        </w:rPr>
        <w:t>security &amp; integrity</w:t>
      </w:r>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14:paraId="6505833A" w14:textId="77777777" w:rsidR="00873CEF" w:rsidRPr="00923ABC" w:rsidRDefault="006F6621" w:rsidP="00873CEF">
      <w:pPr>
        <w:pStyle w:val="Lijstalinea"/>
        <w:numPr>
          <w:ilvl w:val="0"/>
          <w:numId w:val="2"/>
        </w:numPr>
        <w:rPr>
          <w:rFonts w:cs="Times New Roman"/>
        </w:rPr>
      </w:pPr>
      <w:r w:rsidRPr="00923ABC">
        <w:rPr>
          <w:rFonts w:cs="Times New Roman"/>
          <w:b/>
        </w:rPr>
        <w:t>Legality</w:t>
      </w:r>
      <w:r>
        <w:rPr>
          <w:rFonts w:cs="Times New Roman"/>
          <w:b/>
        </w:rPr>
        <w:t>:</w:t>
      </w:r>
      <w:r w:rsidRPr="00923ABC">
        <w:rPr>
          <w:rFonts w:cs="Times New Roman"/>
        </w:rPr>
        <w:t xml:space="preserve"> </w:t>
      </w:r>
      <w:r w:rsidR="00873CEF" w:rsidRPr="00923ABC">
        <w:rPr>
          <w:rFonts w:cs="Times New Roman"/>
        </w:rPr>
        <w:t>De dataopslag moet aan alle regels en wetten voldoen.</w:t>
      </w:r>
    </w:p>
    <w:p w14:paraId="1F88322C" w14:textId="77777777" w:rsidR="00873CEF" w:rsidRPr="00923ABC" w:rsidRDefault="006F6621" w:rsidP="00873CEF">
      <w:pPr>
        <w:pStyle w:val="Lijstalinea"/>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oudt men liefst de private key</w:t>
      </w:r>
      <w:r w:rsidR="00873CEF" w:rsidRPr="00923ABC">
        <w:rPr>
          <w:rFonts w:cs="Times New Roman"/>
        </w:rPr>
        <w:t xml:space="preserve"> in eigen handen.</w:t>
      </w:r>
    </w:p>
    <w:p w14:paraId="46F97D41" w14:textId="77777777"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14:paraId="6C46F416" w14:textId="77777777" w:rsidR="00A12C6D" w:rsidRPr="00923ABC" w:rsidRDefault="00A12C6D" w:rsidP="00A12C6D"/>
    <w:p w14:paraId="790EE926" w14:textId="77777777" w:rsidR="00BE3D44" w:rsidRPr="00923ABC" w:rsidRDefault="002B2C8A" w:rsidP="002352AB">
      <w:pPr>
        <w:pStyle w:val="Kop3"/>
      </w:pPr>
      <w:bookmarkStart w:id="105" w:name="_Toc509827075"/>
      <w:bookmarkStart w:id="106" w:name="_Toc512841418"/>
      <w:bookmarkStart w:id="107" w:name="_Toc514249712"/>
      <w:bookmarkStart w:id="108" w:name="_Toc514447269"/>
      <w:r w:rsidRPr="00923ABC">
        <w:t>Vergelijking met VPN</w:t>
      </w:r>
      <w:bookmarkEnd w:id="105"/>
      <w:bookmarkEnd w:id="106"/>
      <w:bookmarkEnd w:id="107"/>
      <w:bookmarkEnd w:id="108"/>
    </w:p>
    <w:p w14:paraId="4C134C11" w14:textId="77777777"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14:paraId="1B5A0C5C" w14:textId="77777777" w:rsidR="00DE04C3" w:rsidRPr="00923ABC" w:rsidRDefault="00DE04C3" w:rsidP="00873CEF">
      <w:pPr>
        <w:rPr>
          <w:rFonts w:cs="Times New Roman"/>
        </w:rPr>
      </w:pPr>
    </w:p>
    <w:p w14:paraId="6898D347" w14:textId="77777777" w:rsidR="009318B2" w:rsidRPr="00923ABC" w:rsidRDefault="009318B2" w:rsidP="00873CEF">
      <w:pPr>
        <w:rPr>
          <w:rFonts w:cs="Times New Roman"/>
        </w:rPr>
      </w:pPr>
      <w:r w:rsidRPr="00923ABC">
        <w:rPr>
          <w:noProof/>
          <w:lang w:val="nl-BE" w:eastAsia="nl-BE"/>
        </w:rPr>
        <w:lastRenderedPageBreak/>
        <w:drawing>
          <wp:inline distT="0" distB="0" distL="0" distR="0" wp14:anchorId="7B86D23D" wp14:editId="7E3C55C8">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14:paraId="49EE2AED" w14:textId="77777777" w:rsidR="009318B2" w:rsidRPr="00923ABC" w:rsidRDefault="009318B2" w:rsidP="009318B2">
      <w:pPr>
        <w:pStyle w:val="Bijschrift"/>
        <w:rPr>
          <w:rFonts w:cs="Times New Roman"/>
          <w:sz w:val="20"/>
        </w:rPr>
      </w:pPr>
      <w:bookmarkStart w:id="109" w:name="_Toc509850456"/>
      <w:bookmarkStart w:id="110" w:name="_Toc512457913"/>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w:t>
      </w:r>
      <w:r w:rsidR="004C40BB">
        <w:fldChar w:fldCharType="end"/>
      </w:r>
      <w:r w:rsidRPr="00923ABC">
        <w:t>: Een simpel overzicht van de werking van virtual private networks</w:t>
      </w:r>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252686" w:rsidRPr="00252686">
            <w:rPr>
              <w:noProof/>
            </w:rPr>
            <w:t>[7]</w:t>
          </w:r>
          <w:r w:rsidRPr="00923ABC">
            <w:fldChar w:fldCharType="end"/>
          </w:r>
        </w:sdtContent>
      </w:sdt>
      <w:bookmarkEnd w:id="109"/>
      <w:bookmarkEnd w:id="110"/>
    </w:p>
    <w:p w14:paraId="50F1A1A9" w14:textId="77777777" w:rsidR="009318B2" w:rsidRPr="00923ABC" w:rsidRDefault="009318B2" w:rsidP="00873CEF">
      <w:pPr>
        <w:rPr>
          <w:rFonts w:cs="Times New Roman"/>
        </w:rPr>
      </w:pPr>
    </w:p>
    <w:p w14:paraId="60D3A8E2" w14:textId="77777777"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network)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14:paraId="3302D3CC" w14:textId="77777777"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14:paraId="0E840FF4" w14:textId="77777777"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1D3FB2">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14:paraId="7B64CB1E" w14:textId="77777777"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14:paraId="64D1490A" w14:textId="77777777" w:rsidR="00E245BA" w:rsidRPr="00923ABC" w:rsidRDefault="00E245BA" w:rsidP="00873CEF">
      <w:pPr>
        <w:rPr>
          <w:rFonts w:cs="Times New Roman"/>
        </w:rPr>
      </w:pPr>
    </w:p>
    <w:p w14:paraId="4BEBEA4F" w14:textId="77777777" w:rsidR="005A0387" w:rsidRPr="00923ABC" w:rsidRDefault="00A5444D" w:rsidP="00923ABC">
      <w:pPr>
        <w:pStyle w:val="Kop3"/>
      </w:pPr>
      <w:bookmarkStart w:id="111" w:name="_Toc509827076"/>
      <w:bookmarkStart w:id="112" w:name="_Ref509828397"/>
      <w:bookmarkStart w:id="113" w:name="_Toc512841419"/>
      <w:bookmarkStart w:id="114" w:name="_Toc514249713"/>
      <w:bookmarkStart w:id="115" w:name="_Toc514447270"/>
      <w:r>
        <w:rPr>
          <w:noProof/>
          <w:lang w:val="nl-BE" w:eastAsia="nl-BE"/>
        </w:rPr>
        <w:drawing>
          <wp:anchor distT="0" distB="0" distL="114300" distR="114300" simplePos="0" relativeHeight="251747328" behindDoc="0" locked="0" layoutInCell="1" allowOverlap="1" wp14:anchorId="6BB3E1F3" wp14:editId="6EF010B3">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11"/>
      <w:bookmarkEnd w:id="112"/>
      <w:bookmarkEnd w:id="113"/>
      <w:bookmarkEnd w:id="114"/>
      <w:bookmarkEnd w:id="115"/>
    </w:p>
    <w:p w14:paraId="3488C532" w14:textId="77777777" w:rsidR="00DE04C3" w:rsidRPr="00923ABC" w:rsidRDefault="00DE04C3" w:rsidP="00DE04C3">
      <w:pPr>
        <w:pStyle w:val="Bijschrift"/>
        <w:rPr>
          <w:rFonts w:cs="Times New Roman"/>
          <w:sz w:val="20"/>
        </w:rPr>
      </w:pPr>
      <w:bookmarkStart w:id="116" w:name="_Toc509850457"/>
      <w:bookmarkStart w:id="117" w:name="_Toc512457914"/>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2</w:t>
      </w:r>
      <w:r w:rsidR="004C40BB">
        <w:fldChar w:fldCharType="end"/>
      </w:r>
      <w:r w:rsidRPr="00923ABC">
        <w:t>: Verschillen tussen private, hybride en publieke Cloud.</w:t>
      </w:r>
      <w:bookmarkEnd w:id="116"/>
      <w:bookmarkEnd w:id="117"/>
      <w:r w:rsidR="00A813B2">
        <w:rPr>
          <w:rFonts w:cs="Times New Roman"/>
        </w:rPr>
        <w:t xml:space="preserve"> </w:t>
      </w:r>
      <w:sdt>
        <w:sdtPr>
          <w:rPr>
            <w:rFonts w:cs="Times New Roman"/>
          </w:rPr>
          <w:id w:val="1016656476"/>
          <w:citation/>
        </w:sdtPr>
        <w:sdtEndPr/>
        <w:sdtContent>
          <w:r w:rsidR="00A813B2">
            <w:rPr>
              <w:rFonts w:cs="Times New Roman"/>
            </w:rPr>
            <w:fldChar w:fldCharType="begin"/>
          </w:r>
          <w:r w:rsidR="00A813B2" w:rsidRPr="00822492">
            <w:rPr>
              <w:rFonts w:cs="Times New Roman"/>
              <w:lang w:val="nl-BE"/>
            </w:rPr>
            <w:instrText xml:space="preserve"> CITATION Pri18 \l 2057 </w:instrText>
          </w:r>
          <w:r w:rsidR="00A813B2">
            <w:rPr>
              <w:rFonts w:cs="Times New Roman"/>
            </w:rPr>
            <w:fldChar w:fldCharType="separate"/>
          </w:r>
          <w:r w:rsidR="00252686" w:rsidRPr="00822492">
            <w:rPr>
              <w:rFonts w:cs="Times New Roman"/>
              <w:noProof/>
              <w:lang w:val="nl-BE"/>
            </w:rPr>
            <w:t>[8]</w:t>
          </w:r>
          <w:r w:rsidR="00A813B2">
            <w:rPr>
              <w:rFonts w:cs="Times New Roman"/>
            </w:rPr>
            <w:fldChar w:fldCharType="end"/>
          </w:r>
        </w:sdtContent>
      </w:sdt>
    </w:p>
    <w:p w14:paraId="7E01E999" w14:textId="77777777" w:rsidR="00056278" w:rsidRPr="007A2CC6" w:rsidRDefault="00056278" w:rsidP="00056278">
      <w:pPr>
        <w:rPr>
          <w:rFonts w:cs="Times New Roman"/>
        </w:rPr>
      </w:pPr>
      <w:r w:rsidRPr="007A2CC6">
        <w:rPr>
          <w:rFonts w:cs="Times New Roman"/>
        </w:rPr>
        <w:t>Men kan een Cloud-opstelling steeds categoriseren onder één van de volgende types:</w:t>
      </w:r>
    </w:p>
    <w:p w14:paraId="2A6B9C01" w14:textId="77777777" w:rsidR="00056278" w:rsidRPr="007A2CC6" w:rsidRDefault="00056278" w:rsidP="00056278">
      <w:pPr>
        <w:pStyle w:val="Lijstalinea"/>
        <w:numPr>
          <w:ilvl w:val="0"/>
          <w:numId w:val="2"/>
        </w:numPr>
        <w:rPr>
          <w:rFonts w:cs="Times New Roman"/>
        </w:rPr>
      </w:pPr>
      <w:r>
        <w:rPr>
          <w:rFonts w:cs="Times New Roman"/>
        </w:rPr>
        <w:t>Private</w:t>
      </w:r>
      <w:r w:rsidRPr="007A2CC6">
        <w:rPr>
          <w:rFonts w:cs="Times New Roman"/>
        </w:rPr>
        <w:t xml:space="preserve"> Cloud</w:t>
      </w:r>
    </w:p>
    <w:p w14:paraId="7D4C8AEE" w14:textId="77777777" w:rsidR="00056278" w:rsidRPr="007A2CC6" w:rsidRDefault="00056278" w:rsidP="00056278">
      <w:pPr>
        <w:pStyle w:val="Lijstalinea"/>
        <w:numPr>
          <w:ilvl w:val="0"/>
          <w:numId w:val="2"/>
        </w:numPr>
        <w:rPr>
          <w:rFonts w:cs="Times New Roman"/>
        </w:rPr>
      </w:pPr>
      <w:r>
        <w:rPr>
          <w:rFonts w:cs="Times New Roman"/>
        </w:rPr>
        <w:t>Hybride</w:t>
      </w:r>
      <w:r w:rsidRPr="007A2CC6">
        <w:rPr>
          <w:rFonts w:cs="Times New Roman"/>
        </w:rPr>
        <w:t xml:space="preserve"> Cloud</w:t>
      </w:r>
    </w:p>
    <w:p w14:paraId="7C7AD1FB" w14:textId="77777777" w:rsidR="00056278" w:rsidRDefault="00056278" w:rsidP="00923ABC">
      <w:pPr>
        <w:pStyle w:val="Lijstalinea"/>
        <w:numPr>
          <w:ilvl w:val="0"/>
          <w:numId w:val="2"/>
        </w:numPr>
        <w:rPr>
          <w:rFonts w:cs="Times New Roman"/>
        </w:rPr>
      </w:pPr>
      <w:r>
        <w:rPr>
          <w:rFonts w:cs="Times New Roman"/>
        </w:rPr>
        <w:t>Publieke</w:t>
      </w:r>
      <w:r w:rsidRPr="007A2CC6">
        <w:rPr>
          <w:rFonts w:cs="Times New Roman"/>
        </w:rPr>
        <w:t xml:space="preserve"> Cloud</w:t>
      </w:r>
    </w:p>
    <w:p w14:paraId="0ED67E67" w14:textId="77777777" w:rsidR="00351651" w:rsidRPr="00351651" w:rsidRDefault="002F631E" w:rsidP="00351651">
      <w:pPr>
        <w:rPr>
          <w:rFonts w:cs="Times New Roman"/>
        </w:rPr>
      </w:pPr>
      <w:sdt>
        <w:sdtPr>
          <w:rPr>
            <w:rFonts w:cs="Times New Roman"/>
          </w:rPr>
          <w:id w:val="2101832255"/>
          <w:citation/>
        </w:sdtPr>
        <w:sdtEnd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252686" w:rsidRPr="00252686">
            <w:rPr>
              <w:rFonts w:cs="Times New Roman"/>
              <w:noProof/>
              <w:lang w:val="en-GB"/>
            </w:rPr>
            <w:t>[9]</w:t>
          </w:r>
          <w:r w:rsidR="00351651">
            <w:rPr>
              <w:rFonts w:cs="Times New Roman"/>
            </w:rPr>
            <w:fldChar w:fldCharType="end"/>
          </w:r>
        </w:sdtContent>
      </w:sdt>
    </w:p>
    <w:p w14:paraId="55BBDE67" w14:textId="77777777"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1D3FB2">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(on-premises).</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EndPr/>
        <w:sdtContent>
          <w:r w:rsidR="00351651">
            <w:rPr>
              <w:rFonts w:cs="Times New Roman"/>
            </w:rPr>
            <w:fldChar w:fldCharType="begin"/>
          </w:r>
          <w:r w:rsidR="00351651" w:rsidRPr="00822492">
            <w:rPr>
              <w:rFonts w:cs="Times New Roman"/>
              <w:lang w:val="nl-BE"/>
            </w:rPr>
            <w:instrText xml:space="preserve"> CITATION Sea16 \l 2057 </w:instrText>
          </w:r>
          <w:r w:rsidR="00351651">
            <w:rPr>
              <w:rFonts w:cs="Times New Roman"/>
            </w:rPr>
            <w:fldChar w:fldCharType="separate"/>
          </w:r>
          <w:r w:rsidR="00252686" w:rsidRPr="00822492">
            <w:rPr>
              <w:rFonts w:cs="Times New Roman"/>
              <w:noProof/>
              <w:lang w:val="nl-BE"/>
            </w:rPr>
            <w:t>[10]</w:t>
          </w:r>
          <w:r w:rsidR="00351651">
            <w:rPr>
              <w:rFonts w:cs="Times New Roman"/>
            </w:rPr>
            <w:fldChar w:fldCharType="end"/>
          </w:r>
        </w:sdtContent>
      </w:sdt>
    </w:p>
    <w:p w14:paraId="234FFCF9" w14:textId="77777777"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14:paraId="4EA890FB" w14:textId="77777777" w:rsidR="00876B85" w:rsidRDefault="00876B85" w:rsidP="00876B85">
      <w:pPr>
        <w:pStyle w:val="Lijstalinea"/>
        <w:numPr>
          <w:ilvl w:val="0"/>
          <w:numId w:val="2"/>
        </w:numPr>
        <w:rPr>
          <w:rFonts w:cs="Times New Roman"/>
        </w:rPr>
      </w:pPr>
      <w:r w:rsidRPr="007A2CC6">
        <w:rPr>
          <w:rFonts w:cs="Times New Roman"/>
        </w:rPr>
        <w:t>Ze moeten aan kunnen tonen dat enkel het kantoor zelf en de persoon in kwestie de privacygegevens kunnen opvragen.</w:t>
      </w:r>
    </w:p>
    <w:p w14:paraId="33CED3B0" w14:textId="77777777" w:rsidR="00876B85" w:rsidRDefault="00876B85" w:rsidP="00876B85">
      <w:pPr>
        <w:pStyle w:val="Lijstalinea"/>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14:paraId="209BCCFF" w14:textId="77777777" w:rsidR="00876B85" w:rsidRDefault="00876B85" w:rsidP="00876B85">
      <w:pPr>
        <w:pStyle w:val="Lijstalinea"/>
        <w:numPr>
          <w:ilvl w:val="0"/>
          <w:numId w:val="2"/>
        </w:numPr>
        <w:rPr>
          <w:rFonts w:cs="Times New Roman"/>
        </w:rPr>
      </w:pPr>
      <w:r>
        <w:rPr>
          <w:rFonts w:cs="Times New Roman"/>
        </w:rPr>
        <w:t>De gegevens moeten zich steeds bevinden in een land van de EER, of een land dat de EU als veilig aanschouwt.</w:t>
      </w:r>
    </w:p>
    <w:p w14:paraId="1414261C" w14:textId="77777777" w:rsidR="00876B85" w:rsidRPr="00923ABC" w:rsidRDefault="002F631E" w:rsidP="00923ABC">
      <w:pPr>
        <w:rPr>
          <w:rFonts w:cs="Times New Roman"/>
        </w:rPr>
      </w:pPr>
      <w:sdt>
        <w:sdtPr>
          <w:rPr>
            <w:rFonts w:cs="Times New Roman"/>
          </w:rPr>
          <w:id w:val="1211843635"/>
          <w:citation/>
        </w:sdtPr>
        <w:sdtEndPr/>
        <w:sdtContent>
          <w:r w:rsidR="00A813B2">
            <w:rPr>
              <w:rFonts w:cs="Times New Roman"/>
            </w:rPr>
            <w:fldChar w:fldCharType="begin"/>
          </w:r>
          <w:r w:rsidR="00A813B2" w:rsidRPr="00822492">
            <w:rPr>
              <w:rFonts w:cs="Times New Roman"/>
              <w:lang w:val="nl-BE"/>
            </w:rPr>
            <w:instrText xml:space="preserve"> CITATION Arn17 \l 2057 </w:instrText>
          </w:r>
          <w:r w:rsidR="00A813B2">
            <w:rPr>
              <w:rFonts w:cs="Times New Roman"/>
            </w:rPr>
            <w:fldChar w:fldCharType="separate"/>
          </w:r>
          <w:r w:rsidR="00252686" w:rsidRPr="00822492">
            <w:rPr>
              <w:rFonts w:cs="Times New Roman"/>
              <w:noProof/>
              <w:lang w:val="nl-BE"/>
            </w:rPr>
            <w:t>[11]</w:t>
          </w:r>
          <w:r w:rsidR="00A813B2">
            <w:rPr>
              <w:rFonts w:cs="Times New Roman"/>
            </w:rPr>
            <w:fldChar w:fldCharType="end"/>
          </w:r>
        </w:sdtContent>
      </w:sdt>
    </w:p>
    <w:p w14:paraId="6406C0FC" w14:textId="77777777"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14:paraId="722661F4" w14:textId="77777777" w:rsidR="00876B85" w:rsidRDefault="00876B85" w:rsidP="00876B85">
      <w:pPr>
        <w:pStyle w:val="Lijstalinea"/>
        <w:numPr>
          <w:ilvl w:val="0"/>
          <w:numId w:val="2"/>
        </w:numPr>
        <w:rPr>
          <w:rFonts w:cs="Times New Roman"/>
        </w:rPr>
      </w:pPr>
      <w:r>
        <w:rPr>
          <w:rFonts w:cs="Times New Roman"/>
        </w:rPr>
        <w:t>Ze moeten schriftelijke toestemming hebben en een goede verklaring geven om gegevens op te slaan bij derden.</w:t>
      </w:r>
    </w:p>
    <w:p w14:paraId="4588C8BF" w14:textId="77777777" w:rsidR="00876B85" w:rsidRDefault="00876B85" w:rsidP="00876B85">
      <w:pPr>
        <w:pStyle w:val="Lijstalinea"/>
        <w:numPr>
          <w:ilvl w:val="0"/>
          <w:numId w:val="2"/>
        </w:numPr>
        <w:rPr>
          <w:rFonts w:cs="Times New Roman"/>
        </w:rPr>
      </w:pPr>
      <w:r>
        <w:rPr>
          <w:rFonts w:cs="Times New Roman"/>
        </w:rPr>
        <w:t>De gegevens mogen enkel gebruikt worden ten gunste van het doel waarvoor ze verzameld werden.</w:t>
      </w:r>
    </w:p>
    <w:p w14:paraId="2B8A3203" w14:textId="77777777" w:rsidR="00876B85" w:rsidRDefault="00876B85" w:rsidP="00876B85">
      <w:pPr>
        <w:pStyle w:val="Lijstalinea"/>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14:paraId="6FAD62C5" w14:textId="77777777" w:rsidR="00876B85" w:rsidRDefault="00876B85" w:rsidP="00876B85">
      <w:pPr>
        <w:pStyle w:val="Lijstalinea"/>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14:paraId="69B31CEB" w14:textId="77777777" w:rsidR="00876B85" w:rsidRDefault="00876B85" w:rsidP="00876B85">
      <w:pPr>
        <w:pStyle w:val="Lijstalinea"/>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14:paraId="17695F3B" w14:textId="77777777"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14:paraId="40771793" w14:textId="77777777" w:rsidR="00876B85" w:rsidRDefault="002F631E" w:rsidP="000774F9">
      <w:pPr>
        <w:rPr>
          <w:rFonts w:cs="Times New Roman"/>
        </w:rPr>
      </w:pPr>
      <w:sdt>
        <w:sdtPr>
          <w:rPr>
            <w:rFonts w:cs="Times New Roman"/>
          </w:rPr>
          <w:id w:val="976796274"/>
          <w:citation/>
        </w:sdtPr>
        <w:sdtEndPr/>
        <w:sdtContent>
          <w:r w:rsidR="00A813B2">
            <w:rPr>
              <w:rFonts w:cs="Times New Roman"/>
            </w:rPr>
            <w:fldChar w:fldCharType="begin"/>
          </w:r>
          <w:r w:rsidR="00A813B2" w:rsidRPr="00822492">
            <w:rPr>
              <w:rFonts w:cs="Times New Roman"/>
              <w:lang w:val="nl-BE"/>
            </w:rPr>
            <w:instrText xml:space="preserve"> CITATION Mic17 \l 2057 </w:instrText>
          </w:r>
          <w:r w:rsidR="00A813B2">
            <w:rPr>
              <w:rFonts w:cs="Times New Roman"/>
            </w:rPr>
            <w:fldChar w:fldCharType="separate"/>
          </w:r>
          <w:r w:rsidR="00252686" w:rsidRPr="00822492">
            <w:rPr>
              <w:rFonts w:cs="Times New Roman"/>
              <w:noProof/>
              <w:lang w:val="nl-BE"/>
            </w:rPr>
            <w:t>[12]</w:t>
          </w:r>
          <w:r w:rsidR="00A813B2">
            <w:rPr>
              <w:rFonts w:cs="Times New Roman"/>
            </w:rPr>
            <w:fldChar w:fldCharType="end"/>
          </w:r>
        </w:sdtContent>
      </w:sdt>
    </w:p>
    <w:p w14:paraId="33D044A2" w14:textId="77777777" w:rsidR="000774F9" w:rsidRPr="00923ABC" w:rsidRDefault="00987E82" w:rsidP="000774F9">
      <w:pPr>
        <w:rPr>
          <w:rFonts w:cs="Times New Roman"/>
        </w:rPr>
      </w:pPr>
      <w:r w:rsidRPr="00923ABC">
        <w:rPr>
          <w:rFonts w:cs="Times New Roman"/>
        </w:rPr>
        <w:t>Indien het bedrijf echter de expertise of het budget ontbreekt voor een on-premises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14:paraId="57E5D9B6" w14:textId="77777777"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 xml:space="preserve">opent een wereld aan mogelijkheden voor bedrijven. Enerzijds kan het bedrijf bij gebruik van zo een opstelling alle overgevoelige data (of data met wettelijke verplichtingen) on-premises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14:paraId="27DDF34F" w14:textId="77777777"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1D3FB2">
        <w:rPr>
          <w:rFonts w:cs="Times New Roman"/>
        </w:rPr>
        <w:t>4.2.1</w:t>
      </w:r>
      <w:r w:rsidR="00801FF6" w:rsidRPr="00923ABC">
        <w:rPr>
          <w:rFonts w:cs="Times New Roman"/>
        </w:rPr>
        <w:fldChar w:fldCharType="end"/>
      </w:r>
      <w:r w:rsidR="00D15371" w:rsidRPr="00923ABC">
        <w:rPr>
          <w:rFonts w:cs="Times New Roman"/>
        </w:rPr>
        <w:t>.</w:t>
      </w:r>
    </w:p>
    <w:p w14:paraId="08CBEF86" w14:textId="77777777" w:rsidR="00A12C6D" w:rsidRPr="00923ABC" w:rsidRDefault="00A12C6D" w:rsidP="00407BA1"/>
    <w:p w14:paraId="12B0A8A5" w14:textId="77777777" w:rsidR="00A12C6D" w:rsidRDefault="00E50522" w:rsidP="002352AB">
      <w:pPr>
        <w:pStyle w:val="Kop3"/>
      </w:pPr>
      <w:bookmarkStart w:id="118" w:name="_Toc509827077"/>
      <w:bookmarkStart w:id="119" w:name="_Ref509827934"/>
      <w:bookmarkStart w:id="120" w:name="_Ref509828042"/>
      <w:bookmarkStart w:id="121" w:name="_Ref509828122"/>
      <w:bookmarkStart w:id="122" w:name="_Ref509828127"/>
      <w:bookmarkStart w:id="123" w:name="_Ref509828159"/>
      <w:bookmarkStart w:id="124" w:name="_Toc512841420"/>
      <w:bookmarkStart w:id="125" w:name="_Ref514175611"/>
      <w:bookmarkStart w:id="126" w:name="_Toc514249714"/>
      <w:bookmarkStart w:id="127" w:name="_Toc514447271"/>
      <w:r w:rsidRPr="00923ABC">
        <w:t>Keuze aan Cloud-oplossingen</w:t>
      </w:r>
      <w:bookmarkEnd w:id="118"/>
      <w:bookmarkEnd w:id="119"/>
      <w:bookmarkEnd w:id="120"/>
      <w:bookmarkEnd w:id="121"/>
      <w:bookmarkEnd w:id="122"/>
      <w:bookmarkEnd w:id="123"/>
      <w:bookmarkEnd w:id="124"/>
      <w:bookmarkEnd w:id="125"/>
      <w:bookmarkEnd w:id="126"/>
      <w:bookmarkEnd w:id="127"/>
    </w:p>
    <w:p w14:paraId="1E4287ED" w14:textId="77777777" w:rsidR="005A568F" w:rsidRPr="007A2CC6" w:rsidRDefault="005A568F" w:rsidP="005A568F">
      <w:r w:rsidRPr="007A2CC6">
        <w:t>Binnen de Cloud-voorzieningen kan men volgende principes terugvinden:</w:t>
      </w:r>
    </w:p>
    <w:p w14:paraId="79655B99" w14:textId="77777777" w:rsidR="005A568F" w:rsidRPr="00822492" w:rsidRDefault="005A568F" w:rsidP="005A568F">
      <w:pPr>
        <w:pStyle w:val="Lijstalinea"/>
        <w:numPr>
          <w:ilvl w:val="0"/>
          <w:numId w:val="2"/>
        </w:numPr>
        <w:rPr>
          <w:lang w:val="en-GB"/>
        </w:rPr>
      </w:pPr>
      <w:r w:rsidRPr="00822492">
        <w:rPr>
          <w:lang w:val="en-GB"/>
        </w:rPr>
        <w:t>Software as a Service (</w:t>
      </w:r>
      <w:r w:rsidRPr="00822492">
        <w:rPr>
          <w:b/>
          <w:lang w:val="en-GB"/>
        </w:rPr>
        <w:t>SaaS</w:t>
      </w:r>
      <w:r w:rsidRPr="00822492">
        <w:rPr>
          <w:lang w:val="en-GB"/>
        </w:rPr>
        <w:t>)</w:t>
      </w:r>
    </w:p>
    <w:p w14:paraId="4077E7E1" w14:textId="77777777" w:rsidR="005A568F" w:rsidRPr="00822492" w:rsidRDefault="005A568F" w:rsidP="005A568F">
      <w:pPr>
        <w:pStyle w:val="Lijstalinea"/>
        <w:numPr>
          <w:ilvl w:val="0"/>
          <w:numId w:val="2"/>
        </w:numPr>
        <w:rPr>
          <w:lang w:val="en-GB"/>
        </w:rPr>
      </w:pPr>
      <w:r w:rsidRPr="00822492">
        <w:rPr>
          <w:lang w:val="en-GB"/>
        </w:rPr>
        <w:t>Platform as a Service (</w:t>
      </w:r>
      <w:r w:rsidRPr="00822492">
        <w:rPr>
          <w:b/>
          <w:lang w:val="en-GB"/>
        </w:rPr>
        <w:t>PaaS</w:t>
      </w:r>
      <w:r w:rsidRPr="00822492">
        <w:rPr>
          <w:lang w:val="en-GB"/>
        </w:rPr>
        <w:t>)</w:t>
      </w:r>
    </w:p>
    <w:p w14:paraId="530780C6" w14:textId="77777777" w:rsidR="005A568F" w:rsidRPr="00822492" w:rsidRDefault="005A568F" w:rsidP="005A568F">
      <w:pPr>
        <w:pStyle w:val="Lijstalinea"/>
        <w:numPr>
          <w:ilvl w:val="0"/>
          <w:numId w:val="2"/>
        </w:numPr>
        <w:rPr>
          <w:lang w:val="en-GB"/>
        </w:rPr>
      </w:pPr>
      <w:r w:rsidRPr="00822492">
        <w:rPr>
          <w:lang w:val="en-GB"/>
        </w:rPr>
        <w:t>Infrastructure as a Service (</w:t>
      </w:r>
      <w:r w:rsidRPr="00822492">
        <w:rPr>
          <w:b/>
          <w:lang w:val="en-GB"/>
        </w:rPr>
        <w:t>IaaS</w:t>
      </w:r>
      <w:r w:rsidRPr="00822492">
        <w:rPr>
          <w:lang w:val="en-GB"/>
        </w:rPr>
        <w:t>)</w:t>
      </w:r>
    </w:p>
    <w:p w14:paraId="61E40432" w14:textId="77777777" w:rsidR="005A568F" w:rsidRPr="007A2CC6" w:rsidRDefault="002F631E"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252686" w:rsidRPr="00252686">
            <w:rPr>
              <w:noProof/>
            </w:rPr>
            <w:t>[13]</w:t>
          </w:r>
          <w:r w:rsidR="005A568F" w:rsidRPr="007A2CC6">
            <w:fldChar w:fldCharType="end"/>
          </w:r>
        </w:sdtContent>
      </w:sdt>
    </w:p>
    <w:p w14:paraId="0381CAF5" w14:textId="77777777"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001D3FB2">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14:paraId="2553D5D9" w14:textId="77777777"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14:paraId="1C3FAC31" w14:textId="77777777"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Cloud-based softwarepakket</w:t>
      </w:r>
      <w:r w:rsidR="00E15615">
        <w:t>en</w:t>
      </w:r>
      <w:r w:rsidR="00F14748" w:rsidRPr="00923ABC">
        <w:t xml:space="preserve"> zoals Office 365 van Microsoft.</w:t>
      </w:r>
    </w:p>
    <w:p w14:paraId="51BD9CC8" w14:textId="77777777"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14:paraId="72347B58" w14:textId="77777777"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14:paraId="626CE53D" w14:textId="77777777" w:rsidR="00D07010" w:rsidRPr="00923ABC" w:rsidRDefault="00D07010" w:rsidP="00407BA1"/>
    <w:p w14:paraId="06A3422F" w14:textId="77777777" w:rsidR="00407BA1" w:rsidRPr="00923ABC" w:rsidRDefault="00407BA1" w:rsidP="002352AB">
      <w:pPr>
        <w:pStyle w:val="Kop3"/>
      </w:pPr>
      <w:bookmarkStart w:id="128" w:name="_Toc509827078"/>
      <w:bookmarkStart w:id="129" w:name="_Ref509828533"/>
      <w:bookmarkStart w:id="130" w:name="_Toc512841421"/>
      <w:bookmarkStart w:id="131" w:name="_Toc514249715"/>
      <w:bookmarkStart w:id="132" w:name="_Toc514447272"/>
      <w:r w:rsidRPr="00923ABC">
        <w:t>ShareFile</w:t>
      </w:r>
      <w:bookmarkEnd w:id="128"/>
      <w:bookmarkEnd w:id="129"/>
      <w:bookmarkEnd w:id="130"/>
      <w:bookmarkEnd w:id="131"/>
      <w:bookmarkEnd w:id="132"/>
    </w:p>
    <w:p w14:paraId="402EC391" w14:textId="77777777" w:rsidR="00E50522" w:rsidRPr="00822492" w:rsidRDefault="002F631E" w:rsidP="00E50522">
      <w:pPr>
        <w:rPr>
          <w:lang w:val="en-GB"/>
        </w:rPr>
      </w:pPr>
      <w:hyperlink r:id="rId14" w:history="1">
        <w:r w:rsidR="00EF06BB" w:rsidRPr="00822492">
          <w:rPr>
            <w:rStyle w:val="Hyperlink"/>
            <w:lang w:val="en-GB"/>
          </w:rPr>
          <w:t>De Citrix ShareFile slogan</w:t>
        </w:r>
      </w:hyperlink>
      <w:r w:rsidR="00EF06BB" w:rsidRPr="00822492">
        <w:rPr>
          <w:lang w:val="en-GB"/>
        </w:rPr>
        <w:t xml:space="preserve"> stelt: </w:t>
      </w:r>
      <w:r w:rsidR="00EC5520" w:rsidRPr="00822492">
        <w:rPr>
          <w:lang w:val="en-GB"/>
        </w:rPr>
        <w:t xml:space="preserve">“Flexible enough to meet enterprise needs. Secure enough to satisfy corporate policies. Easy enough for everyone to use.” </w:t>
      </w:r>
    </w:p>
    <w:p w14:paraId="5D1157E2" w14:textId="77777777" w:rsidR="00DE04C3" w:rsidRPr="00822492" w:rsidRDefault="00DE04C3" w:rsidP="00E50522">
      <w:pPr>
        <w:rPr>
          <w:lang w:val="en-GB"/>
        </w:rPr>
      </w:pPr>
    </w:p>
    <w:p w14:paraId="7D655A81" w14:textId="77777777" w:rsidR="00DE04C3" w:rsidRPr="00822492" w:rsidRDefault="00DE04C3" w:rsidP="00DE04C3">
      <w:pPr>
        <w:rPr>
          <w:lang w:val="en-GB"/>
        </w:rPr>
      </w:pPr>
      <w:r w:rsidRPr="00923ABC">
        <w:rPr>
          <w:noProof/>
          <w:lang w:val="nl-BE" w:eastAsia="nl-BE"/>
        </w:rPr>
        <w:drawing>
          <wp:anchor distT="0" distB="0" distL="114300" distR="114300" simplePos="0" relativeHeight="251759616" behindDoc="0" locked="0" layoutInCell="1" allowOverlap="1" wp14:anchorId="0ABD92C0" wp14:editId="25B37CA2">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14:paraId="344E0C29" w14:textId="77777777" w:rsidR="00DE04C3" w:rsidRPr="00923ABC" w:rsidRDefault="00DE04C3" w:rsidP="00A5444D">
      <w:pPr>
        <w:pStyle w:val="Bijschrift"/>
        <w:jc w:val="center"/>
        <w:rPr>
          <w:sz w:val="20"/>
        </w:rPr>
      </w:pPr>
      <w:bookmarkStart w:id="133" w:name="_Toc509850458"/>
      <w:bookmarkStart w:id="134" w:name="_Toc512457915"/>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3</w:t>
      </w:r>
      <w:r w:rsidR="004C40BB">
        <w:fldChar w:fldCharType="end"/>
      </w:r>
      <w:r w:rsidRPr="00923ABC">
        <w:t>: Diagram van ShareFile met StorageZones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252686" w:rsidRPr="00252686">
            <w:rPr>
              <w:noProof/>
            </w:rPr>
            <w:t>[14]</w:t>
          </w:r>
          <w:r w:rsidRPr="00923ABC">
            <w:fldChar w:fldCharType="end"/>
          </w:r>
        </w:sdtContent>
      </w:sdt>
      <w:bookmarkEnd w:id="133"/>
      <w:bookmarkEnd w:id="134"/>
    </w:p>
    <w:p w14:paraId="31356021" w14:textId="77777777" w:rsidR="00DE04C3" w:rsidRPr="00923ABC" w:rsidRDefault="00DE04C3" w:rsidP="00DE04C3"/>
    <w:p w14:paraId="67B5A6A8" w14:textId="77777777"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14:paraId="3EC75E9D" w14:textId="77777777"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lokale StorageZones), het geeft mogelijkheden zoals “easy w</w:t>
      </w:r>
      <w:r w:rsidR="00A07E0F" w:rsidRPr="00923ABC">
        <w:t>eb access” en “single sign-o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14:paraId="01856FE0" w14:textId="77777777"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1D3FB2">
        <w:rPr>
          <w:i/>
        </w:rPr>
        <w:t>4.2.2</w:t>
      </w:r>
      <w:r w:rsidR="00801FF6" w:rsidRPr="00923ABC">
        <w:rPr>
          <w:i/>
        </w:rPr>
        <w:fldChar w:fldCharType="end"/>
      </w:r>
      <w:r w:rsidR="00AF18CA" w:rsidRPr="00923ABC">
        <w:rPr>
          <w:i/>
        </w:rPr>
        <w:t>)</w:t>
      </w:r>
      <w:r w:rsidR="00AF18CA" w:rsidRPr="00923ABC">
        <w:t>.</w:t>
      </w:r>
    </w:p>
    <w:p w14:paraId="772198BF" w14:textId="77777777"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for Business”, “Dropbox for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r w:rsidR="001D5B34" w:rsidRPr="00923ABC">
        <w:t>ownCloud</w:t>
      </w:r>
      <w:r w:rsidR="00BC32DF" w:rsidRPr="00923ABC">
        <w:t xml:space="preserve"> </w:t>
      </w:r>
      <w:r w:rsidR="005E5408" w:rsidRPr="00923ABC">
        <w:t xml:space="preserve">en </w:t>
      </w:r>
      <w:r w:rsidR="001D5B34" w:rsidRPr="00923ABC">
        <w:t>Syncplicity</w:t>
      </w:r>
      <w:r w:rsidR="00BC32DF" w:rsidRPr="00923ABC">
        <w:t xml:space="preserve"> </w:t>
      </w:r>
      <w:r w:rsidR="005E5408" w:rsidRPr="00923ABC">
        <w:t>Enterprise Edition.</w:t>
      </w:r>
    </w:p>
    <w:p w14:paraId="5EEDD651" w14:textId="77777777" w:rsidR="001B4612" w:rsidRPr="00923ABC" w:rsidRDefault="00F94C95" w:rsidP="00E50522">
      <w:r w:rsidRPr="00923ABC">
        <w:t>OwnCloud</w:t>
      </w:r>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ownCloud nog verder dan bij ShareFile</w:t>
      </w:r>
      <w:r w:rsidR="001D5B34">
        <w:t>. L</w:t>
      </w:r>
      <w:r w:rsidR="00D30503" w:rsidRPr="00923ABC">
        <w:t xml:space="preserve">angs de andere kant is ShareFile voorzien van een aantal </w:t>
      </w:r>
      <w:r w:rsidR="00BC32DF" w:rsidRPr="00923ABC">
        <w:t>Enterprise features die ownCloud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252686" w:rsidRPr="00252686">
            <w:rPr>
              <w:noProof/>
            </w:rPr>
            <w:t>[15]</w:t>
          </w:r>
          <w:r w:rsidR="001B4612" w:rsidRPr="00923ABC">
            <w:fldChar w:fldCharType="end"/>
          </w:r>
        </w:sdtContent>
      </w:sdt>
    </w:p>
    <w:p w14:paraId="6543BB43" w14:textId="77777777" w:rsidR="00E50522" w:rsidRPr="00923ABC" w:rsidRDefault="00BC32DF" w:rsidP="00E50522">
      <w:r w:rsidRPr="00923ABC">
        <w:t xml:space="preserve">Nr. </w:t>
      </w:r>
      <w:r w:rsidR="0033540A">
        <w:t>twee</w:t>
      </w:r>
      <w:r w:rsidRPr="00923ABC">
        <w:t xml:space="preserve"> in de lijst aan waardevolle concurrenten voor ShareFile is Syncplicity.</w:t>
      </w:r>
      <w:r w:rsidR="009E392F" w:rsidRPr="00923ABC">
        <w:t xml:space="preserve"> Syncplicity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Docs).</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252686" w:rsidRPr="00252686">
            <w:rPr>
              <w:noProof/>
            </w:rPr>
            <w:t>[16]</w:t>
          </w:r>
          <w:r w:rsidR="006228AB" w:rsidRPr="00923ABC">
            <w:fldChar w:fldCharType="end"/>
          </w:r>
        </w:sdtContent>
      </w:sdt>
    </w:p>
    <w:p w14:paraId="7273F15F" w14:textId="77777777"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14:paraId="64FFC943" w14:textId="77777777" w:rsidR="00BC32DF" w:rsidRPr="00923ABC" w:rsidRDefault="00BC32DF" w:rsidP="00E50522"/>
    <w:p w14:paraId="43D90401" w14:textId="77777777" w:rsidR="00412E0B" w:rsidRPr="00923ABC" w:rsidRDefault="00412E0B" w:rsidP="00E50522"/>
    <w:p w14:paraId="777B6D15" w14:textId="77777777" w:rsidR="001D3FB2" w:rsidRDefault="001D3FB2">
      <w:pPr>
        <w:rPr>
          <w:rFonts w:asciiTheme="majorHAnsi" w:eastAsiaTheme="majorEastAsia" w:hAnsiTheme="majorHAnsi" w:cstheme="majorBidi"/>
          <w:color w:val="2E74B5" w:themeColor="accent1" w:themeShade="BF"/>
          <w:sz w:val="26"/>
          <w:szCs w:val="26"/>
        </w:rPr>
      </w:pPr>
      <w:bookmarkStart w:id="135" w:name="_Toc509827079"/>
      <w:bookmarkStart w:id="136" w:name="_Toc512841422"/>
      <w:bookmarkStart w:id="137" w:name="_Toc514249716"/>
      <w:bookmarkStart w:id="138" w:name="_Toc514447273"/>
      <w:r>
        <w:br w:type="page"/>
      </w:r>
    </w:p>
    <w:p w14:paraId="5514ACD9" w14:textId="77777777" w:rsidR="000774F9" w:rsidRPr="00923ABC" w:rsidRDefault="00333A5B" w:rsidP="000824C2">
      <w:pPr>
        <w:pStyle w:val="Kop2"/>
      </w:pPr>
      <w:r w:rsidRPr="00923ABC">
        <w:lastRenderedPageBreak/>
        <w:t>Netwerkvoorzieningen</w:t>
      </w:r>
      <w:bookmarkEnd w:id="135"/>
      <w:bookmarkEnd w:id="136"/>
      <w:bookmarkEnd w:id="137"/>
      <w:bookmarkEnd w:id="138"/>
    </w:p>
    <w:p w14:paraId="1537E22B" w14:textId="77777777" w:rsidR="00A77021" w:rsidRDefault="00A77021" w:rsidP="00412E0B"/>
    <w:p w14:paraId="1BEC3D3A" w14:textId="77777777" w:rsidR="00412E0B" w:rsidRDefault="00A77021" w:rsidP="00412E0B">
      <w:r>
        <w:rPr>
          <w:noProof/>
          <w:lang w:val="nl-BE" w:eastAsia="nl-BE"/>
        </w:rPr>
        <mc:AlternateContent>
          <mc:Choice Requires="wps">
            <w:drawing>
              <wp:anchor distT="0" distB="0" distL="114300" distR="114300" simplePos="0" relativeHeight="251750400" behindDoc="0" locked="0" layoutInCell="1" allowOverlap="1" wp14:anchorId="71C1251F" wp14:editId="19BA010A">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69D190CF" w14:textId="77777777" w:rsidR="00822492" w:rsidRPr="009C7F65" w:rsidRDefault="00822492" w:rsidP="00A5444D">
                            <w:pPr>
                              <w:pStyle w:val="Bijschrift"/>
                              <w:jc w:val="center"/>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4</w:t>
                            </w:r>
                            <w:r>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71C1251F"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14:paraId="69D190CF" w14:textId="77777777" w:rsidR="00822492" w:rsidRPr="009C7F65" w:rsidRDefault="00822492" w:rsidP="00A5444D">
                      <w:pPr>
                        <w:pStyle w:val="Bijschrift"/>
                        <w:jc w:val="center"/>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4</w:t>
                      </w:r>
                      <w:r>
                        <w:fldChar w:fldCharType="end"/>
                      </w:r>
                      <w:r>
                        <w:t>: Componenten van de opstelling.</w:t>
                      </w:r>
                    </w:p>
                  </w:txbxContent>
                </v:textbox>
                <w10:wrap type="topAndBottom"/>
              </v:shape>
            </w:pict>
          </mc:Fallback>
        </mc:AlternateContent>
      </w:r>
      <w:r>
        <w:rPr>
          <w:noProof/>
          <w:lang w:val="nl-BE" w:eastAsia="nl-BE"/>
        </w:rPr>
        <w:drawing>
          <wp:anchor distT="0" distB="0" distL="114300" distR="114300" simplePos="0" relativeHeight="251748352" behindDoc="0" locked="0" layoutInCell="1" allowOverlap="1" wp14:anchorId="0FC689F8" wp14:editId="4EA79E73">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14:paraId="50F596FC" w14:textId="77777777" w:rsidR="00A77021" w:rsidRDefault="00A77021" w:rsidP="00412E0B"/>
    <w:p w14:paraId="78AE353C" w14:textId="77777777"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14:paraId="4E3D2A05" w14:textId="77777777" w:rsidR="00456DF8" w:rsidRPr="00923ABC" w:rsidRDefault="00456DF8" w:rsidP="00412E0B">
      <w:pPr>
        <w:rPr>
          <w:b/>
        </w:rPr>
      </w:pPr>
      <w:r w:rsidRPr="00923ABC">
        <w:rPr>
          <w:b/>
        </w:rPr>
        <w:t>Componenten</w:t>
      </w:r>
    </w:p>
    <w:p w14:paraId="1B81D8F6" w14:textId="77777777" w:rsidR="00456DF8" w:rsidRPr="00923ABC" w:rsidRDefault="00456DF8" w:rsidP="00456DF8">
      <w:pPr>
        <w:pStyle w:val="Lijstalinea"/>
        <w:numPr>
          <w:ilvl w:val="0"/>
          <w:numId w:val="5"/>
        </w:numPr>
      </w:pPr>
      <w:r w:rsidRPr="00923ABC">
        <w:t>Citrix ShareFile</w:t>
      </w:r>
    </w:p>
    <w:p w14:paraId="5F6D125B" w14:textId="77777777" w:rsidR="00456DF8" w:rsidRPr="00923ABC" w:rsidRDefault="00456DF8" w:rsidP="00456DF8">
      <w:pPr>
        <w:pStyle w:val="Lijstalinea"/>
        <w:numPr>
          <w:ilvl w:val="0"/>
          <w:numId w:val="5"/>
        </w:numPr>
      </w:pPr>
      <w:r w:rsidRPr="00923ABC">
        <w:t>Citrix NetScaler</w:t>
      </w:r>
    </w:p>
    <w:p w14:paraId="766627B7" w14:textId="77777777" w:rsidR="00456DF8" w:rsidRPr="00923ABC" w:rsidRDefault="00456DF8" w:rsidP="00456DF8">
      <w:pPr>
        <w:pStyle w:val="Lijstalinea"/>
        <w:numPr>
          <w:ilvl w:val="0"/>
          <w:numId w:val="5"/>
        </w:numPr>
      </w:pPr>
      <w:r w:rsidRPr="00923ABC">
        <w:t xml:space="preserve">Citrix </w:t>
      </w:r>
      <w:r w:rsidR="00DB4F39" w:rsidRPr="00923ABC">
        <w:t>StorageZone Controller</w:t>
      </w:r>
    </w:p>
    <w:p w14:paraId="480E7E95" w14:textId="77777777" w:rsidR="00456DF8" w:rsidRPr="00923ABC" w:rsidRDefault="006E1CA7" w:rsidP="00456DF8">
      <w:pPr>
        <w:pStyle w:val="Lijstalinea"/>
        <w:numPr>
          <w:ilvl w:val="0"/>
          <w:numId w:val="5"/>
        </w:numPr>
      </w:pPr>
      <w:r w:rsidRPr="00923ABC">
        <w:t>Active Directory</w:t>
      </w:r>
      <w:r w:rsidR="00456DF8" w:rsidRPr="00923ABC">
        <w:t xml:space="preserve"> server</w:t>
      </w:r>
    </w:p>
    <w:p w14:paraId="6F1AF191" w14:textId="77777777" w:rsidR="00456DF8" w:rsidRPr="00923ABC" w:rsidRDefault="00456DF8" w:rsidP="00456DF8">
      <w:pPr>
        <w:rPr>
          <w:b/>
        </w:rPr>
      </w:pPr>
      <w:r w:rsidRPr="00923ABC">
        <w:rPr>
          <w:b/>
        </w:rPr>
        <w:t>Voorzieningen</w:t>
      </w:r>
    </w:p>
    <w:p w14:paraId="77B246E7" w14:textId="77777777" w:rsidR="00456DF8" w:rsidRPr="00822492" w:rsidRDefault="00456DF8" w:rsidP="00456DF8">
      <w:pPr>
        <w:pStyle w:val="Lijstalinea"/>
        <w:numPr>
          <w:ilvl w:val="0"/>
          <w:numId w:val="5"/>
        </w:numPr>
        <w:rPr>
          <w:lang w:val="en-GB"/>
        </w:rPr>
      </w:pPr>
      <w:r w:rsidRPr="00822492">
        <w:rPr>
          <w:lang w:val="en-GB"/>
        </w:rPr>
        <w:t xml:space="preserve">Active Directory en Domain Name </w:t>
      </w:r>
      <w:r w:rsidR="006E1CA7" w:rsidRPr="00822492">
        <w:rPr>
          <w:lang w:val="en-GB"/>
        </w:rPr>
        <w:t>System</w:t>
      </w:r>
    </w:p>
    <w:p w14:paraId="0D56F63F" w14:textId="77777777" w:rsidR="00456DF8" w:rsidRPr="00923ABC" w:rsidRDefault="00AC556D" w:rsidP="00456DF8">
      <w:pPr>
        <w:pStyle w:val="Lijstalinea"/>
        <w:numPr>
          <w:ilvl w:val="0"/>
          <w:numId w:val="5"/>
        </w:numPr>
      </w:pPr>
      <w:r w:rsidRPr="00923ABC">
        <w:t>c</w:t>
      </w:r>
      <w:r w:rsidR="00456DF8" w:rsidRPr="00923ABC">
        <w:t>ontent switching services</w:t>
      </w:r>
    </w:p>
    <w:p w14:paraId="5C3178C5" w14:textId="77777777" w:rsidR="00753A30" w:rsidRPr="00923ABC" w:rsidRDefault="00AC556D" w:rsidP="00753A30">
      <w:pPr>
        <w:pStyle w:val="Lijstalinea"/>
        <w:numPr>
          <w:ilvl w:val="0"/>
          <w:numId w:val="5"/>
        </w:numPr>
      </w:pPr>
      <w:r w:rsidRPr="00923ABC">
        <w:t>l</w:t>
      </w:r>
      <w:r w:rsidR="00456DF8" w:rsidRPr="00923ABC">
        <w:t>oad balancing services</w:t>
      </w:r>
      <w:r w:rsidR="00753A30" w:rsidRPr="00923ABC">
        <w:t xml:space="preserve"> </w:t>
      </w:r>
    </w:p>
    <w:p w14:paraId="70F30C02" w14:textId="77777777" w:rsidR="00456DF8" w:rsidRPr="00923ABC" w:rsidRDefault="00753A30" w:rsidP="00753A30">
      <w:pPr>
        <w:pStyle w:val="Lijstalinea"/>
        <w:numPr>
          <w:ilvl w:val="0"/>
          <w:numId w:val="5"/>
        </w:numPr>
      </w:pPr>
      <w:r w:rsidRPr="00923ABC">
        <w:t>AAA-services</w:t>
      </w:r>
    </w:p>
    <w:p w14:paraId="37209EE4" w14:textId="77777777" w:rsidR="00753A30" w:rsidRPr="00923ABC" w:rsidRDefault="00AC556D" w:rsidP="00753A30">
      <w:pPr>
        <w:pStyle w:val="Lijstalinea"/>
        <w:numPr>
          <w:ilvl w:val="0"/>
          <w:numId w:val="5"/>
        </w:numPr>
      </w:pPr>
      <w:r w:rsidRPr="00923ABC">
        <w:t>high a</w:t>
      </w:r>
      <w:r w:rsidR="006E1CA7" w:rsidRPr="00923ABC">
        <w:t>vailability</w:t>
      </w:r>
    </w:p>
    <w:p w14:paraId="797C5589" w14:textId="77777777" w:rsidR="00456DF8" w:rsidRPr="00923ABC" w:rsidRDefault="00AC556D" w:rsidP="00456DF8">
      <w:pPr>
        <w:pStyle w:val="Lijstalinea"/>
        <w:numPr>
          <w:ilvl w:val="0"/>
          <w:numId w:val="5"/>
        </w:numPr>
      </w:pPr>
      <w:r w:rsidRPr="00923ABC">
        <w:t>d</w:t>
      </w:r>
      <w:r w:rsidR="00456DF8" w:rsidRPr="00923ABC">
        <w:t>ata met bijhorende rechten</w:t>
      </w:r>
    </w:p>
    <w:p w14:paraId="31EA5844" w14:textId="77777777" w:rsidR="00456DF8" w:rsidRPr="00923ABC" w:rsidRDefault="00AC556D" w:rsidP="00456DF8">
      <w:pPr>
        <w:pStyle w:val="Lijstalinea"/>
        <w:numPr>
          <w:ilvl w:val="0"/>
          <w:numId w:val="5"/>
        </w:numPr>
      </w:pPr>
      <w:r w:rsidRPr="00923ABC">
        <w:t>g</w:t>
      </w:r>
      <w:r w:rsidR="00456DF8" w:rsidRPr="00923ABC">
        <w:t>ebruikers met bijhorende credentials</w:t>
      </w:r>
    </w:p>
    <w:p w14:paraId="0648E6F9" w14:textId="77777777" w:rsidR="00456DF8" w:rsidRPr="00923ABC" w:rsidRDefault="00AC556D" w:rsidP="00753A30">
      <w:pPr>
        <w:pStyle w:val="Lijstalinea"/>
        <w:numPr>
          <w:ilvl w:val="0"/>
          <w:numId w:val="5"/>
        </w:numPr>
      </w:pPr>
      <w:r w:rsidRPr="00923ABC">
        <w:t>c</w:t>
      </w:r>
      <w:r w:rsidR="00456DF8" w:rsidRPr="00923ABC">
        <w:t>ertificaten</w:t>
      </w:r>
    </w:p>
    <w:p w14:paraId="35D18FC3" w14:textId="77777777" w:rsidR="009A3944" w:rsidRPr="00923ABC" w:rsidRDefault="00AC556D" w:rsidP="009A3944">
      <w:pPr>
        <w:pStyle w:val="Lijstalinea"/>
        <w:numPr>
          <w:ilvl w:val="0"/>
          <w:numId w:val="5"/>
        </w:numPr>
      </w:pPr>
      <w:r w:rsidRPr="00923ABC">
        <w:t>e</w:t>
      </w:r>
      <w:r w:rsidR="00456DF8" w:rsidRPr="00923ABC">
        <w:t>xtra beveiligingsmaatregelen</w:t>
      </w:r>
    </w:p>
    <w:p w14:paraId="4384F33F" w14:textId="77777777" w:rsidR="009A3944" w:rsidRPr="00923ABC" w:rsidRDefault="002F631E"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252686" w:rsidRPr="00252686">
            <w:rPr>
              <w:noProof/>
            </w:rPr>
            <w:t>[17]</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252686" w:rsidRPr="00252686">
            <w:rPr>
              <w:noProof/>
            </w:rPr>
            <w:t>[6]</w:t>
          </w:r>
          <w:r w:rsidR="00902545" w:rsidRPr="00923ABC">
            <w:fldChar w:fldCharType="end"/>
          </w:r>
        </w:sdtContent>
      </w:sdt>
    </w:p>
    <w:p w14:paraId="5E7495B2" w14:textId="77777777" w:rsidR="00903674" w:rsidRDefault="00903674" w:rsidP="00903674"/>
    <w:p w14:paraId="399FB763" w14:textId="77777777" w:rsidR="00903674" w:rsidRPr="00923ABC" w:rsidRDefault="00903674" w:rsidP="000824C2">
      <w:pPr>
        <w:pStyle w:val="Kop3"/>
      </w:pPr>
      <w:bookmarkStart w:id="139" w:name="_Toc509827080"/>
      <w:bookmarkStart w:id="140" w:name="_Ref509828219"/>
      <w:bookmarkStart w:id="141" w:name="_Toc512841423"/>
      <w:bookmarkStart w:id="142" w:name="_Toc514249717"/>
      <w:bookmarkStart w:id="143" w:name="_Toc514447274"/>
      <w:r w:rsidRPr="00923ABC">
        <w:t>Citrix ShareFile</w:t>
      </w:r>
      <w:bookmarkEnd w:id="139"/>
      <w:bookmarkEnd w:id="140"/>
      <w:bookmarkEnd w:id="141"/>
      <w:bookmarkEnd w:id="142"/>
      <w:bookmarkEnd w:id="143"/>
    </w:p>
    <w:p w14:paraId="3F4B361E" w14:textId="77777777"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Zie hoofstuk</w:t>
      </w:r>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1D3FB2">
        <w:rPr>
          <w:i/>
        </w:rPr>
        <w:t>4.1.4</w:t>
      </w:r>
      <w:r w:rsidR="00801FF6" w:rsidRPr="00923ABC">
        <w:rPr>
          <w:i/>
        </w:rPr>
        <w:fldChar w:fldCharType="end"/>
      </w:r>
      <w:r w:rsidR="00C25740">
        <w:rPr>
          <w:i/>
        </w:rPr>
        <w:t>.</w:t>
      </w:r>
    </w:p>
    <w:p w14:paraId="4367FEFB" w14:textId="77777777" w:rsidR="00C25740" w:rsidRPr="00C25740" w:rsidRDefault="00C25740" w:rsidP="00903674"/>
    <w:p w14:paraId="07ADB41C" w14:textId="77777777" w:rsidR="002F2947" w:rsidRPr="00923ABC" w:rsidRDefault="00903674" w:rsidP="002F2947">
      <w:pPr>
        <w:pStyle w:val="Kop3"/>
      </w:pPr>
      <w:bookmarkStart w:id="144" w:name="_Toc509827081"/>
      <w:bookmarkStart w:id="145" w:name="_Ref509828453"/>
      <w:bookmarkStart w:id="146" w:name="_Toc512841424"/>
      <w:bookmarkStart w:id="147" w:name="_Toc514249718"/>
      <w:bookmarkStart w:id="148" w:name="_Toc514447275"/>
      <w:r w:rsidRPr="00923ABC">
        <w:t>Citrix NetScaler</w:t>
      </w:r>
      <w:bookmarkEnd w:id="144"/>
      <w:bookmarkEnd w:id="145"/>
      <w:bookmarkEnd w:id="146"/>
      <w:bookmarkEnd w:id="147"/>
      <w:bookmarkEnd w:id="148"/>
    </w:p>
    <w:p w14:paraId="2DE3503E" w14:textId="77777777" w:rsidR="002F2947" w:rsidRPr="00923ABC" w:rsidRDefault="002F2947" w:rsidP="002F2947">
      <w:r w:rsidRPr="00923ABC">
        <w:rPr>
          <w:noProof/>
          <w:lang w:val="nl-BE" w:eastAsia="nl-BE"/>
        </w:rPr>
        <w:drawing>
          <wp:inline distT="0" distB="0" distL="0" distR="0" wp14:anchorId="0F7673D4" wp14:editId="4E463B85">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14:paraId="048A2B9A" w14:textId="77777777" w:rsidR="002F2947" w:rsidRPr="00923ABC" w:rsidRDefault="002F2947" w:rsidP="002F2947">
      <w:pPr>
        <w:pStyle w:val="Bijschrift"/>
        <w:rPr>
          <w:sz w:val="20"/>
        </w:rPr>
      </w:pPr>
      <w:bookmarkStart w:id="149" w:name="_Toc509850459"/>
      <w:bookmarkStart w:id="150" w:name="_Toc512457916"/>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5</w:t>
      </w:r>
      <w:r w:rsidR="004C40BB">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252686" w:rsidRPr="00252686">
            <w:rPr>
              <w:noProof/>
            </w:rPr>
            <w:t>[18]</w:t>
          </w:r>
          <w:r w:rsidR="00222348" w:rsidRPr="00923ABC">
            <w:fldChar w:fldCharType="end"/>
          </w:r>
        </w:sdtContent>
      </w:sdt>
      <w:bookmarkEnd w:id="149"/>
      <w:bookmarkEnd w:id="150"/>
    </w:p>
    <w:p w14:paraId="43B75497" w14:textId="77777777" w:rsidR="002F2947" w:rsidRPr="00923ABC" w:rsidRDefault="002F2947" w:rsidP="002F2947"/>
    <w:p w14:paraId="6B34EDAF" w14:textId="77777777"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worden uitgevoerd door de load balancing, content switching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 xml:space="preserve">Er zijn verschillende NetScaler producten op de markt, voor deze opdracht wordt gebruik gemaakt van de NetScaler VPX die ontwikkeld is voor gebruik op virtuele servers. </w:t>
      </w:r>
      <w:r w:rsidR="001300DB" w:rsidRPr="00822492">
        <w:rPr>
          <w:lang w:val="en-GB"/>
        </w:rPr>
        <w:t>De hoofdfuncties</w:t>
      </w:r>
      <w:r w:rsidR="00645BC7" w:rsidRPr="00822492">
        <w:rPr>
          <w:lang w:val="en-GB"/>
        </w:rPr>
        <w:t xml:space="preserve"> van NetScaler</w:t>
      </w:r>
      <w:r w:rsidR="001300DB" w:rsidRPr="00822492">
        <w:rPr>
          <w:lang w:val="en-GB"/>
        </w:rPr>
        <w:t xml:space="preserve"> zijn remote access infrastruture, cont</w:t>
      </w:r>
      <w:r w:rsidR="00A07E0F" w:rsidRPr="00822492">
        <w:rPr>
          <w:lang w:val="en-GB"/>
        </w:rPr>
        <w:t>ent switching, load balancing, high a</w:t>
      </w:r>
      <w:r w:rsidR="001300DB" w:rsidRPr="00822492">
        <w:rPr>
          <w:lang w:val="en-GB"/>
        </w:rPr>
        <w:t xml:space="preserve">vailability, </w:t>
      </w:r>
      <w:r w:rsidR="00F66F7F" w:rsidRPr="00822492">
        <w:rPr>
          <w:lang w:val="en-GB"/>
        </w:rPr>
        <w:t>VPN-access</w:t>
      </w:r>
      <w:r w:rsidR="001300DB" w:rsidRPr="00822492">
        <w:rPr>
          <w:lang w:val="en-GB"/>
        </w:rPr>
        <w:t>, network firewall en policy management.</w:t>
      </w:r>
      <w:r w:rsidR="009A3944" w:rsidRPr="00822492">
        <w:rPr>
          <w:lang w:val="en-GB"/>
        </w:rPr>
        <w:t xml:space="preserve"> </w:t>
      </w:r>
      <w:sdt>
        <w:sdtPr>
          <w:id w:val="340050180"/>
          <w:citation/>
        </w:sdtPr>
        <w:sdtEndPr/>
        <w:sdtContent>
          <w:r w:rsidR="009A3944" w:rsidRPr="00923ABC">
            <w:fldChar w:fldCharType="begin"/>
          </w:r>
          <w:r w:rsidR="009A3944" w:rsidRPr="00822492">
            <w:rPr>
              <w:lang w:val="en-GB"/>
            </w:rPr>
            <w:instrText xml:space="preserve"> CITATION Cit16 \l 1033 </w:instrText>
          </w:r>
          <w:r w:rsidR="009A3944" w:rsidRPr="00923ABC">
            <w:fldChar w:fldCharType="separate"/>
          </w:r>
          <w:r w:rsidR="00252686" w:rsidRPr="00252686">
            <w:rPr>
              <w:noProof/>
            </w:rPr>
            <w:t>[19]</w:t>
          </w:r>
          <w:r w:rsidR="009A3944" w:rsidRPr="00923ABC">
            <w:fldChar w:fldCharType="end"/>
          </w:r>
        </w:sdtContent>
      </w:sdt>
    </w:p>
    <w:p w14:paraId="688F41B1" w14:textId="77777777" w:rsidR="001300DB" w:rsidRPr="00923ABC" w:rsidRDefault="00F66F7F" w:rsidP="001300DB">
      <w:r w:rsidRPr="00923ABC">
        <w:t xml:space="preserve">De enige echte concurrent van de Citrix NetScaler is de F5 van F5 networks.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software-only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252686" w:rsidRPr="00252686">
            <w:rPr>
              <w:noProof/>
            </w:rPr>
            <w:t>[20]</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252686" w:rsidRPr="00252686">
            <w:rPr>
              <w:noProof/>
            </w:rPr>
            <w:t>[21]</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252686" w:rsidRPr="00252686">
            <w:rPr>
              <w:noProof/>
            </w:rPr>
            <w:t>[22]</w:t>
          </w:r>
          <w:r w:rsidR="00DD7BCF" w:rsidRPr="00923ABC">
            <w:fldChar w:fldCharType="end"/>
          </w:r>
        </w:sdtContent>
      </w:sdt>
    </w:p>
    <w:p w14:paraId="5AD80B86" w14:textId="77777777" w:rsidR="005D3F1E" w:rsidRPr="00923ABC" w:rsidRDefault="005D3F1E" w:rsidP="001300DB"/>
    <w:p w14:paraId="2D3F06EC" w14:textId="77777777" w:rsidR="005D3F1E" w:rsidRPr="00923ABC" w:rsidRDefault="005D3F1E" w:rsidP="000824C2">
      <w:pPr>
        <w:pStyle w:val="Kop3"/>
      </w:pPr>
      <w:bookmarkStart w:id="151" w:name="_Toc509827082"/>
      <w:bookmarkStart w:id="152" w:name="_Toc512841425"/>
      <w:bookmarkStart w:id="153" w:name="_Ref513130979"/>
      <w:bookmarkStart w:id="154" w:name="_Ref513131469"/>
      <w:bookmarkStart w:id="155" w:name="_Toc514249719"/>
      <w:bookmarkStart w:id="156" w:name="_Toc514447276"/>
      <w:r w:rsidRPr="00923ABC">
        <w:t xml:space="preserve">Citrix </w:t>
      </w:r>
      <w:r w:rsidR="00DB4F39" w:rsidRPr="00923ABC">
        <w:t>StorageZone Controller</w:t>
      </w:r>
      <w:bookmarkEnd w:id="151"/>
      <w:bookmarkEnd w:id="152"/>
      <w:bookmarkEnd w:id="153"/>
      <w:bookmarkEnd w:id="154"/>
      <w:bookmarkEnd w:id="155"/>
      <w:bookmarkEnd w:id="156"/>
    </w:p>
    <w:p w14:paraId="65F94D25" w14:textId="77777777"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StorageZones Controller executable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de StorageZones Controller website</w:t>
      </w:r>
      <w:r w:rsidR="00627A0B" w:rsidRPr="00923ABC">
        <w:t xml:space="preserve"> </w:t>
      </w:r>
      <w:r w:rsidR="00753A30" w:rsidRPr="00923ABC">
        <w:t>luiden</w:t>
      </w:r>
      <w:r w:rsidR="00FD3ACC" w:rsidRPr="00923ABC">
        <w:t xml:space="preserve"> als volgt:</w:t>
      </w:r>
    </w:p>
    <w:p w14:paraId="2811743C" w14:textId="77777777" w:rsidR="00FD3ACC" w:rsidRPr="00923ABC" w:rsidRDefault="00FD3ACC" w:rsidP="00FD3ACC">
      <w:pPr>
        <w:pStyle w:val="Lijstalinea"/>
        <w:numPr>
          <w:ilvl w:val="0"/>
          <w:numId w:val="5"/>
        </w:numPr>
      </w:pPr>
      <w:r w:rsidRPr="00923ABC">
        <w:t>Naleven van wettelijke eisen</w:t>
      </w:r>
    </w:p>
    <w:p w14:paraId="40A4FBF0" w14:textId="77777777" w:rsidR="00FD3ACC" w:rsidRPr="00923ABC" w:rsidRDefault="00FD3ACC" w:rsidP="00FD3ACC">
      <w:pPr>
        <w:pStyle w:val="Lijstalinea"/>
        <w:numPr>
          <w:ilvl w:val="0"/>
          <w:numId w:val="5"/>
        </w:numPr>
      </w:pPr>
      <w:r w:rsidRPr="00923ABC">
        <w:t>Optimale locaties gebruiken voor de opslag (vlak bij gebruikers voor performantie bijvoorbeeld)</w:t>
      </w:r>
    </w:p>
    <w:p w14:paraId="1461ED5F" w14:textId="77777777" w:rsidR="00FD3ACC" w:rsidRPr="00923ABC" w:rsidRDefault="00FD3ACC" w:rsidP="00FD3ACC">
      <w:pPr>
        <w:pStyle w:val="Lijstalinea"/>
        <w:numPr>
          <w:ilvl w:val="0"/>
          <w:numId w:val="5"/>
        </w:numPr>
      </w:pPr>
      <w:r w:rsidRPr="00923ABC">
        <w:t>Maakt van de publieke ShareFile Cloud een hybride</w:t>
      </w:r>
    </w:p>
    <w:p w14:paraId="0BDC1E6C" w14:textId="77777777" w:rsidR="00FD3ACC" w:rsidRPr="00923ABC" w:rsidRDefault="00FD3ACC" w:rsidP="00FD3ACC">
      <w:pPr>
        <w:pStyle w:val="Lijstalinea"/>
        <w:numPr>
          <w:ilvl w:val="0"/>
          <w:numId w:val="5"/>
        </w:numPr>
      </w:pPr>
      <w:r w:rsidRPr="00923ABC">
        <w:t>Flexibiliteit van de StorageZone, deze kan ook in een andere Cloud van derden geplaatst worden</w:t>
      </w:r>
    </w:p>
    <w:p w14:paraId="1687BE99" w14:textId="77777777" w:rsidR="00FD3ACC" w:rsidRPr="00923ABC" w:rsidRDefault="00FD3ACC" w:rsidP="00FD3ACC">
      <w:pPr>
        <w:pStyle w:val="Lijstalinea"/>
        <w:numPr>
          <w:ilvl w:val="0"/>
          <w:numId w:val="5"/>
        </w:numPr>
      </w:pPr>
      <w:r w:rsidRPr="00923ABC">
        <w:t>Veilige toegang tot lokale data van buitenaf</w:t>
      </w:r>
    </w:p>
    <w:p w14:paraId="70A7B13F" w14:textId="77777777" w:rsidR="00FD3ACC" w:rsidRPr="00923ABC" w:rsidRDefault="00FD3ACC" w:rsidP="00FD3ACC">
      <w:pPr>
        <w:pStyle w:val="Lijstalinea"/>
        <w:numPr>
          <w:ilvl w:val="0"/>
          <w:numId w:val="5"/>
        </w:numPr>
      </w:pPr>
      <w:r w:rsidRPr="00923ABC">
        <w:t xml:space="preserve">Centraal beheer en weergave van verschillende </w:t>
      </w:r>
      <w:r w:rsidR="00753A30" w:rsidRPr="00923ABC">
        <w:t>opslagruimtes verspreid over de hele wereld</w:t>
      </w:r>
    </w:p>
    <w:p w14:paraId="6C47AA88" w14:textId="77777777" w:rsidR="00753A30" w:rsidRPr="00923ABC" w:rsidRDefault="00753A30" w:rsidP="00753A30">
      <w:pPr>
        <w:pStyle w:val="Lijstalinea"/>
        <w:numPr>
          <w:ilvl w:val="0"/>
          <w:numId w:val="5"/>
        </w:numPr>
      </w:pPr>
      <w:r w:rsidRPr="00923ABC">
        <w:lastRenderedPageBreak/>
        <w:t>Snel uploaden, downloaden, online bekijken en bewerken van data vanop elk type toestel</w:t>
      </w:r>
    </w:p>
    <w:p w14:paraId="14660BEF" w14:textId="77777777" w:rsidR="00333A5B" w:rsidRPr="00923ABC" w:rsidRDefault="002F631E"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252686" w:rsidRPr="00252686">
            <w:rPr>
              <w:noProof/>
            </w:rPr>
            <w:t>[14]</w:t>
          </w:r>
          <w:r w:rsidR="00DD7BCF" w:rsidRPr="00923ABC">
            <w:fldChar w:fldCharType="end"/>
          </w:r>
        </w:sdtContent>
      </w:sdt>
    </w:p>
    <w:p w14:paraId="29E4924A" w14:textId="77777777" w:rsidR="00DD7BCF" w:rsidRPr="00923ABC" w:rsidRDefault="00DD7BCF" w:rsidP="00333A5B"/>
    <w:p w14:paraId="40CCD8C8" w14:textId="77777777" w:rsidR="00333A5B" w:rsidRPr="00923ABC" w:rsidRDefault="00333A5B" w:rsidP="000824C2">
      <w:pPr>
        <w:pStyle w:val="Kop3"/>
      </w:pPr>
      <w:bookmarkStart w:id="157" w:name="_Toc509827083"/>
      <w:bookmarkStart w:id="158" w:name="_Toc512841426"/>
      <w:bookmarkStart w:id="159" w:name="_Toc514249720"/>
      <w:bookmarkStart w:id="160" w:name="_Toc514447277"/>
      <w:r w:rsidRPr="00923ABC">
        <w:t>Domain Name System</w:t>
      </w:r>
      <w:bookmarkEnd w:id="157"/>
      <w:bookmarkEnd w:id="158"/>
      <w:r w:rsidR="00EE79CE">
        <w:t xml:space="preserve"> (DNS)</w:t>
      </w:r>
      <w:bookmarkEnd w:id="159"/>
      <w:bookmarkEnd w:id="160"/>
    </w:p>
    <w:p w14:paraId="0DA53778" w14:textId="77777777" w:rsidR="00004B56" w:rsidRPr="00923ABC" w:rsidRDefault="00DE7FE9" w:rsidP="00333A5B">
      <w:r w:rsidRPr="00923ABC">
        <w:t xml:space="preserve">Het Domain Name System wordt gebruikt om namen naar IP-adressen om te zetten (of omgekeerd). Het is een </w:t>
      </w:r>
      <w:r w:rsidR="00773118" w:rsidRPr="00923ABC">
        <w:t>veel voorkomend systeem dat overal gebruikt wordt en door alle systemen ondersteund wordt. Het houdt een mapping bij tussen de namen en de bijhorende IP-adressen die gekend zijn d</w:t>
      </w:r>
      <w:r w:rsidR="00004B56" w:rsidRPr="00923ABC">
        <w:t>oor de DNS-server.</w:t>
      </w:r>
    </w:p>
    <w:p w14:paraId="164D9CA9" w14:textId="77777777"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14:paraId="3A7FBD5C" w14:textId="77777777" w:rsidR="002914AB" w:rsidRPr="00923ABC" w:rsidRDefault="002914AB" w:rsidP="00333A5B"/>
    <w:p w14:paraId="51905494" w14:textId="77777777" w:rsidR="00333A5B" w:rsidRPr="00923ABC" w:rsidRDefault="00333A5B" w:rsidP="000824C2">
      <w:pPr>
        <w:pStyle w:val="Kop3"/>
      </w:pPr>
      <w:bookmarkStart w:id="161" w:name="_Toc509827084"/>
      <w:bookmarkStart w:id="162" w:name="_Toc512841427"/>
      <w:bookmarkStart w:id="163" w:name="_Toc514249721"/>
      <w:bookmarkStart w:id="164" w:name="_Toc514447278"/>
      <w:r w:rsidRPr="00923ABC">
        <w:t>Active Directory</w:t>
      </w:r>
      <w:bookmarkEnd w:id="161"/>
      <w:bookmarkEnd w:id="162"/>
      <w:r w:rsidR="00722A7B">
        <w:t xml:space="preserve"> (AD)</w:t>
      </w:r>
      <w:bookmarkEnd w:id="163"/>
      <w:bookmarkEnd w:id="164"/>
    </w:p>
    <w:p w14:paraId="290989A9" w14:textId="77777777"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 xml:space="preserve">die “value-string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14:paraId="6DF2CE57" w14:textId="77777777"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14:paraId="16E2D76B" w14:textId="77777777" w:rsidR="00773118" w:rsidRPr="00923ABC" w:rsidRDefault="00773118" w:rsidP="00333A5B"/>
    <w:p w14:paraId="176EE86F" w14:textId="77777777" w:rsidR="00333A5B" w:rsidRPr="00923ABC" w:rsidRDefault="00753A30" w:rsidP="000824C2">
      <w:pPr>
        <w:pStyle w:val="Kop3"/>
      </w:pPr>
      <w:bookmarkStart w:id="165" w:name="_Toc509827085"/>
      <w:bookmarkStart w:id="166" w:name="_Toc512841428"/>
      <w:bookmarkStart w:id="167" w:name="_Toc514249722"/>
      <w:bookmarkStart w:id="168" w:name="_Toc514447279"/>
      <w:r w:rsidRPr="00923ABC">
        <w:t xml:space="preserve">NetScaler </w:t>
      </w:r>
      <w:r w:rsidR="00333A5B" w:rsidRPr="00923ABC">
        <w:t>Traffic management</w:t>
      </w:r>
      <w:bookmarkEnd w:id="165"/>
      <w:bookmarkEnd w:id="166"/>
      <w:bookmarkEnd w:id="167"/>
      <w:bookmarkEnd w:id="168"/>
    </w:p>
    <w:p w14:paraId="14D7A585" w14:textId="77777777"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2FF5A5D3" w14:textId="77777777" w:rsidR="00C07851" w:rsidRPr="00923ABC" w:rsidRDefault="00C07851" w:rsidP="00753A30"/>
    <w:p w14:paraId="7DE76691" w14:textId="77777777" w:rsidR="00753A30" w:rsidRPr="00923ABC" w:rsidRDefault="00753A30" w:rsidP="000824C2">
      <w:pPr>
        <w:pStyle w:val="Kop4"/>
      </w:pPr>
      <w:bookmarkStart w:id="169" w:name="_Toc512841429"/>
      <w:bookmarkStart w:id="170" w:name="_Toc514249723"/>
      <w:bookmarkStart w:id="171" w:name="_Toc514447280"/>
      <w:r w:rsidRPr="00923ABC">
        <w:t>Content switching</w:t>
      </w:r>
      <w:bookmarkEnd w:id="169"/>
      <w:bookmarkEnd w:id="170"/>
      <w:bookmarkEnd w:id="171"/>
    </w:p>
    <w:p w14:paraId="3156BD7D" w14:textId="77777777" w:rsidR="00C07851" w:rsidRPr="00923ABC" w:rsidRDefault="006E1CA7" w:rsidP="00C07851">
      <w:r w:rsidRPr="00923ABC">
        <w:t>Eén van de traffic managing services in de NetScaler is de content switching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67B04524" w14:textId="77777777" w:rsidR="00753A30" w:rsidRPr="00923ABC" w:rsidRDefault="00753A30" w:rsidP="00753A30"/>
    <w:p w14:paraId="70596305" w14:textId="77777777" w:rsidR="00903D4F" w:rsidRPr="00923ABC" w:rsidRDefault="00753A30" w:rsidP="00903D4F">
      <w:pPr>
        <w:pStyle w:val="Kop4"/>
      </w:pPr>
      <w:bookmarkStart w:id="172" w:name="_Toc512841430"/>
      <w:bookmarkStart w:id="173" w:name="_Toc514249724"/>
      <w:bookmarkStart w:id="174" w:name="_Toc514447281"/>
      <w:r w:rsidRPr="00923ABC">
        <w:t>Load balancing</w:t>
      </w:r>
      <w:bookmarkEnd w:id="172"/>
      <w:bookmarkEnd w:id="173"/>
      <w:bookmarkEnd w:id="174"/>
    </w:p>
    <w:p w14:paraId="3038BB11" w14:textId="77777777" w:rsidR="00903D4F" w:rsidRPr="00923ABC" w:rsidRDefault="00903D4F" w:rsidP="00903D4F">
      <w:r w:rsidRPr="00923ABC">
        <w:rPr>
          <w:noProof/>
          <w:lang w:val="nl-BE" w:eastAsia="nl-BE"/>
        </w:rPr>
        <w:drawing>
          <wp:inline distT="0" distB="0" distL="0" distR="0" wp14:anchorId="77663D4C" wp14:editId="284A809A">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14:paraId="0B6D4595" w14:textId="77777777" w:rsidR="00903D4F" w:rsidRPr="00923ABC" w:rsidRDefault="00903D4F" w:rsidP="008550C9">
      <w:pPr>
        <w:pStyle w:val="Bijschrift"/>
      </w:pPr>
      <w:bookmarkStart w:id="175" w:name="_Toc509850460"/>
      <w:bookmarkStart w:id="176" w:name="_Toc512457917"/>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6</w:t>
      </w:r>
      <w:r w:rsidR="004C40BB">
        <w:fldChar w:fldCharType="end"/>
      </w:r>
      <w:r w:rsidRPr="00923ABC">
        <w:t xml:space="preserve">: De werking van een Load Balancer.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252686" w:rsidRPr="00252686">
            <w:rPr>
              <w:noProof/>
            </w:rPr>
            <w:t>[24]</w:t>
          </w:r>
          <w:r w:rsidR="00222348" w:rsidRPr="00923ABC">
            <w:fldChar w:fldCharType="end"/>
          </w:r>
        </w:sdtContent>
      </w:sdt>
      <w:bookmarkEnd w:id="175"/>
      <w:bookmarkEnd w:id="176"/>
    </w:p>
    <w:p w14:paraId="7A1326C3" w14:textId="77777777" w:rsidR="001B3B18" w:rsidRPr="00923ABC" w:rsidRDefault="00AE73F1" w:rsidP="001B3B18">
      <w:r>
        <w:t>Zichtbaar op</w:t>
      </w:r>
      <w:r w:rsidR="00903D4F" w:rsidRPr="00923ABC">
        <w:t xml:space="preserve"> figuur 4-5 ziet, </w:t>
      </w:r>
      <w:r w:rsidR="001B3B18" w:rsidRPr="00923ABC">
        <w:t>zal</w:t>
      </w:r>
      <w:r w:rsidR="00903D4F" w:rsidRPr="00923ABC">
        <w:t xml:space="preserve"> de Load Balancer</w:t>
      </w:r>
      <w:r w:rsidR="001B3B18" w:rsidRPr="00923ABC">
        <w:t xml:space="preserve"> het verkeer </w:t>
      </w:r>
      <w:r w:rsidR="00AB1926" w:rsidRPr="00923ABC">
        <w:t>verdelen</w:t>
      </w:r>
      <w:r w:rsidR="001B3B18" w:rsidRPr="00923ABC">
        <w:t xml:space="preserve"> over de servers waarvoor het bestemd is. </w:t>
      </w:r>
      <w:r w:rsidR="00903D4F" w:rsidRPr="00923ABC">
        <w:t>In deze opstelling staan er fileservers achter de Load Balancer</w:t>
      </w:r>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balancer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te sturen. De load balancing server (of kortweg load balancer) wordt ook geconfigureerd a.d.h.v. instellingen en policies.</w:t>
      </w:r>
    </w:p>
    <w:p w14:paraId="4BC30B8A" w14:textId="77777777" w:rsidR="00316CA7" w:rsidRPr="00923ABC" w:rsidRDefault="00316CA7" w:rsidP="001B3B18">
      <w:r w:rsidRPr="00923ABC">
        <w:t>In deze opstelling zal de load balancer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149E7AFC" w14:textId="77777777" w:rsidR="00753A30" w:rsidRPr="00923ABC" w:rsidRDefault="00753A30" w:rsidP="00753A30"/>
    <w:p w14:paraId="1EE0E4D3" w14:textId="77777777" w:rsidR="00753A30" w:rsidRPr="00923ABC" w:rsidRDefault="00047652" w:rsidP="000824C2">
      <w:pPr>
        <w:pStyle w:val="Kop4"/>
      </w:pPr>
      <w:bookmarkStart w:id="177" w:name="_Ref509828818"/>
      <w:bookmarkStart w:id="178" w:name="_Toc512841431"/>
      <w:bookmarkStart w:id="179" w:name="_Toc514249725"/>
      <w:bookmarkStart w:id="180" w:name="_Toc514447282"/>
      <w:r>
        <w:t>Authenticatie Autorisatie en Accounting (</w:t>
      </w:r>
      <w:r w:rsidR="00753A30" w:rsidRPr="00923ABC">
        <w:t>AAA</w:t>
      </w:r>
      <w:bookmarkEnd w:id="177"/>
      <w:bookmarkEnd w:id="178"/>
      <w:r>
        <w:t>)</w:t>
      </w:r>
      <w:bookmarkEnd w:id="179"/>
      <w:bookmarkEnd w:id="180"/>
    </w:p>
    <w:p w14:paraId="34B72CDF" w14:textId="77777777"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252686" w:rsidRPr="00252686">
            <w:rPr>
              <w:noProof/>
            </w:rPr>
            <w:t>[25]</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252686">
            <w:rPr>
              <w:i/>
              <w:noProof/>
            </w:rPr>
            <w:t xml:space="preserve"> </w:t>
          </w:r>
          <w:r w:rsidR="00252686" w:rsidRPr="00252686">
            <w:rPr>
              <w:noProof/>
            </w:rPr>
            <w:t>[26]</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252686">
            <w:rPr>
              <w:i/>
              <w:noProof/>
            </w:rPr>
            <w:t xml:space="preserve"> </w:t>
          </w:r>
          <w:r w:rsidR="00252686" w:rsidRPr="00252686">
            <w:rPr>
              <w:noProof/>
            </w:rPr>
            <w:t>[27]</w:t>
          </w:r>
          <w:r w:rsidR="00E13D89" w:rsidRPr="00923ABC">
            <w:rPr>
              <w:i/>
            </w:rPr>
            <w:fldChar w:fldCharType="end"/>
          </w:r>
        </w:sdtContent>
      </w:sdt>
    </w:p>
    <w:p w14:paraId="72414605" w14:textId="77777777" w:rsidR="00861418" w:rsidRPr="00923ABC" w:rsidRDefault="00861418" w:rsidP="00A12C6D">
      <w:r w:rsidRPr="00923ABC">
        <w:t>Net zoals dat bij de content switching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4D2813F1" w14:textId="77777777"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1D3FB2">
        <w:t>4.3</w:t>
      </w:r>
      <w:r w:rsidR="00801FF6" w:rsidRPr="00923ABC">
        <w:fldChar w:fldCharType="end"/>
      </w:r>
      <w:r w:rsidRPr="00923ABC">
        <w:t>.</w:t>
      </w:r>
    </w:p>
    <w:p w14:paraId="1591F492" w14:textId="77777777" w:rsidR="00861418" w:rsidRPr="00923ABC" w:rsidRDefault="00861418" w:rsidP="00A12C6D"/>
    <w:p w14:paraId="1B604DB9" w14:textId="77777777" w:rsidR="00A12C6D" w:rsidRPr="00923ABC" w:rsidRDefault="00A12C6D" w:rsidP="000824C2">
      <w:pPr>
        <w:pStyle w:val="Kop4"/>
      </w:pPr>
      <w:bookmarkStart w:id="181" w:name="_Toc512841432"/>
      <w:bookmarkStart w:id="182" w:name="_Toc514249726"/>
      <w:bookmarkStart w:id="183" w:name="_Toc514447283"/>
      <w:r w:rsidRPr="00923ABC">
        <w:t>Policies</w:t>
      </w:r>
      <w:bookmarkEnd w:id="181"/>
      <w:bookmarkEnd w:id="182"/>
      <w:bookmarkEnd w:id="183"/>
    </w:p>
    <w:p w14:paraId="58926D06" w14:textId="77777777"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14:paraId="046D6F93" w14:textId="77777777"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14:paraId="755E1F8F" w14:textId="77777777" w:rsidR="00A12C6D" w:rsidRPr="00923ABC" w:rsidRDefault="00AC7540" w:rsidP="00A12C6D">
      <w:r w:rsidRPr="00923ABC">
        <w:rPr>
          <w:noProof/>
          <w:lang w:val="nl-BE" w:eastAsia="nl-BE"/>
        </w:rPr>
        <w:drawing>
          <wp:inline distT="0" distB="0" distL="0" distR="0" wp14:anchorId="4D344E50" wp14:editId="6AAD4002">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14:paraId="36EDA3E4" w14:textId="77777777" w:rsidR="00222348" w:rsidRPr="00923ABC" w:rsidRDefault="00222348" w:rsidP="00222348">
      <w:pPr>
        <w:pStyle w:val="Bijschrift"/>
      </w:pPr>
      <w:bookmarkStart w:id="184" w:name="_Toc509850461"/>
      <w:bookmarkStart w:id="185" w:name="_Toc512457918"/>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7</w:t>
      </w:r>
      <w:r w:rsidR="004C40BB">
        <w:fldChar w:fldCharType="end"/>
      </w:r>
      <w:r w:rsidRPr="00923ABC">
        <w:t>: Opstellen van een policy in NetScaler.</w:t>
      </w:r>
      <w:bookmarkEnd w:id="184"/>
      <w:bookmarkEnd w:id="185"/>
    </w:p>
    <w:p w14:paraId="55B52DE1" w14:textId="77777777" w:rsidR="00AC7540" w:rsidRPr="00923ABC" w:rsidRDefault="00AC7540" w:rsidP="00AC7540">
      <w:pPr>
        <w:pStyle w:val="Lijstalinea"/>
        <w:numPr>
          <w:ilvl w:val="0"/>
          <w:numId w:val="5"/>
        </w:numPr>
      </w:pPr>
      <w:r w:rsidRPr="00923ABC">
        <w:t>Policy name: De naam die gegeven wordt aan de policy, policies worden gelinkt aan servers/services op basis van hun naam.</w:t>
      </w:r>
    </w:p>
    <w:p w14:paraId="22ADF897" w14:textId="77777777" w:rsidR="00AC7540" w:rsidRPr="00923ABC" w:rsidRDefault="00AC7540" w:rsidP="00AC7540">
      <w:pPr>
        <w:pStyle w:val="Lijstalinea"/>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matcht. Dit is de echte actieve inhoud van de policy, de actie die ondernomen wordt.</w:t>
      </w:r>
    </w:p>
    <w:p w14:paraId="07268942" w14:textId="77777777" w:rsidR="00AC7540" w:rsidRPr="00923ABC" w:rsidRDefault="00AC7540" w:rsidP="00AC7540">
      <w:pPr>
        <w:pStyle w:val="Lijstalinea"/>
        <w:numPr>
          <w:ilvl w:val="0"/>
          <w:numId w:val="5"/>
        </w:numPr>
      </w:pPr>
      <w:r w:rsidRPr="00923ABC">
        <w:t xml:space="preserve">Extra (speciale) </w:t>
      </w:r>
      <w:r w:rsidR="000401FC" w:rsidRPr="00923ABC">
        <w:t>acties</w:t>
      </w:r>
      <w:r w:rsidRPr="00923ABC">
        <w:t>.</w:t>
      </w:r>
    </w:p>
    <w:p w14:paraId="6C6C58A1" w14:textId="77777777" w:rsidR="00AC7540" w:rsidRPr="00923ABC" w:rsidRDefault="00AC7540" w:rsidP="00AC7540">
      <w:pPr>
        <w:pStyle w:val="Lijstalinea"/>
        <w:numPr>
          <w:ilvl w:val="0"/>
          <w:numId w:val="5"/>
        </w:numPr>
      </w:pPr>
      <w:r w:rsidRPr="00923ABC">
        <w:t xml:space="preserve">Expression: Dit toont aan </w:t>
      </w:r>
      <w:r w:rsidRPr="00923ABC">
        <w:rPr>
          <w:b/>
        </w:rPr>
        <w:t>wanneer</w:t>
      </w:r>
      <w:r w:rsidRPr="00923ABC">
        <w:t xml:space="preserve"> de policy matcht met het verkeer en de actie mag uitgevoerd worden.</w:t>
      </w:r>
    </w:p>
    <w:p w14:paraId="13910669" w14:textId="77777777" w:rsidR="00A12C6D" w:rsidRPr="00923ABC" w:rsidRDefault="00A12C6D" w:rsidP="00A12C6D"/>
    <w:p w14:paraId="3DAFAF9B" w14:textId="77777777" w:rsidR="00A12C6D" w:rsidRPr="00923ABC" w:rsidRDefault="00A07E0F" w:rsidP="000824C2">
      <w:pPr>
        <w:pStyle w:val="Kop3"/>
      </w:pPr>
      <w:bookmarkStart w:id="186" w:name="_Toc509827086"/>
      <w:bookmarkStart w:id="187" w:name="_Toc512841433"/>
      <w:bookmarkStart w:id="188" w:name="_Toc514249727"/>
      <w:bookmarkStart w:id="189" w:name="_Toc514447284"/>
      <w:r w:rsidRPr="00923ABC">
        <w:lastRenderedPageBreak/>
        <w:t>High a</w:t>
      </w:r>
      <w:r w:rsidR="00A12C6D" w:rsidRPr="00923ABC">
        <w:t>vailability</w:t>
      </w:r>
      <w:bookmarkEnd w:id="186"/>
      <w:bookmarkEnd w:id="187"/>
      <w:bookmarkEnd w:id="188"/>
      <w:bookmarkEnd w:id="189"/>
    </w:p>
    <w:p w14:paraId="17F08F66" w14:textId="77777777"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14:paraId="02B9F77A" w14:textId="77777777" w:rsidR="00333A5B" w:rsidRDefault="006B1D66" w:rsidP="00333A5B">
      <w:r>
        <w:t xml:space="preserve">Het kan </w:t>
      </w:r>
      <w:r w:rsidR="000E6E21">
        <w:t xml:space="preserve">zeker </w:t>
      </w:r>
      <w:r>
        <w:t>de moeite waard zijn</w:t>
      </w:r>
      <w:r w:rsidR="00AB108E" w:rsidRPr="00923ABC">
        <w:t xml:space="preserve"> om</w:t>
      </w:r>
      <w:r w:rsidR="000E6E21">
        <w:t xml:space="preserve"> in deze</w:t>
      </w:r>
      <w:r w:rsidR="00AB108E" w:rsidRPr="00923ABC">
        <w:t xml:space="preserve"> </w:t>
      </w:r>
      <w:r>
        <w:t xml:space="preserve">de </w:t>
      </w:r>
      <w:r w:rsidR="00AB108E" w:rsidRPr="00923ABC">
        <w:t xml:space="preserve">StorageZone Controller en eventueel </w:t>
      </w:r>
      <w:r>
        <w:t>zelfs</w:t>
      </w:r>
      <w:r w:rsidR="00614E9E" w:rsidRPr="00923ABC">
        <w:t xml:space="preserve"> NetScaler te ontdubbelen.</w:t>
      </w:r>
      <w:r w:rsidR="000E6E21">
        <w:t xml:space="preserve"> Bovendien is het aangeraden dat de netwerkshare ontdubbelt is over 2 verschillende fysieke fileservers, dit wordt meestal bereikt door gebruik te maken van Windows DFS.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1D3FB2">
        <w:t>5.3.3.1</w:t>
      </w:r>
      <w:r w:rsidR="000E6E21">
        <w:fldChar w:fldCharType="end"/>
      </w:r>
      <w:r w:rsidR="000E6E21">
        <w:t>.</w:t>
      </w:r>
    </w:p>
    <w:p w14:paraId="3357B85F" w14:textId="77777777" w:rsidR="004C40BB" w:rsidRDefault="004C40BB" w:rsidP="00333A5B"/>
    <w:p w14:paraId="4748DF11" w14:textId="77777777" w:rsidR="000E6E21" w:rsidRDefault="004C40BB" w:rsidP="00333A5B">
      <w:r>
        <w:rPr>
          <w:noProof/>
          <w:lang w:val="nl-BE" w:eastAsia="nl-BE"/>
        </w:rPr>
        <mc:AlternateContent>
          <mc:Choice Requires="wps">
            <w:drawing>
              <wp:anchor distT="0" distB="0" distL="114300" distR="114300" simplePos="0" relativeHeight="251766784" behindDoc="0" locked="0" layoutInCell="1" allowOverlap="1" wp14:anchorId="137D6A9D" wp14:editId="4D6FD35D">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3F6D2532" w14:textId="77777777" w:rsidR="00822492" w:rsidRPr="00384B8C" w:rsidRDefault="00822492" w:rsidP="004C40BB">
                            <w:pPr>
                              <w:pStyle w:val="Bijschrift"/>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8</w:t>
                            </w:r>
                            <w:r>
                              <w:fldChar w:fldCharType="end"/>
                            </w:r>
                            <w:r>
                              <w:t xml:space="preserve">: </w:t>
                            </w:r>
                            <w:r w:rsidRPr="004C40BB">
                              <w:t>Opstelling na het ontdubbelen van de NetScaler en StorageZone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7D6A9D" id="Text Box 115" o:spid="_x0000_s1076"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epMgIAAGkEAAAOAAAAZHJzL2Uyb0RvYy54bWysVMGO2jAQvVfqP1i+lwAVqy0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Ifgd6kyAgAAaQQAAA4AAAAAAAAAAAAAAAAA&#10;LgIAAGRycy9lMm9Eb2MueG1sUEsBAi0AFAAGAAgAAAAhADDhQDHfAAAACAEAAA8AAAAAAAAAAAAA&#10;AAAAjAQAAGRycy9kb3ducmV2LnhtbFBLBQYAAAAABAAEAPMAAACYBQAAAAA=&#10;" stroked="f">
                <v:textbox style="mso-fit-shape-to-text:t" inset="0,0,0,0">
                  <w:txbxContent>
                    <w:p w14:paraId="3F6D2532" w14:textId="77777777" w:rsidR="00822492" w:rsidRPr="00384B8C" w:rsidRDefault="00822492" w:rsidP="004C40BB">
                      <w:pPr>
                        <w:pStyle w:val="Bijschrift"/>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8</w:t>
                      </w:r>
                      <w:r>
                        <w:fldChar w:fldCharType="end"/>
                      </w:r>
                      <w:r>
                        <w:t xml:space="preserve">: </w:t>
                      </w:r>
                      <w:r w:rsidRPr="004C40BB">
                        <w:t>Opstelling na het ontdubbelen van de NetScaler en StorageZone Controller</w:t>
                      </w:r>
                    </w:p>
                  </w:txbxContent>
                </v:textbox>
                <w10:wrap type="topAndBottom"/>
              </v:shape>
            </w:pict>
          </mc:Fallback>
        </mc:AlternateContent>
      </w:r>
      <w:r>
        <w:rPr>
          <w:noProof/>
          <w:lang w:val="nl-BE" w:eastAsia="nl-BE"/>
        </w:rPr>
        <w:drawing>
          <wp:anchor distT="0" distB="0" distL="114300" distR="114300" simplePos="0" relativeHeight="251764736" behindDoc="0" locked="0" layoutInCell="1" allowOverlap="1" wp14:anchorId="560C77D1" wp14:editId="375D6F62">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14:paraId="51A275C0" w14:textId="77777777" w:rsidR="00333A5B" w:rsidRDefault="00333A5B" w:rsidP="00333A5B"/>
    <w:p w14:paraId="608C3A23" w14:textId="77777777" w:rsidR="00A36A2C" w:rsidRDefault="000E6E21" w:rsidP="00A36A2C">
      <w:r>
        <w:lastRenderedPageBreak/>
        <w:t>Zoals je kan zien in de figuur 4-8, worden er heel wat componenten toegevoegd aan de opstelling om ze redundant te maken.</w:t>
      </w:r>
    </w:p>
    <w:p w14:paraId="7E9F466C" w14:textId="77777777" w:rsidR="00A36A2C" w:rsidRDefault="00A36A2C" w:rsidP="00A36A2C">
      <w:r>
        <w:t xml:space="preserve">Eerst en vooral is het aangeraden van de StorageZone Controller per NetScaler te ontdubbelen, dit zorgt voor een hogere performantie aangezien NetScaler nu effectief aan load balancing kan doen. Indien 1 van beide Controllers uitvalt zal </w:t>
      </w:r>
      <w:r w:rsidR="00F25C65">
        <w:t xml:space="preserve">het verkeer </w:t>
      </w:r>
      <w:r>
        <w:t>automatische naar de andere gestuurd worden.</w:t>
      </w:r>
    </w:p>
    <w:p w14:paraId="3F5DAB26" w14:textId="77777777" w:rsidR="00A36A2C" w:rsidRDefault="00A36A2C" w:rsidP="00A36A2C">
      <w:r>
        <w:t xml:space="preserve">Een tweede NetScaler vraagt ook om een extra publiek IP-adres met bijhorende DNS- en NAT-regel. Bovendien moeten ook de StorageZone </w:t>
      </w:r>
      <w:r w:rsidR="00F25C65">
        <w:t>Controllers</w:t>
      </w:r>
      <w:r>
        <w:t xml:space="preserve"> ontdubbelt worden om de FQDN van de nieuwe NetScaler te adverteren aan ShareFile. Het is niet mogelijk om verschillende NetScalers met </w:t>
      </w:r>
      <w:r w:rsidR="00F25C65">
        <w:t>dezelfde Storage Controllers te verbinden</w:t>
      </w:r>
      <w:r>
        <w:t xml:space="preserve">, omdat de Controllers slechts in staat zijn van 1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14:paraId="077BABD9" w14:textId="77777777"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2 </w:t>
      </w:r>
      <w:r>
        <w:t>Controllers</w:t>
      </w:r>
      <w:r w:rsidR="004C40BB" w:rsidRPr="004C40BB">
        <w:t xml:space="preserve"> inactief staan voor ShareFile en zal hij sowieso zijn verkeer naar het publiek IP-adres van de andere NetScaler sturen waaronder de 2 andere </w:t>
      </w:r>
      <w:r>
        <w:t>Controllers</w:t>
      </w:r>
      <w:r w:rsidR="004C40BB" w:rsidRPr="004C40BB">
        <w:t xml:space="preserve"> bereikbaar zijn.</w:t>
      </w:r>
    </w:p>
    <w:p w14:paraId="2E7C4B8C" w14:textId="77777777" w:rsidR="004C40BB" w:rsidRDefault="004C40BB" w:rsidP="00A36A2C"/>
    <w:p w14:paraId="716AF7AC" w14:textId="77777777" w:rsidR="00B05E02" w:rsidRPr="00923ABC" w:rsidRDefault="00B05E02" w:rsidP="00333A5B"/>
    <w:p w14:paraId="2FAC7C12" w14:textId="77777777" w:rsidR="00333A5B" w:rsidRPr="00923ABC" w:rsidRDefault="00A12C6D" w:rsidP="000824C2">
      <w:pPr>
        <w:pStyle w:val="Kop2"/>
      </w:pPr>
      <w:bookmarkStart w:id="190" w:name="_Toc509827087"/>
      <w:bookmarkStart w:id="191" w:name="_Ref509828608"/>
      <w:bookmarkStart w:id="192" w:name="_Toc512841434"/>
      <w:bookmarkStart w:id="193" w:name="_Toc514249728"/>
      <w:bookmarkStart w:id="194" w:name="_Toc514447285"/>
      <w:r w:rsidRPr="00923ABC">
        <w:t>A</w:t>
      </w:r>
      <w:r w:rsidR="00333A5B" w:rsidRPr="00923ABC">
        <w:t>uthenticatie</w:t>
      </w:r>
      <w:bookmarkEnd w:id="190"/>
      <w:bookmarkEnd w:id="191"/>
      <w:bookmarkEnd w:id="192"/>
      <w:bookmarkEnd w:id="193"/>
      <w:bookmarkEnd w:id="194"/>
    </w:p>
    <w:p w14:paraId="07207850" w14:textId="77777777" w:rsidR="00F3370A" w:rsidRPr="00923ABC" w:rsidRDefault="00F3370A" w:rsidP="00923ABC"/>
    <w:p w14:paraId="03B44A44" w14:textId="77777777"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1D3FB2">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14:paraId="3691C4D5" w14:textId="77777777"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14:paraId="1138E6B7" w14:textId="77777777" w:rsidR="009832EB" w:rsidRPr="00923ABC" w:rsidRDefault="009832EB" w:rsidP="00333A5B"/>
    <w:p w14:paraId="4EF7AAF5" w14:textId="77777777" w:rsidR="00A12C6D" w:rsidRPr="00923ABC" w:rsidRDefault="00A12C6D" w:rsidP="000824C2">
      <w:pPr>
        <w:pStyle w:val="Kop3"/>
      </w:pPr>
      <w:bookmarkStart w:id="195" w:name="_Toc509827088"/>
      <w:bookmarkStart w:id="196" w:name="_Toc512841435"/>
      <w:bookmarkStart w:id="197" w:name="_Ref513563172"/>
      <w:bookmarkStart w:id="198" w:name="_Toc514249729"/>
      <w:bookmarkStart w:id="199" w:name="_Toc514447286"/>
      <w:r w:rsidRPr="00923ABC">
        <w:t>AD-integratie</w:t>
      </w:r>
      <w:bookmarkEnd w:id="195"/>
      <w:bookmarkEnd w:id="196"/>
      <w:bookmarkEnd w:id="197"/>
      <w:bookmarkEnd w:id="198"/>
      <w:bookmarkEnd w:id="199"/>
    </w:p>
    <w:p w14:paraId="0E6666DA" w14:textId="77777777" w:rsidR="005B5FA9" w:rsidRPr="00923ABC" w:rsidRDefault="007626BB" w:rsidP="00A12C6D">
      <w:r>
        <w:t>In NetScaler kan een</w:t>
      </w:r>
      <w:r w:rsidR="005B5FA9" w:rsidRPr="00923ABC">
        <w:t xml:space="preserve"> </w:t>
      </w:r>
      <w:r w:rsidR="00DF257A" w:rsidRPr="00923ABC">
        <w:t>Lightweight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252686" w:rsidRPr="00252686">
            <w:rPr>
              <w:noProof/>
            </w:rPr>
            <w:t>[17]</w:t>
          </w:r>
          <w:r w:rsidR="00902545" w:rsidRPr="00923ABC">
            <w:fldChar w:fldCharType="end"/>
          </w:r>
        </w:sdtContent>
      </w:sdt>
    </w:p>
    <w:p w14:paraId="0984779D" w14:textId="77777777" w:rsidR="005B5FA9" w:rsidRPr="00923ABC" w:rsidRDefault="00BF4F7B" w:rsidP="00A12C6D">
      <w:r w:rsidRPr="00923ABC">
        <w:rPr>
          <w:noProof/>
          <w:lang w:val="nl-BE" w:eastAsia="nl-BE"/>
        </w:rPr>
        <w:lastRenderedPageBreak/>
        <w:drawing>
          <wp:inline distT="0" distB="0" distL="0" distR="0" wp14:anchorId="1686D001" wp14:editId="4CE68231">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14:paraId="39ED8146" w14:textId="77777777" w:rsidR="00BA4A40" w:rsidRPr="00923ABC" w:rsidRDefault="00222348" w:rsidP="00222348">
      <w:pPr>
        <w:pStyle w:val="Bijschrift"/>
      </w:pPr>
      <w:bookmarkStart w:id="200" w:name="_Toc509850462"/>
      <w:bookmarkStart w:id="201" w:name="_Toc512457919"/>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9</w:t>
      </w:r>
      <w:r w:rsidR="004C40BB">
        <w:fldChar w:fldCharType="end"/>
      </w:r>
      <w:r w:rsidRPr="00923ABC">
        <w:t>: Opstellen van de LDAP server en service in NetScaler.</w:t>
      </w:r>
      <w:bookmarkEnd w:id="200"/>
      <w:bookmarkEnd w:id="201"/>
    </w:p>
    <w:p w14:paraId="67853FF5" w14:textId="77777777" w:rsidR="00222348" w:rsidRPr="00923ABC" w:rsidRDefault="00222348" w:rsidP="00A12C6D"/>
    <w:p w14:paraId="7DF3788F" w14:textId="77777777" w:rsidR="00A12C6D" w:rsidRPr="00923ABC" w:rsidRDefault="00DB34B4" w:rsidP="000824C2">
      <w:pPr>
        <w:pStyle w:val="Kop3"/>
      </w:pPr>
      <w:bookmarkStart w:id="202" w:name="_Toc509827089"/>
      <w:bookmarkStart w:id="203" w:name="_Toc512841436"/>
      <w:bookmarkStart w:id="204" w:name="_Ref513550883"/>
      <w:bookmarkStart w:id="205" w:name="_Ref514233204"/>
      <w:bookmarkStart w:id="206" w:name="_Toc514249730"/>
      <w:bookmarkStart w:id="207" w:name="_Toc514447287"/>
      <w:r w:rsidRPr="00923ABC">
        <w:t>Single sign-on (</w:t>
      </w:r>
      <w:r w:rsidR="00A12C6D" w:rsidRPr="00923ABC">
        <w:t>SSO</w:t>
      </w:r>
      <w:bookmarkEnd w:id="202"/>
      <w:r w:rsidRPr="00923ABC">
        <w:t>)</w:t>
      </w:r>
      <w:bookmarkEnd w:id="203"/>
      <w:bookmarkEnd w:id="204"/>
      <w:bookmarkEnd w:id="205"/>
      <w:bookmarkEnd w:id="206"/>
      <w:bookmarkEnd w:id="207"/>
    </w:p>
    <w:p w14:paraId="00650EFF" w14:textId="77777777"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OpenID en RADIUS als </w:t>
      </w:r>
      <w:r w:rsidR="004D7103">
        <w:t xml:space="preserve">de </w:t>
      </w:r>
      <w:r w:rsidRPr="00923ABC">
        <w:t xml:space="preserve">bekendste. Elk van de net genoemde </w:t>
      </w:r>
      <w:r w:rsidR="009E47E4" w:rsidRPr="00923ABC">
        <w:t>frameworks</w:t>
      </w:r>
      <w:r w:rsidRPr="00923ABC">
        <w:t xml:space="preserve"> werkt op een andere manier, maar allen </w:t>
      </w:r>
      <w:r w:rsidR="002B6D89" w:rsidRPr="00923ABC">
        <w:t xml:space="preserve">zijn ze in staat van SSO te voorzien in </w:t>
      </w:r>
      <w:r w:rsidR="005123C0" w:rsidRPr="00923ABC">
        <w:t>applicaties</w:t>
      </w:r>
      <w:r w:rsidRPr="00923ABC">
        <w:t>.</w:t>
      </w:r>
    </w:p>
    <w:p w14:paraId="3FFD08A8" w14:textId="77777777" w:rsidR="00E15CDD" w:rsidRPr="00923ABC" w:rsidRDefault="00E15CDD" w:rsidP="00BF4F7B">
      <w:r w:rsidRPr="00923ABC">
        <w:rPr>
          <w:noProof/>
          <w:lang w:val="nl-BE" w:eastAsia="nl-BE"/>
        </w:rPr>
        <w:drawing>
          <wp:anchor distT="0" distB="0" distL="114300" distR="114300" simplePos="0" relativeHeight="251739136" behindDoc="0" locked="0" layoutInCell="1" allowOverlap="1" wp14:anchorId="421D64BF" wp14:editId="7CAED025">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41DB77" w14:textId="77777777" w:rsidR="00E15CDD" w:rsidRPr="00923ABC" w:rsidRDefault="00E15CDD" w:rsidP="00A5444D">
      <w:pPr>
        <w:pStyle w:val="Bijschrift"/>
        <w:jc w:val="center"/>
      </w:pPr>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10</w:t>
      </w:r>
      <w:r w:rsidR="004C40BB">
        <w:fldChar w:fldCharType="end"/>
      </w:r>
      <w:r w:rsidRPr="00923ABC">
        <w:t>: Versimpelde weergave van het SSO</w:t>
      </w:r>
      <w:r w:rsidR="00AC579D" w:rsidRPr="00923ABC">
        <w:t>-</w:t>
      </w:r>
      <w:r w:rsidRPr="00923ABC">
        <w:t>proces.</w:t>
      </w:r>
    </w:p>
    <w:p w14:paraId="1E8D4291" w14:textId="77777777" w:rsidR="00E15CDD" w:rsidRPr="00923ABC" w:rsidRDefault="00E15CDD" w:rsidP="00BF4F7B"/>
    <w:p w14:paraId="2C3F8274" w14:textId="77777777"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hem door naar de identity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14:paraId="1B7C6473" w14:textId="77777777"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identity providers reeds bezitten.</w:t>
      </w:r>
    </w:p>
    <w:p w14:paraId="0E264E1F" w14:textId="77777777"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Spotify die het mogelijk maakt om in te loggen door middel van Facebook gebruikersgegevens.</w:t>
      </w:r>
    </w:p>
    <w:p w14:paraId="6E8FB388" w14:textId="77777777"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14:paraId="19E7520F" w14:textId="77777777" w:rsidR="007A17ED" w:rsidRPr="00923ABC" w:rsidRDefault="007A17ED" w:rsidP="007A17ED">
      <w:r w:rsidRPr="00923ABC">
        <w:t>Merk op, SSO wordt ook wel DaaS Directory as a Service genoemd, omdat het AD-functionaliteit als een service voor externe applicaties aanbiedt.</w:t>
      </w:r>
    </w:p>
    <w:p w14:paraId="5A43C16B" w14:textId="77777777" w:rsidR="008B3D4D" w:rsidRDefault="002F631E" w:rsidP="00BF4F7B">
      <w:sdt>
        <w:sdtPr>
          <w:id w:val="1963459848"/>
          <w:citation/>
        </w:sdtPr>
        <w:sdtEndPr/>
        <w:sdtContent>
          <w:r w:rsidR="00351651">
            <w:fldChar w:fldCharType="begin"/>
          </w:r>
          <w:r w:rsidR="00351651">
            <w:rPr>
              <w:lang w:val="en-GB"/>
            </w:rPr>
            <w:instrText xml:space="preserve"> CITATION Kel17 \l 2057 </w:instrText>
          </w:r>
          <w:r w:rsidR="00351651">
            <w:fldChar w:fldCharType="separate"/>
          </w:r>
          <w:r w:rsidR="00252686" w:rsidRPr="00252686">
            <w:rPr>
              <w:noProof/>
              <w:lang w:val="en-GB"/>
            </w:rPr>
            <w:t>[28]</w:t>
          </w:r>
          <w:r w:rsidR="00351651">
            <w:fldChar w:fldCharType="end"/>
          </w:r>
        </w:sdtContent>
      </w:sdt>
      <w:r w:rsidR="00351651">
        <w:t xml:space="preserve"> </w:t>
      </w:r>
      <w:sdt>
        <w:sdtPr>
          <w:id w:val="-1975048490"/>
          <w:citation/>
        </w:sdtPr>
        <w:sdtEndPr/>
        <w:sdtContent>
          <w:r w:rsidR="00351651">
            <w:fldChar w:fldCharType="begin"/>
          </w:r>
          <w:r w:rsidR="00351651">
            <w:rPr>
              <w:lang w:val="en-GB"/>
            </w:rPr>
            <w:instrText xml:space="preserve"> CITATION Wha15 \l 2057 </w:instrText>
          </w:r>
          <w:r w:rsidR="00351651">
            <w:fldChar w:fldCharType="separate"/>
          </w:r>
          <w:r w:rsidR="00252686" w:rsidRPr="00252686">
            <w:rPr>
              <w:noProof/>
              <w:lang w:val="en-GB"/>
            </w:rPr>
            <w:t>[29]</w:t>
          </w:r>
          <w:r w:rsidR="00351651">
            <w:fldChar w:fldCharType="end"/>
          </w:r>
        </w:sdtContent>
      </w:sdt>
      <w:r w:rsidR="00351651">
        <w:t xml:space="preserve"> </w:t>
      </w:r>
      <w:sdt>
        <w:sdtPr>
          <w:id w:val="-1075813121"/>
          <w:citation/>
        </w:sdtPr>
        <w:sdtEndPr/>
        <w:sdtContent>
          <w:r w:rsidR="00351651">
            <w:fldChar w:fldCharType="begin"/>
          </w:r>
          <w:r w:rsidR="00351651">
            <w:rPr>
              <w:lang w:val="en-GB"/>
            </w:rPr>
            <w:instrText xml:space="preserve"> CITATION Fed18 \l 2057 </w:instrText>
          </w:r>
          <w:r w:rsidR="00351651">
            <w:fldChar w:fldCharType="separate"/>
          </w:r>
          <w:r w:rsidR="00252686" w:rsidRPr="00252686">
            <w:rPr>
              <w:noProof/>
              <w:lang w:val="en-GB"/>
            </w:rPr>
            <w:t>[30]</w:t>
          </w:r>
          <w:r w:rsidR="00351651">
            <w:fldChar w:fldCharType="end"/>
          </w:r>
        </w:sdtContent>
      </w:sdt>
    </w:p>
    <w:p w14:paraId="74601A02" w14:textId="77777777" w:rsidR="007A17ED" w:rsidRPr="00923ABC" w:rsidRDefault="007A17ED" w:rsidP="00BF4F7B"/>
    <w:p w14:paraId="25D2AD66" w14:textId="77777777" w:rsidR="00DB34B4" w:rsidRPr="00822492" w:rsidRDefault="00DB34B4" w:rsidP="00DB34B4">
      <w:pPr>
        <w:pStyle w:val="Kop4"/>
        <w:rPr>
          <w:lang w:val="en-GB"/>
        </w:rPr>
      </w:pPr>
      <w:bookmarkStart w:id="208" w:name="_Toc512841437"/>
      <w:bookmarkStart w:id="209" w:name="_Toc514249731"/>
      <w:bookmarkStart w:id="210" w:name="_Toc514447288"/>
      <w:r w:rsidRPr="00822492">
        <w:rPr>
          <w:lang w:val="en-GB"/>
        </w:rPr>
        <w:t>Security Assertion Markup Language (SAML)</w:t>
      </w:r>
      <w:bookmarkEnd w:id="208"/>
      <w:bookmarkEnd w:id="209"/>
      <w:bookmarkEnd w:id="210"/>
    </w:p>
    <w:p w14:paraId="1E52E079" w14:textId="77777777"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14:paraId="6C7A4132" w14:textId="77777777" w:rsidR="00EC423A" w:rsidRPr="00923ABC" w:rsidRDefault="00EC423A" w:rsidP="00EC423A">
      <w:r w:rsidRPr="00923ABC">
        <w:t>De meest gekende en</w:t>
      </w:r>
      <w:r w:rsidR="005B1317">
        <w:t xml:space="preserve"> één</w:t>
      </w:r>
      <w:r w:rsidRPr="00923ABC">
        <w:t xml:space="preserve"> van de oudste </w:t>
      </w:r>
      <w:r w:rsidR="00B31D36" w:rsidRPr="00923ABC">
        <w:t>frameworks</w:t>
      </w:r>
      <w:r w:rsidRPr="00923ABC">
        <w:t xml:space="preserve"> dat het SSO-principe ondersteunt is Microsofts</w:t>
      </w:r>
      <w:r w:rsidR="00B31D36" w:rsidRPr="00923ABC">
        <w:t xml:space="preserve"> S</w:t>
      </w:r>
      <w:r w:rsidRPr="00923ABC">
        <w:t>ecurity Assertion Markup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252686" w:rsidRPr="00252686">
            <w:rPr>
              <w:noProof/>
            </w:rPr>
            <w:t>[31]</w:t>
          </w:r>
          <w:r w:rsidRPr="00923ABC">
            <w:fldChar w:fldCharType="end"/>
          </w:r>
        </w:sdtContent>
      </w:sdt>
    </w:p>
    <w:p w14:paraId="292400B2" w14:textId="77777777" w:rsidR="0058377D" w:rsidRDefault="0058377D" w:rsidP="00C76FB5">
      <w:r>
        <w:rPr>
          <w:noProof/>
          <w:lang w:val="nl-BE" w:eastAsia="nl-BE"/>
        </w:rPr>
        <mc:AlternateContent>
          <mc:Choice Requires="wps">
            <w:drawing>
              <wp:anchor distT="0" distB="0" distL="114300" distR="114300" simplePos="0" relativeHeight="251754496" behindDoc="0" locked="0" layoutInCell="1" allowOverlap="1" wp14:anchorId="597416B2" wp14:editId="5597A33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7005D9BE" w14:textId="77777777" w:rsidR="00822492" w:rsidRPr="005D731A" w:rsidRDefault="00822492" w:rsidP="0058377D">
                            <w:pPr>
                              <w:pStyle w:val="Bijschrift"/>
                              <w:jc w:val="center"/>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11</w:t>
                            </w:r>
                            <w:r>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416B2" id="Text Box 64" o:spid="_x0000_s1077"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PLw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Bel/ePLwIAAGcEAAAOAAAAAAAAAAAAAAAAAC4C&#10;AABkcnMvZTJvRG9jLnhtbFBLAQItABQABgAIAAAAIQDX0sXD4AAAAAgBAAAPAAAAAAAAAAAAAAAA&#10;AIkEAABkcnMvZG93bnJldi54bWxQSwUGAAAAAAQABADzAAAAlgUAAAAA&#10;" stroked="f">
                <v:textbox style="mso-fit-shape-to-text:t" inset="0,0,0,0">
                  <w:txbxContent>
                    <w:p w14:paraId="7005D9BE" w14:textId="77777777" w:rsidR="00822492" w:rsidRPr="005D731A" w:rsidRDefault="00822492" w:rsidP="0058377D">
                      <w:pPr>
                        <w:pStyle w:val="Bijschrift"/>
                        <w:jc w:val="center"/>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11</w:t>
                      </w:r>
                      <w:r>
                        <w:fldChar w:fldCharType="end"/>
                      </w:r>
                      <w:r>
                        <w:t>: SAML 2.0 doorstroomschema.</w:t>
                      </w:r>
                    </w:p>
                  </w:txbxContent>
                </v:textbox>
                <w10:wrap type="topAndBottom" anchorx="margin"/>
              </v:shape>
            </w:pict>
          </mc:Fallback>
        </mc:AlternateContent>
      </w:r>
      <w:r>
        <w:rPr>
          <w:noProof/>
          <w:lang w:val="nl-BE" w:eastAsia="nl-BE"/>
        </w:rPr>
        <w:drawing>
          <wp:anchor distT="0" distB="0" distL="114300" distR="114300" simplePos="0" relativeHeight="251752448" behindDoc="0" locked="0" layoutInCell="1" allowOverlap="1" wp14:anchorId="355DA583" wp14:editId="64A36A54">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3820795"/>
                    </a:xfrm>
                    <a:prstGeom prst="rect">
                      <a:avLst/>
                    </a:prstGeom>
                  </pic:spPr>
                </pic:pic>
              </a:graphicData>
            </a:graphic>
            <wp14:sizeRelH relativeFrom="margin">
              <wp14:pctWidth>0</wp14:pctWidth>
            </wp14:sizeRelH>
          </wp:anchor>
        </w:drawing>
      </w:r>
    </w:p>
    <w:p w14:paraId="653B64EF" w14:textId="77777777"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rsidR="001D3FB2">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assertion in de vorm van XHTML code waarmee de user de resource kan opvragen.</w:t>
      </w:r>
      <w:r w:rsidR="007A17ED">
        <w:t xml:space="preserve"> </w:t>
      </w:r>
      <w:sdt>
        <w:sdtPr>
          <w:id w:val="1910725137"/>
          <w:citation/>
        </w:sdtPr>
        <w:sdtEndPr/>
        <w:sdtContent>
          <w:r w:rsidR="007A17ED">
            <w:fldChar w:fldCharType="begin"/>
          </w:r>
          <w:r w:rsidR="0094229A" w:rsidRPr="00822492">
            <w:rPr>
              <w:lang w:val="nl-BE"/>
            </w:rPr>
            <w:instrText xml:space="preserve">CITATION Jos17 \l 2057 </w:instrText>
          </w:r>
          <w:r w:rsidR="007A17ED">
            <w:fldChar w:fldCharType="separate"/>
          </w:r>
          <w:r w:rsidR="00252686" w:rsidRPr="00822492">
            <w:rPr>
              <w:noProof/>
              <w:lang w:val="nl-BE"/>
            </w:rPr>
            <w:t>[32]</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252686" w:rsidRPr="00252686">
            <w:rPr>
              <w:noProof/>
            </w:rPr>
            <w:t>[33]</w:t>
          </w:r>
          <w:r w:rsidR="007A17ED" w:rsidRPr="00923ABC">
            <w:fldChar w:fldCharType="end"/>
          </w:r>
        </w:sdtContent>
      </w:sdt>
    </w:p>
    <w:p w14:paraId="329C0E79" w14:textId="77777777" w:rsidR="00D4726B" w:rsidRDefault="00A5444D" w:rsidP="00C76FB5">
      <w:r w:rsidRPr="00923ABC">
        <w:rPr>
          <w:noProof/>
          <w:lang w:val="nl-BE" w:eastAsia="nl-BE"/>
        </w:rPr>
        <w:lastRenderedPageBreak/>
        <w:drawing>
          <wp:anchor distT="0" distB="0" distL="114300" distR="114300" simplePos="0" relativeHeight="251741184" behindDoc="0" locked="0" layoutInCell="1" allowOverlap="1" wp14:anchorId="6C330D40" wp14:editId="7D90504D">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lang w:val="nl-BE" w:eastAsia="nl-BE"/>
        </w:rPr>
        <mc:AlternateContent>
          <mc:Choice Requires="wps">
            <w:drawing>
              <wp:anchor distT="0" distB="0" distL="114300" distR="114300" simplePos="0" relativeHeight="251756544" behindDoc="0" locked="0" layoutInCell="1" allowOverlap="1" wp14:anchorId="24658426" wp14:editId="658B681D">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4CF763AE" w14:textId="77777777" w:rsidR="00822492" w:rsidRPr="00AF621F" w:rsidRDefault="00822492" w:rsidP="0058377D">
                            <w:pPr>
                              <w:pStyle w:val="Bijschrift"/>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12</w:t>
                            </w:r>
                            <w:r>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658426" id="Text Box 69" o:spid="_x0000_s1078"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QzMwIAAGo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C4o0QzMwIAAGoEAAAOAAAAAAAAAAAA&#10;AAAAAC4CAABkcnMvZTJvRG9jLnhtbFBLAQItABQABgAIAAAAIQBrIaL24gAAAAkBAAAPAAAAAAAA&#10;AAAAAAAAAI0EAABkcnMvZG93bnJldi54bWxQSwUGAAAAAAQABADzAAAAnAUAAAAA&#10;" stroked="f">
                <v:textbox style="mso-fit-shape-to-text:t" inset="0,0,0,0">
                  <w:txbxContent>
                    <w:p w14:paraId="4CF763AE" w14:textId="77777777" w:rsidR="00822492" w:rsidRPr="00AF621F" w:rsidRDefault="00822492" w:rsidP="0058377D">
                      <w:pPr>
                        <w:pStyle w:val="Bijschrift"/>
                        <w:rPr>
                          <w:noProof/>
                        </w:rPr>
                      </w:pPr>
                      <w:r>
                        <w:t xml:space="preserve">Figuur </w:t>
                      </w:r>
                      <w:r>
                        <w:fldChar w:fldCharType="begin"/>
                      </w:r>
                      <w:r>
                        <w:instrText xml:space="preserve"> STYLEREF 1 \s </w:instrText>
                      </w:r>
                      <w:r>
                        <w:fldChar w:fldCharType="separate"/>
                      </w:r>
                      <w:r w:rsidR="001D3FB2">
                        <w:rPr>
                          <w:noProof/>
                        </w:rPr>
                        <w:t>4</w:t>
                      </w:r>
                      <w:r>
                        <w:fldChar w:fldCharType="end"/>
                      </w:r>
                      <w:r>
                        <w:noBreakHyphen/>
                      </w:r>
                      <w:r>
                        <w:fldChar w:fldCharType="begin"/>
                      </w:r>
                      <w:r>
                        <w:instrText xml:space="preserve"> SEQ Figuur \* ARABIC \s 1 </w:instrText>
                      </w:r>
                      <w:r>
                        <w:fldChar w:fldCharType="separate"/>
                      </w:r>
                      <w:r w:rsidR="001D3FB2">
                        <w:rPr>
                          <w:noProof/>
                        </w:rPr>
                        <w:t>12</w:t>
                      </w:r>
                      <w:r>
                        <w:fldChar w:fldCharType="end"/>
                      </w:r>
                      <w:r>
                        <w:t>: SSO toegepast op ShareFile en StorageZone, met NetScaler als IDP.</w:t>
                      </w:r>
                    </w:p>
                  </w:txbxContent>
                </v:textbox>
                <w10:wrap type="topAndBottom" anchorx="margin"/>
              </v:shape>
            </w:pict>
          </mc:Fallback>
        </mc:AlternateContent>
      </w:r>
    </w:p>
    <w:p w14:paraId="27E41625" w14:textId="77777777"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001D3FB2">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14:paraId="74324947" w14:textId="77777777" w:rsidR="00D4726B" w:rsidRPr="00923ABC" w:rsidRDefault="00D4726B" w:rsidP="00D4726B">
      <w:r w:rsidRPr="00923ABC">
        <w:t xml:space="preserve">In figuuur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14:paraId="48321FB4" w14:textId="77777777" w:rsidR="00D4726B" w:rsidRPr="00923ABC" w:rsidRDefault="002F631E"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252686" w:rsidRPr="00252686">
            <w:rPr>
              <w:noProof/>
            </w:rPr>
            <w:t>[17]</w:t>
          </w:r>
          <w:r w:rsidR="00D4726B" w:rsidRPr="00923ABC">
            <w:fldChar w:fldCharType="end"/>
          </w:r>
        </w:sdtContent>
      </w:sdt>
    </w:p>
    <w:p w14:paraId="45F7206B" w14:textId="77777777" w:rsidR="00B31D36" w:rsidRPr="00923ABC" w:rsidRDefault="00B31D36" w:rsidP="00A12C6D"/>
    <w:p w14:paraId="34A39585" w14:textId="77777777" w:rsidR="00A12C6D" w:rsidRDefault="00DB34B4" w:rsidP="000824C2">
      <w:pPr>
        <w:pStyle w:val="Kop4"/>
      </w:pPr>
      <w:bookmarkStart w:id="211" w:name="_Ref512430421"/>
      <w:bookmarkStart w:id="212" w:name="_Toc512841438"/>
      <w:bookmarkStart w:id="213" w:name="_Toc514249732"/>
      <w:bookmarkStart w:id="214" w:name="_Toc514447289"/>
      <w:r w:rsidRPr="00923ABC">
        <w:t xml:space="preserve">Open Authorization </w:t>
      </w:r>
      <w:r w:rsidR="00801A84">
        <w:t>(</w:t>
      </w:r>
      <w:r w:rsidR="00A12C6D" w:rsidRPr="00923ABC">
        <w:t>OAuth</w:t>
      </w:r>
      <w:bookmarkEnd w:id="211"/>
      <w:bookmarkEnd w:id="212"/>
      <w:r w:rsidR="00801A84">
        <w:t>)</w:t>
      </w:r>
      <w:bookmarkEnd w:id="213"/>
      <w:bookmarkEnd w:id="214"/>
    </w:p>
    <w:p w14:paraId="02ABD155" w14:textId="77777777" w:rsidR="00BA1721" w:rsidRPr="00BA1721" w:rsidRDefault="00BA1721" w:rsidP="00BA1721">
      <w:r>
        <w:t>JSON Google en Twitter.</w:t>
      </w:r>
    </w:p>
    <w:p w14:paraId="148A5E55" w14:textId="77777777" w:rsidR="00F639CB" w:rsidRDefault="001C580D" w:rsidP="00333A5B">
      <w:r>
        <w:t>Open Authorization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1D3FB2">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gebruik te maken van deze standaard. De standaard heeft veel meer te bieden dan het verouderde SAML 2.0 framework. Het gekendste protocol dat ontwikkeld is op basis van de OAuth standaard is OpenID Connect</w:t>
      </w:r>
      <w:r w:rsidR="00D51C6A">
        <w:t xml:space="preserve"> (OpenID)</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14:paraId="1B519C0E" w14:textId="77777777"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Facebook account om aan te melden op Spotify</w:t>
      </w:r>
      <w:r w:rsidR="00CB748A">
        <w:t xml:space="preserve">, wordt er meegedeeld tot welke gegevens Spotify toegang zal krijgen. </w:t>
      </w:r>
      <w:r w:rsidR="00561741">
        <w:t xml:space="preserve">Net zoals dat in SAML het geval is, zal Spotify nooit toegang krijgen tot </w:t>
      </w:r>
      <w:r w:rsidR="00B0727B">
        <w:t>het</w:t>
      </w:r>
      <w:r w:rsidR="00561741">
        <w:t xml:space="preserve"> Facebook wachtwoord, ook hier wordt gebruik gemaakt van een speciaal toegangstoken. Het verschil is dat Spotify hier toegang krijgt tot een aantal andere persoonlijke gegevens waar het nood aan heeft om </w:t>
      </w:r>
      <w:r w:rsidR="00B0727B">
        <w:t>het</w:t>
      </w:r>
      <w:r w:rsidR="00561741">
        <w:t xml:space="preserve"> account te kunnen vervolledigen. Daar bovenop is het mogelijk dat Spotify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Spotify toegang tot krijgt en indien Spotify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14:paraId="24DC7FE8" w14:textId="77777777"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14:paraId="3A23B150" w14:textId="77777777" w:rsidR="00BE3AC7" w:rsidRDefault="000608A0" w:rsidP="00333A5B">
      <w:pPr>
        <w:rPr>
          <w:noProof/>
        </w:rPr>
      </w:pPr>
      <w:r>
        <w:rPr>
          <w:noProof/>
          <w:lang w:val="nl-BE" w:eastAsia="nl-BE"/>
        </w:rPr>
        <w:drawing>
          <wp:anchor distT="0" distB="0" distL="114300" distR="114300" simplePos="0" relativeHeight="251758592" behindDoc="0" locked="0" layoutInCell="1" allowOverlap="1" wp14:anchorId="30261739" wp14:editId="4055B4C2">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272790"/>
                    </a:xfrm>
                    <a:prstGeom prst="rect">
                      <a:avLst/>
                    </a:prstGeom>
                  </pic:spPr>
                </pic:pic>
              </a:graphicData>
            </a:graphic>
            <wp14:sizeRelH relativeFrom="margin">
              <wp14:pctWidth>0</wp14:pctWidth>
            </wp14:sizeRelH>
          </wp:anchor>
        </w:drawing>
      </w:r>
    </w:p>
    <w:p w14:paraId="06560F3A" w14:textId="77777777" w:rsidR="000608A0" w:rsidRDefault="000608A0" w:rsidP="008550C9">
      <w:pPr>
        <w:pStyle w:val="Bijschrift"/>
      </w:pPr>
      <w:bookmarkStart w:id="215" w:name="_Toc509850463"/>
      <w:bookmarkStart w:id="216" w:name="_Toc512457920"/>
    </w:p>
    <w:p w14:paraId="2E92CA49" w14:textId="77777777" w:rsidR="00B32A3E" w:rsidRPr="00923ABC" w:rsidRDefault="00B32A3E" w:rsidP="008550C9">
      <w:pPr>
        <w:pStyle w:val="Bijschrift"/>
        <w:rPr>
          <w:sz w:val="20"/>
        </w:rPr>
      </w:pPr>
      <w:r w:rsidRPr="00923ABC">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13</w:t>
      </w:r>
      <w:r w:rsidR="004C40BB">
        <w:fldChar w:fldCharType="end"/>
      </w:r>
      <w:r w:rsidRPr="00923ABC">
        <w:t>: Schema van het OAuth</w:t>
      </w:r>
      <w:r w:rsidR="00D166D4">
        <w:t xml:space="preserve"> 2.0</w:t>
      </w:r>
      <w:r w:rsidRPr="00923ABC">
        <w:t xml:space="preserve"> autorisatieproces</w:t>
      </w:r>
      <w:r w:rsidR="00D166D4">
        <w:t xml:space="preserve"> met </w:t>
      </w:r>
      <w:r w:rsidR="0094460F">
        <w:t>a</w:t>
      </w:r>
      <w:r w:rsidR="00D166D4" w:rsidRPr="00D166D4">
        <w:t xml:space="preserve">uthorization </w:t>
      </w:r>
      <w:r w:rsidR="0094460F">
        <w:t>c</w:t>
      </w:r>
      <w:r w:rsidR="00D166D4" w:rsidRPr="00D166D4">
        <w:t>ode</w:t>
      </w:r>
      <w:r w:rsidR="00D166D4">
        <w:t xml:space="preserve"> als grant type</w:t>
      </w:r>
      <w:bookmarkEnd w:id="215"/>
      <w:bookmarkEnd w:id="216"/>
      <w:r w:rsidR="00433799">
        <w:t xml:space="preserve">. </w:t>
      </w:r>
      <w:sdt>
        <w:sdtPr>
          <w:id w:val="-1275785072"/>
          <w:citation/>
        </w:sdtPr>
        <w:sdtEndPr/>
        <w:sdtContent>
          <w:r w:rsidR="00433799">
            <w:fldChar w:fldCharType="begin"/>
          </w:r>
          <w:r w:rsidR="00433799" w:rsidRPr="00822492">
            <w:rPr>
              <w:lang w:val="nl-BE"/>
            </w:rPr>
            <w:instrText xml:space="preserve"> CITATION Man \l 2057 </w:instrText>
          </w:r>
          <w:r w:rsidR="00433799">
            <w:fldChar w:fldCharType="separate"/>
          </w:r>
          <w:r w:rsidR="00252686" w:rsidRPr="00822492">
            <w:rPr>
              <w:noProof/>
              <w:lang w:val="nl-BE"/>
            </w:rPr>
            <w:t>[34]</w:t>
          </w:r>
          <w:r w:rsidR="00433799">
            <w:fldChar w:fldCharType="end"/>
          </w:r>
        </w:sdtContent>
      </w:sdt>
    </w:p>
    <w:p w14:paraId="50671E6C" w14:textId="77777777"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r w:rsidR="0094460F">
        <w:t>a</w:t>
      </w:r>
      <w:r>
        <w:t xml:space="preserve">uthorization </w:t>
      </w:r>
      <w:r w:rsidR="0094460F">
        <w:t>c</w:t>
      </w:r>
      <w:r>
        <w:t xml:space="preserve">ode als grant type. Er zijn verschillende processen mogelijk waarbij gebruik </w:t>
      </w:r>
      <w:r>
        <w:lastRenderedPageBreak/>
        <w:t>gemaakt wordt van andere grant types, dat komt omdat OAuth een open standaard is en gebruikt wordt voor uiteenlopende doeleinden.</w:t>
      </w:r>
    </w:p>
    <w:p w14:paraId="1F06EF27" w14:textId="77777777" w:rsidR="0094460F" w:rsidRDefault="0094460F" w:rsidP="00D166D4">
      <w:r>
        <w:t>De eerste stap in dit proces is de authorization request, deze wordt verstuurd vanaf de applicatie die ook wel de client genoemd wordt in dit proces</w:t>
      </w:r>
      <w:r w:rsidR="00E64001">
        <w:t xml:space="preserve"> (zie stap </w:t>
      </w:r>
      <w:r w:rsidR="005B1317">
        <w:t>één</w:t>
      </w:r>
      <w:r w:rsidR="00E64001">
        <w:t xml:space="preserve"> op de figuur)</w:t>
      </w:r>
      <w:r>
        <w:t>. Die request bevat een client ID en een bijhorend wachtwoord. Die moeten op voorhand aangevraagd worden bij de IDP. Nadien zal de gebruiker de nodige credentials en goedkeuring moeten geven</w:t>
      </w:r>
      <w:r w:rsidR="00E64001">
        <w:t xml:space="preserve"> (stap </w:t>
      </w:r>
      <w:r w:rsidR="005B1317">
        <w:t>twee</w:t>
      </w:r>
      <w:r w:rsidR="00E64001">
        <w:t>)</w:t>
      </w:r>
      <w:r>
        <w:t>. Indien de Authorization server een geldige combinatie van ID</w:t>
      </w:r>
      <w:r w:rsidR="00E64001">
        <w:t xml:space="preserve">, </w:t>
      </w:r>
      <w:r>
        <w:t xml:space="preserve">wachtwoord </w:t>
      </w:r>
      <w:r w:rsidR="00E64001">
        <w:t xml:space="preserve">en logingegevens </w:t>
      </w:r>
      <w:r>
        <w:t>ontvangt, zal ze een authorization grant terugsturen</w:t>
      </w:r>
      <w:r w:rsidR="00E64001">
        <w:t xml:space="preserve"> (stap </w:t>
      </w:r>
      <w:r w:rsidR="005B1317">
        <w:t>drie</w:t>
      </w:r>
      <w:r w:rsidR="00E64001">
        <w:t>)</w:t>
      </w:r>
      <w:r>
        <w:t>. Met deze authorization grant kan de applicatie het nodige access token opvragen</w:t>
      </w:r>
      <w:r w:rsidR="00E64001">
        <w:t xml:space="preserve"> (stap </w:t>
      </w:r>
      <w:r w:rsidR="005B1317">
        <w:t>vier</w:t>
      </w:r>
      <w:r w:rsidR="00E64001">
        <w:t>)</w:t>
      </w:r>
      <w:r>
        <w:t xml:space="preserve">. </w:t>
      </w:r>
      <w:r w:rsidR="00E64001">
        <w:t>De toegang van de applicatie tot de gebruikersgegevens op de authorization server zal bepaald worden door het access token en dit zal afhangen van de mate waarin de gebruiker (en de authorization server) toestemming geven. Dit access token kan voortaan gebruikt worden door de application server voor het ophalen van de nodige gegevens.</w:t>
      </w:r>
    </w:p>
    <w:p w14:paraId="68115D71" w14:textId="77777777" w:rsidR="00E64001" w:rsidRPr="00923ABC" w:rsidRDefault="002F631E"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252686" w:rsidRPr="00252686">
            <w:rPr>
              <w:noProof/>
              <w:lang w:val="en-GB"/>
            </w:rPr>
            <w:t>[35]</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252686" w:rsidRPr="00252686">
            <w:rPr>
              <w:noProof/>
              <w:lang w:val="en-GB"/>
            </w:rPr>
            <w:t>[36]</w:t>
          </w:r>
          <w:r w:rsidR="0073467C">
            <w:fldChar w:fldCharType="end"/>
          </w:r>
        </w:sdtContent>
      </w:sdt>
      <w:r w:rsidR="00433799">
        <w:t xml:space="preserve"> </w:t>
      </w:r>
      <w:sdt>
        <w:sdtPr>
          <w:id w:val="807674698"/>
          <w:citation/>
        </w:sdtPr>
        <w:sdtEndPr/>
        <w:sdtContent>
          <w:r w:rsidR="00433799">
            <w:fldChar w:fldCharType="begin"/>
          </w:r>
          <w:r w:rsidR="00433799">
            <w:rPr>
              <w:lang w:val="en-GB"/>
            </w:rPr>
            <w:instrText xml:space="preserve"> CITATION Ope18 \l 2057 </w:instrText>
          </w:r>
          <w:r w:rsidR="00433799">
            <w:fldChar w:fldCharType="separate"/>
          </w:r>
          <w:r w:rsidR="00252686" w:rsidRPr="00252686">
            <w:rPr>
              <w:noProof/>
              <w:lang w:val="en-GB"/>
            </w:rPr>
            <w:t>[37]</w:t>
          </w:r>
          <w:r w:rsidR="00433799">
            <w:fldChar w:fldCharType="end"/>
          </w:r>
        </w:sdtContent>
      </w:sdt>
    </w:p>
    <w:p w14:paraId="7D3AB3AE" w14:textId="77777777" w:rsidR="00BE3AC7" w:rsidRDefault="00BE3AC7" w:rsidP="00BE3AC7"/>
    <w:p w14:paraId="500C0F2C" w14:textId="77777777" w:rsidR="001F300D" w:rsidRPr="00923ABC" w:rsidRDefault="001F300D" w:rsidP="00BE3AC7"/>
    <w:p w14:paraId="79AEF9A6" w14:textId="77777777" w:rsidR="00333A5B" w:rsidRPr="00923ABC" w:rsidRDefault="00333A5B" w:rsidP="000824C2">
      <w:pPr>
        <w:pStyle w:val="Kop2"/>
      </w:pPr>
      <w:bookmarkStart w:id="217" w:name="_Toc509827090"/>
      <w:bookmarkStart w:id="218" w:name="_Toc512841439"/>
      <w:bookmarkStart w:id="219" w:name="_Toc514249733"/>
      <w:bookmarkStart w:id="220" w:name="_Toc514447290"/>
      <w:r w:rsidRPr="00923ABC">
        <w:t>Extra beveiligingsimplementaties</w:t>
      </w:r>
      <w:bookmarkEnd w:id="217"/>
      <w:bookmarkEnd w:id="218"/>
      <w:bookmarkEnd w:id="219"/>
      <w:bookmarkEnd w:id="220"/>
    </w:p>
    <w:p w14:paraId="48AC605F" w14:textId="77777777" w:rsidR="005B3EDA" w:rsidRPr="00923ABC" w:rsidRDefault="005B3EDA" w:rsidP="005B3EDA"/>
    <w:p w14:paraId="17F9FB26" w14:textId="77777777"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groups</w:t>
      </w:r>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ward s</w:t>
      </w:r>
      <w:r w:rsidR="00054281" w:rsidRPr="00923ABC">
        <w:t>ecrecy</w:t>
      </w:r>
      <w:r w:rsidR="001270CB">
        <w:t xml:space="preserve"> (</w:t>
      </w:r>
      <w:r w:rsidR="001270CB" w:rsidRPr="00923ABC">
        <w:t>PFS</w:t>
      </w:r>
      <w:r w:rsidR="001270CB">
        <w:t>)</w:t>
      </w:r>
      <w:r w:rsidR="00054281" w:rsidRPr="00923ABC">
        <w:t>.</w:t>
      </w:r>
    </w:p>
    <w:p w14:paraId="6C24A417" w14:textId="77777777" w:rsidR="00993176" w:rsidRDefault="00993176" w:rsidP="00993176">
      <w:pPr>
        <w:keepNext/>
      </w:pPr>
      <w:r w:rsidRPr="00923ABC">
        <w:rPr>
          <w:noProof/>
          <w:lang w:val="nl-BE" w:eastAsia="nl-BE"/>
        </w:rPr>
        <w:lastRenderedPageBreak/>
        <w:drawing>
          <wp:inline distT="0" distB="0" distL="0" distR="0" wp14:anchorId="33044228" wp14:editId="456ABD8A">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14:paraId="54B7E48A" w14:textId="77777777" w:rsidR="00993176" w:rsidRDefault="00993176" w:rsidP="00993176">
      <w:pPr>
        <w:pStyle w:val="Bijschrift"/>
      </w:pPr>
      <w:r>
        <w:t xml:space="preserve">Figuur </w:t>
      </w:r>
      <w:r w:rsidR="004C40BB">
        <w:fldChar w:fldCharType="begin"/>
      </w:r>
      <w:r w:rsidR="004C40BB">
        <w:instrText xml:space="preserve"> STYLEREF 1 \s </w:instrText>
      </w:r>
      <w:r w:rsidR="004C40BB">
        <w:fldChar w:fldCharType="separate"/>
      </w:r>
      <w:r w:rsidR="001D3FB2">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14</w:t>
      </w:r>
      <w:r w:rsidR="004C40BB">
        <w:fldChar w:fldCharType="end"/>
      </w:r>
      <w:r>
        <w:t xml:space="preserve">: </w:t>
      </w:r>
      <w:bookmarkStart w:id="221" w:name="_Toc509850464"/>
      <w:bookmarkStart w:id="222" w:name="_Toc512457921"/>
      <w:r w:rsidRPr="00923ABC">
        <w:t xml:space="preserve">De werking van perfect forward secrecy door gebruik van verschillende session keys. </w:t>
      </w:r>
      <w:sdt>
        <w:sdtPr>
          <w:id w:val="61141950"/>
          <w:citation/>
        </w:sdtPr>
        <w:sdtEndPr/>
        <w:sdtContent>
          <w:r w:rsidRPr="00923ABC">
            <w:fldChar w:fldCharType="begin"/>
          </w:r>
          <w:r w:rsidRPr="00923ABC">
            <w:instrText xml:space="preserve"> CITATION Mat16 \l 1033 </w:instrText>
          </w:r>
          <w:r w:rsidRPr="00923ABC">
            <w:fldChar w:fldCharType="separate"/>
          </w:r>
          <w:r w:rsidR="00252686" w:rsidRPr="00252686">
            <w:rPr>
              <w:noProof/>
            </w:rPr>
            <w:t>[38]</w:t>
          </w:r>
          <w:r w:rsidRPr="00923ABC">
            <w:fldChar w:fldCharType="end"/>
          </w:r>
        </w:sdtContent>
      </w:sdt>
      <w:bookmarkEnd w:id="221"/>
      <w:bookmarkEnd w:id="222"/>
    </w:p>
    <w:p w14:paraId="2DC76869" w14:textId="77777777"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Doorheen de tijd worden verschillende session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14:paraId="55FD5BA9" w14:textId="77777777" w:rsidR="00222348" w:rsidRPr="00923ABC" w:rsidRDefault="00222348" w:rsidP="005B3EDA"/>
    <w:p w14:paraId="73B2423A" w14:textId="77777777" w:rsidR="000824C2" w:rsidRPr="00923ABC" w:rsidRDefault="000824C2" w:rsidP="00222348">
      <w:pPr>
        <w:pStyle w:val="Bijschrift"/>
      </w:pPr>
      <w:bookmarkStart w:id="223" w:name="_Toc509827091"/>
      <w:r w:rsidRPr="00923ABC">
        <w:br w:type="page"/>
      </w:r>
    </w:p>
    <w:p w14:paraId="18A39120" w14:textId="77777777" w:rsidR="00E662FF" w:rsidRPr="00923ABC" w:rsidRDefault="00E662FF" w:rsidP="000824C2">
      <w:pPr>
        <w:pStyle w:val="Kop1"/>
      </w:pPr>
      <w:bookmarkStart w:id="224" w:name="_Toc512841440"/>
      <w:bookmarkStart w:id="225" w:name="_Toc514249734"/>
      <w:bookmarkStart w:id="226" w:name="_Toc514447291"/>
      <w:r w:rsidRPr="00923ABC">
        <w:lastRenderedPageBreak/>
        <w:t>Praktische uitwerking</w:t>
      </w:r>
      <w:bookmarkEnd w:id="223"/>
      <w:bookmarkEnd w:id="224"/>
      <w:bookmarkEnd w:id="225"/>
      <w:bookmarkEnd w:id="226"/>
    </w:p>
    <w:p w14:paraId="56033B63" w14:textId="77777777" w:rsidR="00E662FF" w:rsidRPr="00923ABC" w:rsidRDefault="00E662FF" w:rsidP="00E662FF"/>
    <w:p w14:paraId="550A18BC" w14:textId="77777777"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w:t>
      </w:r>
      <w:r w:rsidR="008913E7">
        <w:t>bachelorproef</w:t>
      </w:r>
      <w:r w:rsidRPr="00923ABC">
        <w:t xml:space="preserve"> </w:t>
      </w:r>
      <w:r w:rsidR="008913E7">
        <w:t>is een bijlage toegevoegd</w:t>
      </w:r>
      <w:r w:rsidRPr="00923ABC">
        <w:t xml:space="preserve">. Die bijlage omvat een gedetailleerde configuratie guide van de NetScaler, StorageZone en ShareFile. </w:t>
      </w:r>
      <w:r w:rsidR="00DE623A">
        <w:t>Ze</w:t>
      </w:r>
      <w:r w:rsidRPr="00923ABC">
        <w:t xml:space="preserve"> </w:t>
      </w:r>
      <w:r w:rsidR="008913E7">
        <w:t>geeft</w:t>
      </w:r>
      <w:r w:rsidR="00DE623A">
        <w:t xml:space="preserve"> </w:t>
      </w:r>
      <w:r w:rsidRPr="00923ABC">
        <w:t xml:space="preserve">de nodige configuratie nog gedetailleerder </w:t>
      </w:r>
      <w:r w:rsidR="00DE623A">
        <w:t>weer</w:t>
      </w:r>
      <w:r w:rsidRPr="00923ABC">
        <w:t xml:space="preserve"> en </w:t>
      </w:r>
      <w:r w:rsidR="008913E7">
        <w:t>is</w:t>
      </w:r>
      <w:r w:rsidRPr="00923ABC">
        <w:t xml:space="preserve"> een </w:t>
      </w:r>
      <w:r w:rsidR="00E45C39">
        <w:t>goede</w:t>
      </w:r>
      <w:r w:rsidRPr="00923ABC">
        <w:t xml:space="preserve"> hulp bij het nabouwen van de opstelling.</w:t>
      </w:r>
    </w:p>
    <w:p w14:paraId="7F63C0FB" w14:textId="77777777" w:rsidR="00340481" w:rsidRPr="00923ABC" w:rsidRDefault="00340481" w:rsidP="00CA61B5"/>
    <w:p w14:paraId="30EF5179" w14:textId="77777777" w:rsidR="00CA61B5" w:rsidRPr="00923ABC" w:rsidRDefault="00CA61B5" w:rsidP="00CA61B5"/>
    <w:p w14:paraId="68156533" w14:textId="77777777" w:rsidR="00CA61B5" w:rsidRPr="00923ABC" w:rsidRDefault="00CA61B5" w:rsidP="00CA61B5">
      <w:pPr>
        <w:pStyle w:val="Kop2"/>
      </w:pPr>
      <w:bookmarkStart w:id="227" w:name="_Ref512430740"/>
      <w:bookmarkStart w:id="228" w:name="_Toc512841441"/>
      <w:bookmarkStart w:id="229" w:name="_Toc514249735"/>
      <w:bookmarkStart w:id="230" w:name="_Toc514447292"/>
      <w:r w:rsidRPr="00923ABC">
        <w:t>Omschrijving van de opzet</w:t>
      </w:r>
      <w:bookmarkEnd w:id="227"/>
      <w:bookmarkEnd w:id="228"/>
      <w:bookmarkEnd w:id="229"/>
      <w:bookmarkEnd w:id="230"/>
    </w:p>
    <w:p w14:paraId="17D831FE" w14:textId="77777777" w:rsidR="00267CB8" w:rsidRPr="00923ABC" w:rsidRDefault="00267CB8" w:rsidP="00CA61B5"/>
    <w:p w14:paraId="5C02964B" w14:textId="77777777" w:rsidR="00CA61B5" w:rsidRPr="00923ABC" w:rsidRDefault="00CA61B5" w:rsidP="00CA61B5">
      <w:r w:rsidRPr="00923ABC">
        <w:rPr>
          <w:rFonts w:cs="Times New Roman"/>
          <w:noProof/>
          <w:lang w:val="nl-BE" w:eastAsia="nl-BE"/>
        </w:rPr>
        <w:drawing>
          <wp:anchor distT="0" distB="0" distL="114300" distR="114300" simplePos="0" relativeHeight="251700224" behindDoc="0" locked="0" layoutInCell="1" allowOverlap="1" wp14:anchorId="2AF63C23" wp14:editId="436DDEDC">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8"/>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A4C9DD9" w14:textId="77777777" w:rsidR="00CA61B5" w:rsidRPr="00923ABC" w:rsidRDefault="004C6774" w:rsidP="004C6774">
      <w:pPr>
        <w:pStyle w:val="Bijschrift"/>
      </w:pPr>
      <w:bookmarkStart w:id="231" w:name="_Toc512457922"/>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w:t>
      </w:r>
      <w:r w:rsidR="004C40BB">
        <w:fldChar w:fldCharType="end"/>
      </w:r>
      <w:r w:rsidRPr="00923ABC">
        <w:t xml:space="preserve">: </w:t>
      </w:r>
      <w:r w:rsidR="00324B09" w:rsidRPr="00923ABC">
        <w:t>D</w:t>
      </w:r>
      <w:r w:rsidRPr="00923ABC">
        <w:t>e opstelling; “Citrix ShareFile met lokale storage zone door middel van NetScaler met AAA-functionaliteit”.</w:t>
      </w:r>
      <w:bookmarkEnd w:id="231"/>
      <w:r w:rsidRPr="00923ABC">
        <w:t xml:space="preserve"> </w:t>
      </w:r>
    </w:p>
    <w:p w14:paraId="18508F89" w14:textId="77777777" w:rsidR="004C6774" w:rsidRPr="00923ABC" w:rsidRDefault="004C6774" w:rsidP="00CA61B5"/>
    <w:p w14:paraId="659F3E5A" w14:textId="77777777" w:rsidR="00CA61B5" w:rsidRPr="00923ABC" w:rsidRDefault="00CA61B5" w:rsidP="00CA61B5">
      <w:r w:rsidRPr="00923ABC">
        <w:t xml:space="preserve">Gebruikers zullen aanmelden op de ShareFile en indien nodig bestanden opslaan op of ophalen van de lokale StorageZone. De ShareFile stuurt hiervoor de </w:t>
      </w:r>
      <w:r w:rsidR="009656D4" w:rsidRPr="00923ABC">
        <w:t>queries</w:t>
      </w:r>
      <w:r w:rsidRPr="00923ABC">
        <w:t xml:space="preserve"> van de gebruiker naar de content switching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14:paraId="2927FCC1" w14:textId="77777777"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14:paraId="7E184DD4" w14:textId="77777777" w:rsidR="002C24C5" w:rsidRPr="00923ABC" w:rsidRDefault="00FB05BB" w:rsidP="00CA61B5">
      <w:r>
        <w:t>Om deze opstelling correct kunnen op te zetten moet de omgeving voldoen aan een aantal vereisten en randvoorwaarden. Deze luiden als volgt:</w:t>
      </w:r>
    </w:p>
    <w:p w14:paraId="056EB66E" w14:textId="77777777" w:rsidR="002C24C5" w:rsidRPr="00923ABC" w:rsidRDefault="00CA61B5" w:rsidP="00CA61B5">
      <w:pPr>
        <w:pStyle w:val="Lijstalinea"/>
        <w:numPr>
          <w:ilvl w:val="0"/>
          <w:numId w:val="28"/>
        </w:numPr>
      </w:pPr>
      <w:r w:rsidRPr="00923ABC">
        <w:t>Werkende NetScaler VPX (NS10.5 of hoger is aangeraden) (twee indien high availability nodig is)</w:t>
      </w:r>
    </w:p>
    <w:p w14:paraId="0359498B" w14:textId="77777777" w:rsidR="002C24C5" w:rsidRPr="00923ABC" w:rsidRDefault="00CA61B5" w:rsidP="00CA61B5">
      <w:pPr>
        <w:pStyle w:val="Lijstalinea"/>
        <w:numPr>
          <w:ilvl w:val="0"/>
          <w:numId w:val="28"/>
        </w:numPr>
      </w:pPr>
      <w:r w:rsidRPr="00923ABC">
        <w:t>Geldig publiek aanvaard certificaat</w:t>
      </w:r>
    </w:p>
    <w:p w14:paraId="13671A16" w14:textId="77777777" w:rsidR="002C24C5" w:rsidRPr="00923ABC" w:rsidRDefault="00CA61B5" w:rsidP="00CA61B5">
      <w:pPr>
        <w:pStyle w:val="Lijstalinea"/>
        <w:numPr>
          <w:ilvl w:val="0"/>
          <w:numId w:val="28"/>
        </w:numPr>
      </w:pPr>
      <w:r w:rsidRPr="00923ABC">
        <w:t>Publiek IP-adres en DNS-naam (twee indien high availability nodig is)</w:t>
      </w:r>
    </w:p>
    <w:p w14:paraId="7560877E" w14:textId="77777777" w:rsidR="002C24C5" w:rsidRPr="00923ABC" w:rsidRDefault="00CA61B5" w:rsidP="00CA61B5">
      <w:pPr>
        <w:pStyle w:val="Lijstalinea"/>
        <w:numPr>
          <w:ilvl w:val="0"/>
          <w:numId w:val="28"/>
        </w:numPr>
      </w:pPr>
      <w:r w:rsidRPr="00923ABC">
        <w:t>Active Directory (AD) en toegang tot AD-account met leesrechten</w:t>
      </w:r>
    </w:p>
    <w:p w14:paraId="133AF43F" w14:textId="77777777" w:rsidR="002C24C5" w:rsidRPr="00923ABC" w:rsidRDefault="00CA61B5" w:rsidP="00CA61B5">
      <w:pPr>
        <w:pStyle w:val="Lijstalinea"/>
        <w:numPr>
          <w:ilvl w:val="0"/>
          <w:numId w:val="28"/>
        </w:numPr>
      </w:pPr>
      <w:r w:rsidRPr="00923ABC">
        <w:t>Interne StorageZone Controller (twee indien nood aan load balancing en/of high availability)</w:t>
      </w:r>
    </w:p>
    <w:p w14:paraId="57B8D7F2" w14:textId="77777777" w:rsidR="00CA61B5" w:rsidRPr="00822492" w:rsidRDefault="00CA61B5" w:rsidP="00CA61B5">
      <w:pPr>
        <w:pStyle w:val="Lijstalinea"/>
        <w:numPr>
          <w:ilvl w:val="0"/>
          <w:numId w:val="28"/>
        </w:numPr>
        <w:rPr>
          <w:lang w:val="en-GB"/>
        </w:rPr>
      </w:pPr>
      <w:r w:rsidRPr="00822492">
        <w:rPr>
          <w:lang w:val="en-GB"/>
        </w:rPr>
        <w:t>ShareFile Enterprise editie met sharefile.com subdomein</w:t>
      </w:r>
    </w:p>
    <w:p w14:paraId="69414E8E" w14:textId="77777777" w:rsidR="00CA61B5" w:rsidRPr="00822492" w:rsidRDefault="00CA61B5" w:rsidP="00CA61B5">
      <w:pPr>
        <w:rPr>
          <w:lang w:val="en-GB"/>
        </w:rPr>
      </w:pPr>
    </w:p>
    <w:p w14:paraId="096F9028" w14:textId="77777777" w:rsidR="00CA61B5" w:rsidRPr="00822492" w:rsidRDefault="00CA61B5" w:rsidP="00CA61B5">
      <w:pPr>
        <w:rPr>
          <w:lang w:val="en-GB"/>
        </w:rPr>
      </w:pPr>
    </w:p>
    <w:p w14:paraId="17F9F798" w14:textId="77777777" w:rsidR="00CA61B5" w:rsidRPr="00923ABC" w:rsidRDefault="00CA61B5" w:rsidP="002C24C5">
      <w:pPr>
        <w:pStyle w:val="Kop2"/>
      </w:pPr>
      <w:bookmarkStart w:id="232" w:name="_Toc512841443"/>
      <w:bookmarkStart w:id="233" w:name="_Toc514249737"/>
      <w:bookmarkStart w:id="234" w:name="_Toc514447293"/>
      <w:r w:rsidRPr="00923ABC">
        <w:t>NetScaler configuratie</w:t>
      </w:r>
      <w:bookmarkEnd w:id="232"/>
      <w:bookmarkEnd w:id="233"/>
      <w:bookmarkEnd w:id="234"/>
    </w:p>
    <w:p w14:paraId="6B9C4A5F" w14:textId="77777777" w:rsidR="00CA61B5" w:rsidRDefault="00CA61B5" w:rsidP="00CA61B5"/>
    <w:p w14:paraId="65DE1BA4" w14:textId="77777777"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14:paraId="14D7499C" w14:textId="77777777" w:rsidR="00A027FF" w:rsidRPr="00923ABC" w:rsidRDefault="00A027FF" w:rsidP="00574A15">
      <w:r>
        <w:t xml:space="preserve">Zie bijlage B-1 </w:t>
      </w:r>
      <w:r w:rsidR="008913E7">
        <w:t xml:space="preserve">hoofdstuk </w:t>
      </w:r>
      <w:r>
        <w:t>“NetScaler configuratie guide” voor een uitgebreide configuratie van NetScaler.</w:t>
      </w:r>
    </w:p>
    <w:p w14:paraId="222F8FC9" w14:textId="77777777" w:rsidR="00CA61B5" w:rsidRPr="00923ABC" w:rsidRDefault="00CA61B5" w:rsidP="00CA61B5"/>
    <w:p w14:paraId="15ABC8A5" w14:textId="77777777" w:rsidR="00CA61B5" w:rsidRPr="00923ABC" w:rsidRDefault="00CA61B5" w:rsidP="002C24C5">
      <w:pPr>
        <w:pStyle w:val="Kop3"/>
      </w:pPr>
      <w:bookmarkStart w:id="235" w:name="_Toc512841444"/>
      <w:bookmarkStart w:id="236" w:name="_Toc514249738"/>
      <w:bookmarkStart w:id="237" w:name="_Toc514447294"/>
      <w:r w:rsidRPr="00923ABC">
        <w:t>Standaard NetScaler voor ShareFile setup (NS10.5 of hoger)</w:t>
      </w:r>
      <w:bookmarkEnd w:id="235"/>
      <w:bookmarkEnd w:id="236"/>
      <w:bookmarkEnd w:id="237"/>
    </w:p>
    <w:p w14:paraId="7A3D2560" w14:textId="77777777"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16CFC000" w14:textId="77777777" w:rsidR="00CA61B5" w:rsidRPr="00923ABC" w:rsidRDefault="00CA61B5" w:rsidP="00CA61B5"/>
    <w:p w14:paraId="3B0577AC" w14:textId="77777777" w:rsidR="00267CB8" w:rsidRPr="00822492" w:rsidRDefault="00CA61B5" w:rsidP="00267CB8">
      <w:pPr>
        <w:pStyle w:val="Kop4"/>
        <w:rPr>
          <w:lang w:val="en-GB"/>
        </w:rPr>
      </w:pPr>
      <w:bookmarkStart w:id="238" w:name="_Ref512430544"/>
      <w:bookmarkStart w:id="239" w:name="_Toc512841445"/>
      <w:bookmarkStart w:id="240" w:name="_Toc514249739"/>
      <w:bookmarkStart w:id="241" w:name="_Toc514447295"/>
      <w:r w:rsidRPr="00822492">
        <w:rPr>
          <w:lang w:val="en-GB"/>
        </w:rPr>
        <w:t>Content switching virtuele server (CS-VS)</w:t>
      </w:r>
      <w:bookmarkEnd w:id="238"/>
      <w:bookmarkEnd w:id="239"/>
      <w:bookmarkEnd w:id="240"/>
      <w:bookmarkEnd w:id="241"/>
    </w:p>
    <w:p w14:paraId="5BCCD9C0" w14:textId="77777777"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14:paraId="5CCA738A" w14:textId="77777777"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w:t>
      </w:r>
      <w:r w:rsidR="00CA61B5" w:rsidRPr="00923ABC">
        <w:lastRenderedPageBreak/>
        <w:t>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14:paraId="5DBF5856" w14:textId="77777777" w:rsidR="00CA61B5" w:rsidRPr="00923ABC" w:rsidRDefault="00CA61B5" w:rsidP="00CA61B5">
      <w:r w:rsidRPr="00923ABC">
        <w:t xml:space="preserve">De content switching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14:paraId="10ACC7F7" w14:textId="77777777" w:rsidR="00324B09" w:rsidRPr="00923ABC" w:rsidRDefault="00324B09" w:rsidP="00CA61B5">
      <w:r w:rsidRPr="00923ABC">
        <w:rPr>
          <w:noProof/>
          <w:lang w:val="nl-BE" w:eastAsia="nl-BE"/>
        </w:rPr>
        <w:drawing>
          <wp:anchor distT="0" distB="0" distL="114300" distR="114300" simplePos="0" relativeHeight="251704320" behindDoc="0" locked="0" layoutInCell="1" allowOverlap="1" wp14:anchorId="690B7716" wp14:editId="77E466AC">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F8017B6" w14:textId="77777777" w:rsidR="00324B09" w:rsidRPr="00923ABC" w:rsidRDefault="00324B09" w:rsidP="00324B09">
      <w:pPr>
        <w:pStyle w:val="Bijschrift"/>
      </w:pPr>
    </w:p>
    <w:p w14:paraId="001A77D0" w14:textId="77777777" w:rsidR="00CA61B5" w:rsidRPr="00923ABC" w:rsidRDefault="00324B09" w:rsidP="00324B09">
      <w:pPr>
        <w:pStyle w:val="Bijschrift"/>
      </w:pPr>
      <w:bookmarkStart w:id="242" w:name="_Toc512457923"/>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2</w:t>
      </w:r>
      <w:r w:rsidR="004C40BB">
        <w:fldChar w:fldCharType="end"/>
      </w:r>
      <w:r w:rsidRPr="00923ABC">
        <w:t>: De basisconfiguratie van de CS-VS bij het volgen van de NetScaler voor ShareFile setup.</w:t>
      </w:r>
      <w:bookmarkEnd w:id="242"/>
    </w:p>
    <w:p w14:paraId="1273201C" w14:textId="77777777" w:rsidR="00324B09" w:rsidRPr="00923ABC" w:rsidRDefault="00324B09" w:rsidP="00CA61B5"/>
    <w:p w14:paraId="65A398D4" w14:textId="77777777"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14:paraId="502AF03C" w14:textId="77777777"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e staat voor ShareFile content s</w:t>
      </w:r>
      <w:r w:rsidRPr="00923ABC">
        <w:t>witching server).</w:t>
      </w:r>
    </w:p>
    <w:p w14:paraId="1A4F1D71" w14:textId="77777777" w:rsidR="00324B09" w:rsidRPr="00923ABC" w:rsidRDefault="00324B09" w:rsidP="00CA61B5"/>
    <w:p w14:paraId="68294440" w14:textId="77777777" w:rsidR="00324B09" w:rsidRPr="00923ABC" w:rsidRDefault="00324B09" w:rsidP="00CA61B5">
      <w:r w:rsidRPr="00923ABC">
        <w:rPr>
          <w:noProof/>
          <w:lang w:val="nl-BE" w:eastAsia="nl-BE"/>
        </w:rPr>
        <w:lastRenderedPageBreak/>
        <w:drawing>
          <wp:anchor distT="0" distB="0" distL="114300" distR="114300" simplePos="0" relativeHeight="251706368" behindDoc="0" locked="0" layoutInCell="1" allowOverlap="1" wp14:anchorId="1043D2F7" wp14:editId="1501189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22C410A" w14:textId="77777777" w:rsidR="00324B09" w:rsidRPr="00923ABC" w:rsidRDefault="00324B09" w:rsidP="00324B09">
      <w:pPr>
        <w:pStyle w:val="Bijschrift"/>
      </w:pPr>
      <w:bookmarkStart w:id="243" w:name="_Toc512457924"/>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3</w:t>
      </w:r>
      <w:r w:rsidR="004C40BB">
        <w:fldChar w:fldCharType="end"/>
      </w:r>
      <w:r w:rsidRPr="00923ABC">
        <w:t>: Het importeren van een certificaat voor de CS-VS bij het bij het volgen van de NetScaler voor ShareFile setup.</w:t>
      </w:r>
      <w:bookmarkEnd w:id="243"/>
    </w:p>
    <w:p w14:paraId="46C7E4CA" w14:textId="77777777" w:rsidR="00324B09" w:rsidRPr="00923ABC" w:rsidRDefault="00324B09" w:rsidP="00CA61B5"/>
    <w:p w14:paraId="7DA0F025" w14:textId="77777777"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e NetScaler, zolang het maar gesigneerd is door een herkende certification authority (CA).</w:t>
      </w:r>
      <w:r w:rsidR="003F068D" w:rsidRPr="00923ABC">
        <w:t xml:space="preserve"> Indien het importeren van dat certificaat beveiligd is met een wachtwoord, moet dat ook ingevuld worden zoals u kan zien in figuur 5-3.</w:t>
      </w:r>
    </w:p>
    <w:p w14:paraId="2229C8AF" w14:textId="77777777" w:rsidR="00CA61B5" w:rsidRPr="00923ABC" w:rsidRDefault="00CA61B5" w:rsidP="00CA61B5"/>
    <w:p w14:paraId="3804A430" w14:textId="77777777" w:rsidR="00CA61B5" w:rsidRPr="00923ABC" w:rsidRDefault="00CA61B5" w:rsidP="002C24C5">
      <w:pPr>
        <w:pStyle w:val="Kop4"/>
      </w:pPr>
      <w:bookmarkStart w:id="244" w:name="_Ref512430509"/>
      <w:bookmarkStart w:id="245" w:name="_Toc512841446"/>
      <w:bookmarkStart w:id="246" w:name="_Toc514249740"/>
      <w:bookmarkStart w:id="247" w:name="_Toc514447296"/>
      <w:r w:rsidRPr="00923ABC">
        <w:t>StorageZone (SZ) en Load balancing virtuele server (LB-VS)</w:t>
      </w:r>
      <w:bookmarkEnd w:id="244"/>
      <w:bookmarkEnd w:id="245"/>
      <w:bookmarkEnd w:id="246"/>
      <w:bookmarkEnd w:id="247"/>
    </w:p>
    <w:p w14:paraId="251B8B46" w14:textId="77777777" w:rsidR="00CA61B5" w:rsidRPr="00923ABC" w:rsidRDefault="00CA61B5" w:rsidP="00CA61B5">
      <w:r w:rsidRPr="00923ABC">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14:paraId="2CBABAFF" w14:textId="77777777" w:rsidR="00324B09" w:rsidRPr="00923ABC" w:rsidRDefault="00324B09" w:rsidP="00CA61B5"/>
    <w:p w14:paraId="12A495D1" w14:textId="77777777" w:rsidR="00324B09" w:rsidRPr="00923ABC" w:rsidRDefault="00324B09" w:rsidP="00CA61B5"/>
    <w:p w14:paraId="4F1429D9" w14:textId="77777777" w:rsidR="00324B09" w:rsidRPr="00923ABC" w:rsidRDefault="00324B09" w:rsidP="00CA61B5"/>
    <w:p w14:paraId="53964924" w14:textId="77777777" w:rsidR="00324B09" w:rsidRPr="00923ABC" w:rsidRDefault="00324B09" w:rsidP="00CA61B5"/>
    <w:p w14:paraId="4780C5B7" w14:textId="77777777" w:rsidR="00324B09" w:rsidRPr="00923ABC" w:rsidRDefault="00324B09" w:rsidP="00CA61B5"/>
    <w:p w14:paraId="322DDCF1" w14:textId="77777777" w:rsidR="00324B09" w:rsidRPr="00923ABC" w:rsidRDefault="00324B09" w:rsidP="00CA61B5">
      <w:r w:rsidRPr="00923ABC">
        <w:rPr>
          <w:noProof/>
          <w:lang w:val="nl-BE" w:eastAsia="nl-BE"/>
        </w:rPr>
        <w:lastRenderedPageBreak/>
        <w:drawing>
          <wp:anchor distT="0" distB="0" distL="114300" distR="114300" simplePos="0" relativeHeight="251708416" behindDoc="0" locked="0" layoutInCell="1" allowOverlap="1" wp14:anchorId="6618F793" wp14:editId="66DEAE5F">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81CCC3" w14:textId="77777777" w:rsidR="00324B09" w:rsidRPr="00923ABC" w:rsidRDefault="00324B09" w:rsidP="00C66AAF">
      <w:pPr>
        <w:pStyle w:val="Bijschrift"/>
        <w:jc w:val="center"/>
      </w:pPr>
      <w:bookmarkStart w:id="248" w:name="_Toc512457925"/>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4</w:t>
      </w:r>
      <w:r w:rsidR="004C40BB">
        <w:fldChar w:fldCharType="end"/>
      </w:r>
      <w:r w:rsidRPr="00923ABC">
        <w:t>: De configuratie van de SZ-C.</w:t>
      </w:r>
      <w:bookmarkEnd w:id="248"/>
    </w:p>
    <w:p w14:paraId="22992C0F" w14:textId="77777777" w:rsidR="00324B09" w:rsidRPr="00923ABC" w:rsidRDefault="00324B09" w:rsidP="00CA61B5"/>
    <w:p w14:paraId="693BFF68" w14:textId="77777777"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14:paraId="3DC22F51" w14:textId="77777777"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1D3FB2">
        <w:t>5.3.2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14:paraId="5D9E1DE6" w14:textId="77777777" w:rsidR="00CA61B5" w:rsidRPr="00923ABC" w:rsidRDefault="00CA61B5" w:rsidP="00CA61B5"/>
    <w:p w14:paraId="15EDFAD7" w14:textId="77777777" w:rsidR="00CA61B5" w:rsidRPr="00923ABC" w:rsidRDefault="00CA61B5" w:rsidP="002C24C5">
      <w:pPr>
        <w:pStyle w:val="Kop4"/>
      </w:pPr>
      <w:bookmarkStart w:id="249" w:name="_Toc512841447"/>
      <w:bookmarkStart w:id="250" w:name="_Toc514249741"/>
      <w:bookmarkStart w:id="251" w:name="_Toc514447297"/>
      <w:r w:rsidRPr="00923ABC">
        <w:t>Load balancing service</w:t>
      </w:r>
      <w:bookmarkEnd w:id="249"/>
      <w:bookmarkEnd w:id="250"/>
      <w:bookmarkEnd w:id="251"/>
    </w:p>
    <w:p w14:paraId="65BCCE5D" w14:textId="77777777"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14:paraId="1745B1D6" w14:textId="77777777" w:rsidR="00CA61B5" w:rsidRPr="00923ABC" w:rsidRDefault="00CA61B5" w:rsidP="00CA61B5"/>
    <w:p w14:paraId="67C40F5E" w14:textId="77777777" w:rsidR="00CA61B5" w:rsidRPr="00923ABC" w:rsidRDefault="00CA61B5" w:rsidP="002C24C5">
      <w:pPr>
        <w:pStyle w:val="Kop4"/>
      </w:pPr>
      <w:bookmarkStart w:id="252" w:name="_Ref512430219"/>
      <w:bookmarkStart w:id="253" w:name="_Toc512841448"/>
      <w:bookmarkStart w:id="254" w:name="_Toc514249742"/>
      <w:bookmarkStart w:id="255" w:name="_Toc514447298"/>
      <w:r w:rsidRPr="00923ABC">
        <w:t>AAA virtuele server (AAA-VS) en LDAP-service</w:t>
      </w:r>
      <w:bookmarkEnd w:id="252"/>
      <w:bookmarkEnd w:id="253"/>
      <w:bookmarkEnd w:id="254"/>
      <w:bookmarkEnd w:id="255"/>
    </w:p>
    <w:p w14:paraId="678E84EE" w14:textId="77777777"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en vooral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1D3FB2">
        <w:t>4.2.6.3</w:t>
      </w:r>
      <w:r w:rsidR="00D2476D" w:rsidRPr="00923ABC">
        <w:fldChar w:fldCharType="end"/>
      </w:r>
      <w:r w:rsidRPr="00923ABC">
        <w:t xml:space="preserve"> werd er reeds meer verteld over AAA. In principe is het voldoende om een vrij IP-adres te geven dat binnen de netwerk range van het interne domein valt.</w:t>
      </w:r>
    </w:p>
    <w:p w14:paraId="618E7AFF" w14:textId="77777777"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14:paraId="32116EFD" w14:textId="77777777" w:rsidR="00324B09" w:rsidRPr="00923ABC" w:rsidRDefault="00324B09" w:rsidP="00CA61B5">
      <w:r w:rsidRPr="00923ABC">
        <w:rPr>
          <w:noProof/>
          <w:lang w:val="nl-BE" w:eastAsia="nl-BE"/>
        </w:rPr>
        <w:drawing>
          <wp:anchor distT="0" distB="0" distL="114300" distR="114300" simplePos="0" relativeHeight="251710464" behindDoc="0" locked="0" layoutInCell="1" allowOverlap="1" wp14:anchorId="07D468E7" wp14:editId="7AC91917">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1DBBE65" w14:textId="77777777" w:rsidR="00324B09" w:rsidRPr="00923ABC" w:rsidRDefault="00324B09" w:rsidP="00CA61B5"/>
    <w:p w14:paraId="46240467" w14:textId="77777777" w:rsidR="00324B09" w:rsidRPr="00923ABC" w:rsidRDefault="00324B09" w:rsidP="00C66AAF">
      <w:pPr>
        <w:pStyle w:val="Bijschrift"/>
        <w:jc w:val="center"/>
      </w:pPr>
      <w:bookmarkStart w:id="256" w:name="_Toc512457926"/>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5</w:t>
      </w:r>
      <w:r w:rsidR="004C40BB">
        <w:fldChar w:fldCharType="end"/>
      </w:r>
      <w:r w:rsidRPr="00923ABC">
        <w:t>: De configuratie van de LDAP-</w:t>
      </w:r>
      <w:r w:rsidR="007A613A" w:rsidRPr="00923ABC">
        <w:t>authenticatie.</w:t>
      </w:r>
      <w:bookmarkEnd w:id="256"/>
    </w:p>
    <w:p w14:paraId="6EC9C9D8" w14:textId="77777777" w:rsidR="00324B09" w:rsidRPr="00923ABC" w:rsidRDefault="00324B09" w:rsidP="00CA61B5"/>
    <w:p w14:paraId="4E5148EC" w14:textId="77777777" w:rsidR="00063D35" w:rsidRPr="00923ABC" w:rsidRDefault="00CA61B5" w:rsidP="00CA61B5">
      <w:r w:rsidRPr="00923ABC">
        <w:lastRenderedPageBreak/>
        <w:t>De AD-gegevens die de NetScaler nodig heeft voor de authenticatie</w:t>
      </w:r>
      <w:r w:rsidR="00D2476D" w:rsidRPr="00923ABC">
        <w:t xml:space="preserve"> zijn als volgt:</w:t>
      </w:r>
    </w:p>
    <w:p w14:paraId="1F675D7A" w14:textId="77777777" w:rsidR="00063D35" w:rsidRPr="00923ABC" w:rsidRDefault="00CA61B5" w:rsidP="00CA61B5">
      <w:pPr>
        <w:pStyle w:val="Lijstalinea"/>
        <w:numPr>
          <w:ilvl w:val="0"/>
          <w:numId w:val="29"/>
        </w:numPr>
      </w:pPr>
      <w:r w:rsidRPr="00923ABC">
        <w:t>Het IP-adres van de AD-server en de poort waarover die server zijn AD DNS-verkeer stuurt.</w:t>
      </w:r>
    </w:p>
    <w:p w14:paraId="5B79DFB2" w14:textId="77777777" w:rsidR="00063D35" w:rsidRPr="00923ABC" w:rsidRDefault="00CA61B5" w:rsidP="00CA61B5">
      <w:pPr>
        <w:pStyle w:val="Lijstalinea"/>
        <w:numPr>
          <w:ilvl w:val="0"/>
          <w:numId w:val="29"/>
        </w:numPr>
      </w:pPr>
      <w:r w:rsidRPr="00923ABC">
        <w:t>Een vrij intern IP-adres voor de AAA-VS die meteen aangemaakt wordt.</w:t>
      </w:r>
    </w:p>
    <w:p w14:paraId="6D87895A" w14:textId="77777777" w:rsidR="00063D35" w:rsidRPr="00923ABC" w:rsidRDefault="00CA61B5" w:rsidP="00CA61B5">
      <w:pPr>
        <w:pStyle w:val="Lijstalinea"/>
        <w:numPr>
          <w:ilvl w:val="0"/>
          <w:numId w:val="29"/>
        </w:numPr>
      </w:pPr>
      <w:r w:rsidRPr="00923ABC">
        <w:t>Het SSO-domein waar de AD-gegevens terug te vinden zijn.</w:t>
      </w:r>
    </w:p>
    <w:p w14:paraId="03AD2BCC" w14:textId="77777777" w:rsidR="00063D35" w:rsidRPr="00923ABC" w:rsidRDefault="00CA61B5" w:rsidP="00CA61B5">
      <w:pPr>
        <w:pStyle w:val="Lijstalinea"/>
        <w:numPr>
          <w:ilvl w:val="0"/>
          <w:numId w:val="29"/>
        </w:numPr>
      </w:pPr>
      <w:r w:rsidRPr="00923ABC">
        <w:t>De Base DN (dit is de locatie in de AD waar de usergegevens terug te vinden zijn).</w:t>
      </w:r>
    </w:p>
    <w:p w14:paraId="2575EC61" w14:textId="77777777" w:rsidR="00CA61B5" w:rsidRPr="00923ABC" w:rsidRDefault="00CA61B5" w:rsidP="00CA61B5">
      <w:pPr>
        <w:pStyle w:val="Lijstalinea"/>
        <w:numPr>
          <w:ilvl w:val="0"/>
          <w:numId w:val="29"/>
        </w:numPr>
      </w:pPr>
      <w:r w:rsidRPr="00923ABC">
        <w:t>Een AD-account met leesrechten (een service-account is het meest gewenst, dat wachtwoord verandert niet)</w:t>
      </w:r>
    </w:p>
    <w:p w14:paraId="37FA12B7" w14:textId="77777777" w:rsidR="00E9756F" w:rsidRPr="00923ABC" w:rsidRDefault="00E9756F" w:rsidP="00CA61B5">
      <w:pPr>
        <w:pStyle w:val="Lijstalinea"/>
        <w:numPr>
          <w:ilvl w:val="0"/>
          <w:numId w:val="29"/>
        </w:numPr>
      </w:pPr>
      <w:r w:rsidRPr="00923ABC">
        <w:t xml:space="preserve">De logon name (dit is de manier waarop gebruikers zullen </w:t>
      </w:r>
      <w:r w:rsidR="007A613A" w:rsidRPr="00923ABC">
        <w:t>authentiseren</w:t>
      </w:r>
      <w:r w:rsidRPr="00923ABC">
        <w:t xml:space="preserve"> met hun AD-gegevens)</w:t>
      </w:r>
    </w:p>
    <w:p w14:paraId="0FACC948" w14:textId="77777777" w:rsidR="00610B17" w:rsidRPr="00923ABC" w:rsidRDefault="002F631E"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72B2779D" w14:textId="77777777" w:rsidR="00E9756F" w:rsidRPr="00923ABC" w:rsidRDefault="00E9756F" w:rsidP="00E9756F">
      <w:r w:rsidRPr="00923ABC">
        <w:t xml:space="preserve">Als logon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De tweede is de nieuwere Princi</w:t>
      </w:r>
      <w:r w:rsidRPr="00923ABC">
        <w:t>pal Name die enkel post Windows 2000 ver</w:t>
      </w:r>
      <w:r w:rsidR="00BC6C81" w:rsidRPr="00923ABC">
        <w:t xml:space="preserve">sies ondersteunt. </w:t>
      </w:r>
      <w:r w:rsidR="00357691" w:rsidRPr="00923ABC">
        <w:t>De Principal Name heeft volgende schrijfwijze; {gebruikersnaam}@{domeinnaam}.</w:t>
      </w:r>
      <w:r w:rsidR="00357691">
        <w:t xml:space="preserve"> </w:t>
      </w:r>
      <w:r w:rsidR="00BC6C81" w:rsidRPr="00923ABC">
        <w:t>De sAMAccountN</w:t>
      </w:r>
      <w:r w:rsidRPr="00923ABC">
        <w:t>ame kan dus in elke opstelling gebruikt worden, terwijl de Principal Name in meer dan 99% van de hedendaagse opstelling zou werken.</w:t>
      </w:r>
      <w:r w:rsidR="00BC6C81" w:rsidRPr="00923ABC">
        <w:t xml:space="preserve"> Bij het aanmaken van een user wordt in post Windows 2000 systemen steeds een Principal Name en een </w:t>
      </w:r>
      <w:r w:rsidR="007A613A" w:rsidRPr="00923ABC">
        <w:t>sAMAccountName</w:t>
      </w:r>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252686" w:rsidRPr="00252686">
            <w:rPr>
              <w:noProof/>
            </w:rPr>
            <w:t>[40]</w:t>
          </w:r>
          <w:r w:rsidR="006F20A4" w:rsidRPr="00923ABC">
            <w:fldChar w:fldCharType="end"/>
          </w:r>
        </w:sdtContent>
      </w:sdt>
    </w:p>
    <w:p w14:paraId="43A3C589" w14:textId="77777777" w:rsidR="00E9756F" w:rsidRPr="00923ABC" w:rsidRDefault="00357691" w:rsidP="00E9756F">
      <w:r>
        <w:t>F</w:t>
      </w:r>
      <w:r w:rsidR="00E9756F" w:rsidRPr="00923ABC">
        <w:t>iguur 5-5</w:t>
      </w:r>
      <w:r>
        <w:t xml:space="preserve"> toent een ingevuld voorbeeld van een LDAP-policy in NetScaler</w:t>
      </w:r>
      <w:r w:rsidR="00E9756F" w:rsidRPr="00923ABC">
        <w:t>. De IP-adressen en domeinwaarden zullen echter verschillen voor een andere opstelling.</w:t>
      </w:r>
    </w:p>
    <w:p w14:paraId="7CDDEA37" w14:textId="77777777" w:rsidR="00CA61B5" w:rsidRPr="00923ABC" w:rsidRDefault="00CA61B5" w:rsidP="00CA61B5"/>
    <w:p w14:paraId="686F2AD3" w14:textId="77777777" w:rsidR="00CA61B5" w:rsidRPr="00923ABC" w:rsidRDefault="00CA61B5" w:rsidP="002C24C5">
      <w:pPr>
        <w:pStyle w:val="Kop3"/>
      </w:pPr>
      <w:bookmarkStart w:id="257" w:name="_Toc512841449"/>
      <w:bookmarkStart w:id="258" w:name="_Toc514249743"/>
      <w:bookmarkStart w:id="259" w:name="_Toc514447299"/>
      <w:r w:rsidRPr="00923ABC">
        <w:t>Extra configuratie</w:t>
      </w:r>
      <w:bookmarkEnd w:id="257"/>
      <w:bookmarkEnd w:id="258"/>
      <w:bookmarkEnd w:id="259"/>
    </w:p>
    <w:p w14:paraId="0BCAE1C2" w14:textId="77777777"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14:paraId="014381AF" w14:textId="77777777"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14:paraId="15D2BE84" w14:textId="77777777" w:rsidR="00CA61B5" w:rsidRPr="00923ABC" w:rsidRDefault="00CA61B5" w:rsidP="00CA61B5"/>
    <w:p w14:paraId="50E37A50" w14:textId="77777777" w:rsidR="00CA61B5" w:rsidRPr="00923ABC" w:rsidRDefault="00CA61B5" w:rsidP="002C24C5">
      <w:pPr>
        <w:pStyle w:val="Kop4"/>
      </w:pPr>
      <w:bookmarkStart w:id="260" w:name="_Toc512841450"/>
      <w:bookmarkStart w:id="261" w:name="_Toc514249744"/>
      <w:bookmarkStart w:id="262" w:name="_Toc514447300"/>
      <w:r w:rsidRPr="00923ABC">
        <w:lastRenderedPageBreak/>
        <w:t>Netwerkinstellingen</w:t>
      </w:r>
      <w:bookmarkEnd w:id="260"/>
      <w:bookmarkEnd w:id="261"/>
      <w:bookmarkEnd w:id="262"/>
    </w:p>
    <w:p w14:paraId="41D8226C" w14:textId="77777777" w:rsidR="00517A6E" w:rsidRPr="00923ABC" w:rsidRDefault="00517A6E" w:rsidP="00CA61B5">
      <w:r w:rsidRPr="00923ABC">
        <w:rPr>
          <w:noProof/>
          <w:lang w:val="nl-BE" w:eastAsia="nl-BE"/>
        </w:rPr>
        <w:drawing>
          <wp:anchor distT="0" distB="0" distL="114300" distR="114300" simplePos="0" relativeHeight="251712512" behindDoc="0" locked="0" layoutInCell="1" allowOverlap="1" wp14:anchorId="0FD489E2" wp14:editId="67BA66C2">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BAD52D1" w14:textId="77777777" w:rsidR="00517A6E" w:rsidRPr="00923ABC" w:rsidRDefault="00517A6E" w:rsidP="00517A6E">
      <w:pPr>
        <w:pStyle w:val="Bijschrift"/>
      </w:pPr>
      <w:bookmarkStart w:id="263" w:name="_Toc512457927"/>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6</w:t>
      </w:r>
      <w:r w:rsidR="004C40BB">
        <w:fldChar w:fldCharType="end"/>
      </w:r>
      <w:r w:rsidRPr="00923ABC">
        <w:t>: De configuratie van IP- en subnet-adressen in NetScaler.</w:t>
      </w:r>
      <w:bookmarkEnd w:id="263"/>
    </w:p>
    <w:p w14:paraId="634EDDA3" w14:textId="77777777" w:rsidR="00517A6E" w:rsidRPr="00923ABC" w:rsidRDefault="00517A6E" w:rsidP="00CA61B5"/>
    <w:p w14:paraId="63999B84" w14:textId="77777777"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subnet-adressen en interfaces. Elk IP-adres dat moet kunnen communiceren met de buitenwereld heeft nood aan een subnet-adres dat gebruikt wordt voor die communicatie. Zo wordt er per subnet</w:t>
      </w:r>
      <w:r w:rsidR="00AF42C9">
        <w:t>,</w:t>
      </w:r>
      <w:r w:rsidRPr="00923ABC">
        <w:t xml:space="preserve"> dat van buitenaf bereikbaar moet z</w:t>
      </w:r>
      <w:r w:rsidR="00C1167E" w:rsidRPr="00923ABC">
        <w:t>ijn</w:t>
      </w:r>
      <w:r w:rsidR="00AF42C9">
        <w:t>,</w:t>
      </w:r>
      <w:r w:rsidR="00C1167E" w:rsidRPr="00923ABC">
        <w:t xml:space="preserve"> één subnet-adres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subnet-adressen voor deze opstellingen. De </w:t>
      </w:r>
      <w:r w:rsidR="00525355">
        <w:t>twee</w:t>
      </w:r>
      <w:r w:rsidR="00BC6C81" w:rsidRPr="00923ABC">
        <w:t xml:space="preserve"> verschillende subnetten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252686" w:rsidRPr="00252686">
            <w:rPr>
              <w:noProof/>
            </w:rPr>
            <w:t>[41]</w:t>
          </w:r>
          <w:r w:rsidR="006F20A4" w:rsidRPr="00923ABC">
            <w:fldChar w:fldCharType="end"/>
          </w:r>
        </w:sdtContent>
      </w:sdt>
    </w:p>
    <w:p w14:paraId="16F006F9" w14:textId="77777777" w:rsidR="00517A6E" w:rsidRPr="00923ABC" w:rsidRDefault="00517A6E" w:rsidP="00CA61B5">
      <w:r w:rsidRPr="00923ABC">
        <w:rPr>
          <w:noProof/>
          <w:lang w:val="nl-BE" w:eastAsia="nl-BE"/>
        </w:rPr>
        <w:drawing>
          <wp:anchor distT="0" distB="0" distL="114300" distR="114300" simplePos="0" relativeHeight="251714560" behindDoc="0" locked="0" layoutInCell="1" allowOverlap="1" wp14:anchorId="75052180" wp14:editId="60E32375">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1484724" w14:textId="77777777" w:rsidR="00517A6E" w:rsidRPr="00923ABC" w:rsidRDefault="00517A6E" w:rsidP="00517A6E">
      <w:pPr>
        <w:pStyle w:val="Bijschrift"/>
      </w:pPr>
    </w:p>
    <w:p w14:paraId="1CDDEAE6" w14:textId="77777777" w:rsidR="00517A6E" w:rsidRPr="00923ABC" w:rsidRDefault="00517A6E" w:rsidP="00517A6E">
      <w:pPr>
        <w:pStyle w:val="Bijschrift"/>
      </w:pPr>
      <w:bookmarkStart w:id="264" w:name="_Toc512457928"/>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7</w:t>
      </w:r>
      <w:r w:rsidR="004C40BB">
        <w:fldChar w:fldCharType="end"/>
      </w:r>
      <w:r w:rsidRPr="00923ABC">
        <w:t>: De configuratie van interfaces in NetScaler</w:t>
      </w:r>
      <w:bookmarkEnd w:id="264"/>
    </w:p>
    <w:p w14:paraId="08894396" w14:textId="77777777" w:rsidR="00517A6E" w:rsidRPr="00923ABC" w:rsidRDefault="00517A6E" w:rsidP="00CA61B5"/>
    <w:p w14:paraId="14F296A7" w14:textId="77777777"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r w:rsidR="00C1167E" w:rsidRPr="00923ABC">
        <w:t>Integrated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14:paraId="398A513F" w14:textId="77777777" w:rsidR="00517A6E" w:rsidRPr="00923ABC" w:rsidRDefault="00517A6E" w:rsidP="00CA61B5">
      <w:r w:rsidRPr="00923ABC">
        <w:rPr>
          <w:noProof/>
          <w:lang w:val="nl-BE" w:eastAsia="nl-BE"/>
        </w:rPr>
        <w:drawing>
          <wp:anchor distT="0" distB="0" distL="114300" distR="114300" simplePos="0" relativeHeight="251716608" behindDoc="0" locked="0" layoutInCell="1" allowOverlap="1" wp14:anchorId="04D4385E" wp14:editId="5C832119">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A5BA9CB" w14:textId="77777777" w:rsidR="00517A6E" w:rsidRPr="00923ABC" w:rsidRDefault="00517A6E" w:rsidP="00517A6E">
      <w:pPr>
        <w:pStyle w:val="Bijschrift"/>
      </w:pPr>
      <w:bookmarkStart w:id="265" w:name="_Toc512457929"/>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8</w:t>
      </w:r>
      <w:r w:rsidR="004C40BB">
        <w:fldChar w:fldCharType="end"/>
      </w:r>
      <w:r w:rsidRPr="00923ABC">
        <w:t>: De configuratie van routes in NetScaler.</w:t>
      </w:r>
      <w:bookmarkEnd w:id="265"/>
    </w:p>
    <w:p w14:paraId="798D844B" w14:textId="77777777" w:rsidR="00517A6E" w:rsidRPr="00923ABC" w:rsidRDefault="00517A6E" w:rsidP="00CA61B5"/>
    <w:p w14:paraId="45193040" w14:textId="77777777"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subnet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subnet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14:paraId="725CDC97" w14:textId="77777777" w:rsidR="00517A6E" w:rsidRPr="00923ABC" w:rsidRDefault="00517A6E" w:rsidP="00CA61B5">
      <w:r w:rsidRPr="00923ABC">
        <w:rPr>
          <w:noProof/>
          <w:lang w:val="nl-BE" w:eastAsia="nl-BE"/>
        </w:rPr>
        <w:lastRenderedPageBreak/>
        <w:drawing>
          <wp:anchor distT="0" distB="0" distL="114300" distR="114300" simplePos="0" relativeHeight="251718656" behindDoc="0" locked="0" layoutInCell="1" allowOverlap="1" wp14:anchorId="2D99A9B4" wp14:editId="7B102E43">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F8788C9" w14:textId="77777777" w:rsidR="00517A6E" w:rsidRPr="00923ABC" w:rsidRDefault="00517A6E" w:rsidP="00C66AAF">
      <w:pPr>
        <w:pStyle w:val="Bijschrift"/>
        <w:jc w:val="center"/>
      </w:pPr>
      <w:bookmarkStart w:id="266" w:name="_Toc512457930"/>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9</w:t>
      </w:r>
      <w:r w:rsidR="004C40BB">
        <w:fldChar w:fldCharType="end"/>
      </w:r>
      <w:r w:rsidRPr="00923ABC">
        <w:t>: De configuratie van VLANs in NetScaler.</w:t>
      </w:r>
      <w:bookmarkEnd w:id="266"/>
    </w:p>
    <w:p w14:paraId="3D9771A5" w14:textId="77777777" w:rsidR="00517A6E" w:rsidRPr="00923ABC" w:rsidRDefault="00517A6E" w:rsidP="00CA61B5"/>
    <w:p w14:paraId="75EF8CB2" w14:textId="77777777"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14:paraId="01F58CFE" w14:textId="77777777" w:rsidR="00CA61B5" w:rsidRPr="00923ABC" w:rsidRDefault="00CA61B5" w:rsidP="00CA61B5"/>
    <w:p w14:paraId="442E975B" w14:textId="77777777" w:rsidR="00CA61B5" w:rsidRPr="00923ABC" w:rsidRDefault="00615DC9" w:rsidP="002C24C5">
      <w:pPr>
        <w:pStyle w:val="Kop4"/>
      </w:pPr>
      <w:bookmarkStart w:id="267" w:name="_Toc512841451"/>
      <w:bookmarkStart w:id="268" w:name="_Toc514249745"/>
      <w:bookmarkStart w:id="269" w:name="_Toc514447301"/>
      <w:r>
        <w:t>cipher</w:t>
      </w:r>
      <w:r w:rsidR="00CA61B5" w:rsidRPr="00923ABC">
        <w:t xml:space="preserve"> suites</w:t>
      </w:r>
      <w:bookmarkEnd w:id="267"/>
      <w:bookmarkEnd w:id="268"/>
      <w:bookmarkEnd w:id="269"/>
    </w:p>
    <w:p w14:paraId="4A7168E9" w14:textId="77777777"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14:paraId="7BD27DDF" w14:textId="77777777"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14:paraId="5533BBF0" w14:textId="77777777" w:rsidR="00433799" w:rsidRPr="00923ABC" w:rsidRDefault="002F631E" w:rsidP="00CA61B5">
      <w:sdt>
        <w:sdtPr>
          <w:id w:val="-1379624438"/>
          <w:citation/>
        </w:sdtPr>
        <w:sdtEndPr/>
        <w:sdtContent>
          <w:r w:rsidR="00433799">
            <w:fldChar w:fldCharType="begin"/>
          </w:r>
          <w:r w:rsidR="00433799">
            <w:rPr>
              <w:lang w:val="en-GB"/>
            </w:rPr>
            <w:instrText xml:space="preserve"> CITATION Ste16 \l 2057 </w:instrText>
          </w:r>
          <w:r w:rsidR="00433799">
            <w:fldChar w:fldCharType="separate"/>
          </w:r>
          <w:r w:rsidR="00252686" w:rsidRPr="00252686">
            <w:rPr>
              <w:noProof/>
              <w:lang w:val="en-GB"/>
            </w:rPr>
            <w:t>[42]</w:t>
          </w:r>
          <w:r w:rsidR="00433799">
            <w:fldChar w:fldCharType="end"/>
          </w:r>
        </w:sdtContent>
      </w:sdt>
    </w:p>
    <w:p w14:paraId="3CBDBDA1" w14:textId="77777777" w:rsidR="00CA61B5" w:rsidRDefault="00CA61B5" w:rsidP="00CA61B5"/>
    <w:p w14:paraId="5620A25A" w14:textId="77777777" w:rsidR="00433799" w:rsidRPr="00923ABC" w:rsidRDefault="00433799" w:rsidP="00CA61B5"/>
    <w:p w14:paraId="3D0140DF" w14:textId="77777777" w:rsidR="00CA61B5" w:rsidRPr="00923ABC" w:rsidRDefault="00CA61B5" w:rsidP="002C24C5">
      <w:pPr>
        <w:pStyle w:val="Kop4"/>
      </w:pPr>
      <w:bookmarkStart w:id="270" w:name="_Toc512841452"/>
      <w:bookmarkStart w:id="271" w:name="_Toc514249746"/>
      <w:bookmarkStart w:id="272" w:name="_Toc514447302"/>
      <w:r w:rsidRPr="00923ABC">
        <w:t>Single sign-on (SSO)</w:t>
      </w:r>
      <w:bookmarkEnd w:id="270"/>
      <w:bookmarkEnd w:id="271"/>
      <w:bookmarkEnd w:id="272"/>
    </w:p>
    <w:p w14:paraId="74226D3F" w14:textId="77777777"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Docs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14:paraId="67C5F99A" w14:textId="77777777"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001D3FB2">
        <w:t>4.3.2</w:t>
      </w:r>
      <w:r w:rsidRPr="00923ABC">
        <w:fldChar w:fldCharType="end"/>
      </w:r>
      <w:r w:rsidRPr="00923ABC">
        <w:t xml:space="preserve"> van de voorstudie.</w:t>
      </w:r>
    </w:p>
    <w:p w14:paraId="3105828E" w14:textId="77777777" w:rsidR="00107673" w:rsidRPr="00923ABC" w:rsidRDefault="00107673" w:rsidP="00CA61B5"/>
    <w:p w14:paraId="3B6E53DC" w14:textId="77777777" w:rsidR="00CA61B5" w:rsidRPr="00822492" w:rsidRDefault="002A5D43" w:rsidP="002A5D43">
      <w:pPr>
        <w:pStyle w:val="Kop5"/>
        <w:numPr>
          <w:ilvl w:val="0"/>
          <w:numId w:val="0"/>
        </w:numPr>
        <w:rPr>
          <w:lang w:val="en-GB"/>
        </w:rPr>
      </w:pPr>
      <w:r w:rsidRPr="00822492">
        <w:rPr>
          <w:lang w:val="en-GB"/>
        </w:rPr>
        <w:t>A</w:t>
      </w:r>
      <w:r w:rsidR="003120D1" w:rsidRPr="00822492">
        <w:rPr>
          <w:lang w:val="en-GB"/>
        </w:rPr>
        <w:t xml:space="preserve">: </w:t>
      </w:r>
      <w:r w:rsidR="00CA61B5" w:rsidRPr="00822492">
        <w:rPr>
          <w:lang w:val="en-GB"/>
        </w:rPr>
        <w:t>Lightweight Directory Access Protocol (LDAP)</w:t>
      </w:r>
    </w:p>
    <w:p w14:paraId="1293E356" w14:textId="77777777"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14:paraId="4E850780" w14:textId="77777777"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1D3FB2">
        <w:t>5.2.1.4</w:t>
      </w:r>
      <w:r w:rsidR="008B3D4D" w:rsidRPr="00923ABC">
        <w:fldChar w:fldCharType="end"/>
      </w:r>
      <w:r w:rsidRPr="00923ABC">
        <w:t xml:space="preserve"> kan men zien welke gegevens NetScaler juist nodig heeft om een correcte LDAP-configuratie te bekomen.</w:t>
      </w:r>
    </w:p>
    <w:p w14:paraId="607D883F" w14:textId="77777777"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14:paraId="4AE0D56B" w14:textId="77777777"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14:paraId="2E683F5E" w14:textId="77777777" w:rsidR="00CA61B5" w:rsidRPr="00923ABC" w:rsidRDefault="00CA61B5" w:rsidP="00CA61B5"/>
    <w:p w14:paraId="7053B64A" w14:textId="77777777" w:rsidR="001D3FB2" w:rsidRDefault="001D3FB2">
      <w:pPr>
        <w:rPr>
          <w:rFonts w:asciiTheme="majorHAnsi" w:eastAsiaTheme="majorEastAsia" w:hAnsiTheme="majorHAnsi" w:cstheme="majorBidi"/>
          <w:color w:val="2E74B5" w:themeColor="accent1" w:themeShade="BF"/>
          <w:lang w:val="en-GB"/>
        </w:rPr>
      </w:pPr>
      <w:bookmarkStart w:id="273" w:name="_Ref512441846"/>
      <w:r>
        <w:rPr>
          <w:lang w:val="en-GB"/>
        </w:rPr>
        <w:br w:type="page"/>
      </w:r>
    </w:p>
    <w:p w14:paraId="5685171D" w14:textId="77777777" w:rsidR="00CA61B5" w:rsidRPr="001D3FB2" w:rsidRDefault="003120D1" w:rsidP="001D3FB2">
      <w:pPr>
        <w:pStyle w:val="Kop5"/>
        <w:numPr>
          <w:ilvl w:val="0"/>
          <w:numId w:val="0"/>
        </w:numPr>
        <w:rPr>
          <w:lang w:val="en-GB"/>
        </w:rPr>
      </w:pPr>
      <w:r w:rsidRPr="00822492">
        <w:rPr>
          <w:lang w:val="en-GB"/>
        </w:rPr>
        <w:lastRenderedPageBreak/>
        <w:t xml:space="preserve">B: </w:t>
      </w:r>
      <w:r w:rsidR="00CA61B5" w:rsidRPr="00822492">
        <w:rPr>
          <w:lang w:val="en-GB"/>
        </w:rPr>
        <w:t xml:space="preserve">Security Assertion </w:t>
      </w:r>
      <w:r w:rsidR="001D3FB2" w:rsidRPr="00822492">
        <w:rPr>
          <w:lang w:val="en-GB"/>
        </w:rPr>
        <w:t>Mark-up</w:t>
      </w:r>
      <w:r w:rsidR="00CA61B5" w:rsidRPr="00822492">
        <w:rPr>
          <w:lang w:val="en-GB"/>
        </w:rPr>
        <w:t xml:space="preserve"> Language (SAML)</w:t>
      </w:r>
      <w:bookmarkEnd w:id="273"/>
    </w:p>
    <w:p w14:paraId="4AD49278" w14:textId="77777777" w:rsidR="003750DB" w:rsidRPr="00822492" w:rsidRDefault="003750DB" w:rsidP="00CA61B5">
      <w:pPr>
        <w:rPr>
          <w:lang w:val="en-GB"/>
        </w:rPr>
      </w:pPr>
    </w:p>
    <w:p w14:paraId="5803E4C0" w14:textId="77777777" w:rsidR="003750DB" w:rsidRPr="00822492" w:rsidRDefault="003750DB" w:rsidP="00CA61B5">
      <w:pPr>
        <w:rPr>
          <w:lang w:val="en-GB"/>
        </w:rPr>
      </w:pPr>
      <w:r w:rsidRPr="00923ABC">
        <w:rPr>
          <w:noProof/>
          <w:lang w:val="nl-BE" w:eastAsia="nl-BE"/>
        </w:rPr>
        <w:drawing>
          <wp:anchor distT="0" distB="0" distL="114300" distR="114300" simplePos="0" relativeHeight="251722752" behindDoc="0" locked="0" layoutInCell="1" allowOverlap="1" wp14:anchorId="36CBB24F" wp14:editId="3F843ED1">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14:paraId="286B8DD1" w14:textId="77777777" w:rsidR="003750DB" w:rsidRPr="00923ABC" w:rsidRDefault="003750DB" w:rsidP="00C66AAF">
      <w:pPr>
        <w:pStyle w:val="Bijschrift"/>
        <w:jc w:val="center"/>
      </w:pPr>
      <w:bookmarkStart w:id="274" w:name="_Toc512457931"/>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10</w:t>
      </w:r>
      <w:r w:rsidR="004C40BB">
        <w:fldChar w:fldCharType="end"/>
      </w:r>
      <w:r w:rsidRPr="00923ABC">
        <w:t xml:space="preserve">: De configuratie van een </w:t>
      </w:r>
      <w:r w:rsidR="00ED21B3" w:rsidRPr="00923ABC">
        <w:t>SAML-policy</w:t>
      </w:r>
      <w:r w:rsidRPr="00923ABC">
        <w:t xml:space="preserve"> in NetScaler.</w:t>
      </w:r>
      <w:bookmarkEnd w:id="274"/>
    </w:p>
    <w:p w14:paraId="412C4C43" w14:textId="77777777" w:rsidR="003750DB" w:rsidRPr="00923ABC" w:rsidRDefault="003750DB" w:rsidP="00CA61B5"/>
    <w:p w14:paraId="5B768F2A" w14:textId="77777777"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6E5F1C84" w14:textId="77777777" w:rsidR="003750DB" w:rsidRPr="00923ABC" w:rsidRDefault="003750DB" w:rsidP="00CA61B5"/>
    <w:p w14:paraId="51D5E11F" w14:textId="77777777" w:rsidR="003750DB" w:rsidRPr="00923ABC" w:rsidRDefault="003750DB" w:rsidP="00CA61B5"/>
    <w:p w14:paraId="152A5521" w14:textId="77777777" w:rsidR="003750DB" w:rsidRPr="00923ABC" w:rsidRDefault="003750DB" w:rsidP="00CA61B5"/>
    <w:p w14:paraId="141097ED" w14:textId="77777777" w:rsidR="003750DB" w:rsidRPr="00923ABC" w:rsidRDefault="003750DB" w:rsidP="00CA61B5">
      <w:r w:rsidRPr="00923ABC">
        <w:rPr>
          <w:noProof/>
          <w:lang w:val="nl-BE" w:eastAsia="nl-BE"/>
        </w:rPr>
        <w:drawing>
          <wp:anchor distT="0" distB="0" distL="114300" distR="114300" simplePos="0" relativeHeight="251720704" behindDoc="0" locked="0" layoutInCell="1" allowOverlap="1" wp14:anchorId="4F6AA1A8" wp14:editId="48C879AE">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14:paraId="5BA116C5" w14:textId="77777777" w:rsidR="003750DB" w:rsidRPr="00923ABC" w:rsidRDefault="003750DB" w:rsidP="00C66AAF">
      <w:pPr>
        <w:pStyle w:val="Bijschrift"/>
        <w:jc w:val="center"/>
      </w:pPr>
      <w:bookmarkStart w:id="275" w:name="_Toc512457932"/>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11</w:t>
      </w:r>
      <w:r w:rsidR="004C40BB">
        <w:fldChar w:fldCharType="end"/>
      </w:r>
      <w:r w:rsidRPr="00923ABC">
        <w:t xml:space="preserve">: De configuratie van een </w:t>
      </w:r>
      <w:r w:rsidR="007A613A" w:rsidRPr="00923ABC">
        <w:t>SAML-profile</w:t>
      </w:r>
      <w:r w:rsidRPr="00923ABC">
        <w:t xml:space="preserve"> in NetScaler.</w:t>
      </w:r>
      <w:bookmarkEnd w:id="275"/>
    </w:p>
    <w:p w14:paraId="4DF35BD5" w14:textId="77777777" w:rsidR="003750DB" w:rsidRPr="00923ABC" w:rsidRDefault="003750DB" w:rsidP="00CA61B5"/>
    <w:p w14:paraId="0C16D32C" w14:textId="77777777" w:rsidR="00CA61B5" w:rsidRPr="00923ABC" w:rsidRDefault="003750DB" w:rsidP="00CA61B5">
      <w:r w:rsidRPr="00923ABC">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‘assertion consumer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‘issuer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De ‘service provider ID’ is de publieke naam van de entiteit die de nodige services verleent en de SAML-authenticatie request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62AFFBD3" w14:textId="77777777"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1D3FB2">
        <w:t>5.4</w:t>
      </w:r>
      <w:r w:rsidR="00F03258" w:rsidRPr="00923ABC">
        <w:fldChar w:fldCharType="end"/>
      </w:r>
      <w:r w:rsidR="00F03258" w:rsidRPr="00923ABC">
        <w:t>)</w:t>
      </w:r>
      <w:r w:rsidRPr="00923ABC">
        <w:t>.</w:t>
      </w:r>
    </w:p>
    <w:p w14:paraId="145CBA60" w14:textId="77777777"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1D3FB2">
        <w:rPr>
          <w:b/>
          <w:bCs/>
        </w:rPr>
        <w:t>Fout! Verwijzingsbron niet gevonden.</w:t>
      </w:r>
      <w:r w:rsidR="004A37CD" w:rsidRPr="00923ABC">
        <w:fldChar w:fldCharType="end"/>
      </w:r>
      <w:r w:rsidRPr="00923ABC">
        <w:t>.</w:t>
      </w:r>
    </w:p>
    <w:p w14:paraId="4466BDDB" w14:textId="77777777" w:rsidR="00CA61B5" w:rsidRPr="00923ABC" w:rsidRDefault="00CA61B5" w:rsidP="00CA61B5"/>
    <w:p w14:paraId="348E5140" w14:textId="77777777" w:rsidR="00CA61B5" w:rsidRPr="00923ABC" w:rsidRDefault="003120D1" w:rsidP="003120D1">
      <w:pPr>
        <w:pStyle w:val="Kop5"/>
        <w:numPr>
          <w:ilvl w:val="0"/>
          <w:numId w:val="0"/>
        </w:numPr>
      </w:pPr>
      <w:r>
        <w:t xml:space="preserve">C: </w:t>
      </w:r>
      <w:r w:rsidR="00CA61B5" w:rsidRPr="00923ABC">
        <w:t>Open Authorization (OAuth)</w:t>
      </w:r>
    </w:p>
    <w:p w14:paraId="52CFE428" w14:textId="77777777"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bookmarkStart w:id="276" w:name="_GoBack"/>
      <w:bookmarkEnd w:id="276"/>
    </w:p>
    <w:p w14:paraId="0C70BF8E" w14:textId="77777777" w:rsidR="003750DB" w:rsidRPr="00923ABC" w:rsidRDefault="004345D9" w:rsidP="00CA61B5">
      <w:r w:rsidRPr="00923ABC">
        <w:rPr>
          <w:noProof/>
          <w:lang w:val="nl-BE" w:eastAsia="nl-BE"/>
        </w:rPr>
        <w:lastRenderedPageBreak/>
        <w:drawing>
          <wp:anchor distT="0" distB="0" distL="114300" distR="114300" simplePos="0" relativeHeight="251726848" behindDoc="0" locked="0" layoutInCell="1" allowOverlap="1" wp14:anchorId="4DF0E545" wp14:editId="2D9878D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14:paraId="5C716913" w14:textId="77777777" w:rsidR="003750DB" w:rsidRPr="00923ABC" w:rsidRDefault="004345D9" w:rsidP="004345D9">
      <w:pPr>
        <w:pStyle w:val="Bijschrift"/>
      </w:pPr>
      <w:bookmarkStart w:id="277" w:name="_Toc512457933"/>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12</w:t>
      </w:r>
      <w:r w:rsidR="004C40BB">
        <w:fldChar w:fldCharType="end"/>
      </w:r>
      <w:r w:rsidRPr="00923ABC">
        <w:t>: de configuratie van een OAuth policy in NetScaler.</w:t>
      </w:r>
      <w:bookmarkEnd w:id="277"/>
    </w:p>
    <w:p w14:paraId="05D8EA7A" w14:textId="77777777" w:rsidR="004345D9" w:rsidRPr="00923ABC" w:rsidRDefault="004345D9" w:rsidP="00CA61B5"/>
    <w:p w14:paraId="6DA8055D" w14:textId="77777777" w:rsidR="00CA61B5" w:rsidRPr="00923ABC" w:rsidRDefault="00CA61B5" w:rsidP="00CA61B5">
      <w:r w:rsidRPr="00923ABC">
        <w:t>De policy kan men voorzien van een gelijkaardige expressie “HTTP.REQ.URL.CONTAINS("OAuth")”. Hier zal de OAuth actie uitgevoerd worden indien NetScaler een request ontvangt met de term OAuth in verwerkt.</w:t>
      </w:r>
    </w:p>
    <w:p w14:paraId="61E29FB8" w14:textId="77777777"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client ID en client secret</w:t>
      </w:r>
      <w:r w:rsidRPr="00923ABC">
        <w:t>. Beiden moeten op voorhand aangevraagd</w:t>
      </w:r>
      <w:r w:rsidR="00124005" w:rsidRPr="00923ABC">
        <w:t>/aangemaakt</w:t>
      </w:r>
      <w:r w:rsidRPr="00923ABC">
        <w:t xml:space="preserve"> worden bij de </w:t>
      </w:r>
      <w:r w:rsidR="0002092D" w:rsidRPr="00923ABC">
        <w:t>authorization provider</w:t>
      </w:r>
      <w:r w:rsidRPr="00923ABC">
        <w:t xml:space="preserve">. De client ID is uniek en wordt gelinkt aan de </w:t>
      </w:r>
      <w:r w:rsidR="0002092D" w:rsidRPr="00923ABC">
        <w:t>application provider</w:t>
      </w:r>
      <w:r w:rsidRPr="00923ABC">
        <w:t xml:space="preserve"> waarvoor de gegevens werden aangevraagd. De client secret is geheim en wordt enkel gedeeld tussen de </w:t>
      </w:r>
      <w:r w:rsidR="0002092D" w:rsidRPr="00923ABC">
        <w:t xml:space="preserve">authorization </w:t>
      </w:r>
      <w:r w:rsidRPr="00923ABC">
        <w:t xml:space="preserve">en </w:t>
      </w:r>
      <w:r w:rsidR="0002092D" w:rsidRPr="00923ABC">
        <w:t>application providers</w:t>
      </w:r>
      <w:r w:rsidRPr="00923ABC">
        <w:t>.</w:t>
      </w:r>
    </w:p>
    <w:p w14:paraId="4E163514" w14:textId="77777777" w:rsidR="003750DB" w:rsidRPr="00923ABC" w:rsidRDefault="000401FC" w:rsidP="00CA61B5">
      <w:r w:rsidRPr="00923ABC">
        <w:rPr>
          <w:noProof/>
          <w:lang w:val="nl-BE" w:eastAsia="nl-BE"/>
        </w:rPr>
        <w:lastRenderedPageBreak/>
        <w:drawing>
          <wp:anchor distT="0" distB="0" distL="114300" distR="114300" simplePos="0" relativeHeight="251724800" behindDoc="0" locked="0" layoutInCell="1" allowOverlap="1" wp14:anchorId="4D606B61" wp14:editId="07044694">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14:paraId="44FF14EF" w14:textId="77777777" w:rsidR="004345D9" w:rsidRPr="00923ABC" w:rsidRDefault="004345D9" w:rsidP="004345D9">
      <w:pPr>
        <w:pStyle w:val="Bijschrift"/>
      </w:pPr>
      <w:bookmarkStart w:id="278" w:name="_Toc512457934"/>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13</w:t>
      </w:r>
      <w:r w:rsidR="004C40BB">
        <w:fldChar w:fldCharType="end"/>
      </w:r>
      <w:r w:rsidRPr="00923ABC">
        <w:t>: De configuratie van een OAuth actie in NetScaler.</w:t>
      </w:r>
      <w:bookmarkEnd w:id="278"/>
    </w:p>
    <w:p w14:paraId="08D2F868" w14:textId="77777777" w:rsidR="004345D9" w:rsidRPr="00923ABC" w:rsidRDefault="004345D9" w:rsidP="00CA61B5"/>
    <w:p w14:paraId="2090709F" w14:textId="77777777" w:rsidR="00124005" w:rsidRPr="00923ABC" w:rsidRDefault="00CA61B5" w:rsidP="00CA61B5">
      <w:r w:rsidRPr="00923ABC">
        <w:t xml:space="preserve">OAuth kan niet gebruikt worden om door middel van SSO aan te melden op ShareFile. ShareFile ondersteunt namelijk geen OAuth als </w:t>
      </w:r>
      <w:r w:rsidR="008B661A" w:rsidRPr="00923ABC">
        <w:t>application</w:t>
      </w:r>
      <w:r w:rsidR="0002092D" w:rsidRPr="00923ABC">
        <w:t xml:space="preserve"> provider</w:t>
      </w:r>
      <w:r w:rsidRPr="00923ABC">
        <w:t xml:space="preserve">, maar het ondersteunt wel OAuth als </w:t>
      </w:r>
      <w:r w:rsidR="0002092D" w:rsidRPr="00923ABC">
        <w:t>authorization provider</w:t>
      </w:r>
      <w:r w:rsidRPr="00923ABC">
        <w:t xml:space="preserve">. ShareFile kan net zoals NetScaler gebruikt worden als een OAuth </w:t>
      </w:r>
      <w:r w:rsidR="00124005" w:rsidRPr="00923ABC">
        <w:t>IDP</w:t>
      </w:r>
      <w:r w:rsidRPr="00923ABC">
        <w:t xml:space="preserve"> en 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r w:rsidR="008B661A" w:rsidRPr="00923ABC">
        <w:t>application provider en geen authorization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1"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2"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252686" w:rsidRPr="00252686">
            <w:rPr>
              <w:noProof/>
            </w:rPr>
            <w:t>[43]</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252686" w:rsidRPr="00252686">
            <w:rPr>
              <w:noProof/>
            </w:rPr>
            <w:t>[44]</w:t>
          </w:r>
          <w:r w:rsidR="00776681" w:rsidRPr="00923ABC">
            <w:fldChar w:fldCharType="end"/>
          </w:r>
        </w:sdtContent>
      </w:sdt>
    </w:p>
    <w:p w14:paraId="603D3823" w14:textId="77777777" w:rsidR="008B661A" w:rsidRPr="00923ABC" w:rsidRDefault="008B661A" w:rsidP="00CA61B5">
      <w:r w:rsidRPr="00923ABC">
        <w:t>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Google’s autorisatieserver. En Ontvangt de nodige gebruikersinformatie van Google’s resource server.</w:t>
      </w:r>
    </w:p>
    <w:p w14:paraId="279F6F48" w14:textId="77777777"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1D3FB2">
        <w:t>4.3.2.2</w:t>
      </w:r>
      <w:r w:rsidR="004A37CD" w:rsidRPr="00923ABC">
        <w:fldChar w:fldCharType="end"/>
      </w:r>
      <w:r w:rsidRPr="00923ABC">
        <w:t>.</w:t>
      </w:r>
    </w:p>
    <w:p w14:paraId="2A7CEB75" w14:textId="77777777" w:rsidR="00CA61B5" w:rsidRPr="00923ABC" w:rsidRDefault="00CA61B5" w:rsidP="00CA61B5"/>
    <w:p w14:paraId="1561BA3A" w14:textId="77777777" w:rsidR="00CA61B5" w:rsidRPr="00923ABC" w:rsidRDefault="00CA61B5" w:rsidP="002C24C5">
      <w:pPr>
        <w:pStyle w:val="Kop3"/>
      </w:pPr>
      <w:bookmarkStart w:id="279" w:name="_Toc512841453"/>
      <w:bookmarkStart w:id="280" w:name="_Toc514249747"/>
      <w:bookmarkStart w:id="281" w:name="_Toc514447303"/>
      <w:r w:rsidRPr="00923ABC">
        <w:t>Andere mogelijkheden van NetScaler</w:t>
      </w:r>
      <w:bookmarkEnd w:id="279"/>
      <w:bookmarkEnd w:id="280"/>
      <w:bookmarkEnd w:id="281"/>
    </w:p>
    <w:p w14:paraId="61320AED" w14:textId="77777777"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14:paraId="57DA075A" w14:textId="77777777"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14:paraId="6258FF0E" w14:textId="77777777"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14:paraId="0B3DA37E" w14:textId="77777777" w:rsidR="00EA36B8" w:rsidRPr="00923ABC" w:rsidRDefault="00EA36B8" w:rsidP="00CA61B5"/>
    <w:p w14:paraId="56B5BF5C" w14:textId="77777777" w:rsidR="00EA36B8" w:rsidRPr="00923ABC" w:rsidRDefault="00EA36B8" w:rsidP="00CA61B5"/>
    <w:p w14:paraId="157B1B2B" w14:textId="77777777" w:rsidR="00EA36B8" w:rsidRPr="00923ABC" w:rsidRDefault="00C57106" w:rsidP="00E662FF">
      <w:pPr>
        <w:pStyle w:val="Kop2"/>
      </w:pPr>
      <w:bookmarkStart w:id="282" w:name="_Toc512841454"/>
      <w:bookmarkStart w:id="283" w:name="_Ref513125636"/>
      <w:bookmarkStart w:id="284" w:name="_Toc514249748"/>
      <w:bookmarkStart w:id="285" w:name="_Toc514447304"/>
      <w:r w:rsidRPr="00923ABC">
        <w:t>StorageZone</w:t>
      </w:r>
      <w:r w:rsidR="00311256" w:rsidRPr="00923ABC">
        <w:t xml:space="preserve"> (SZ)</w:t>
      </w:r>
      <w:r w:rsidR="001A2D6C" w:rsidRPr="00923ABC">
        <w:t xml:space="preserve"> configuratie</w:t>
      </w:r>
      <w:bookmarkEnd w:id="282"/>
      <w:bookmarkEnd w:id="283"/>
      <w:bookmarkEnd w:id="284"/>
      <w:bookmarkEnd w:id="285"/>
    </w:p>
    <w:p w14:paraId="2ECE05EE" w14:textId="77777777" w:rsidR="00EA36B8" w:rsidRPr="00923ABC" w:rsidRDefault="00EA36B8"/>
    <w:p w14:paraId="30C655FA" w14:textId="77777777"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D3FB2">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14:paraId="43DD1B7B" w14:textId="77777777" w:rsidR="00A027FF" w:rsidRPr="00923ABC" w:rsidRDefault="00A027FF" w:rsidP="00A027FF">
      <w:r>
        <w:t>Zie bijlage B-</w:t>
      </w:r>
      <w:r w:rsidR="008913E7">
        <w:t>1 hoofdstuk</w:t>
      </w:r>
      <w:r>
        <w:t xml:space="preserve"> “StorageZone configuratie guide” voor een uitgebreide configuratie van de StorageZone.</w:t>
      </w:r>
    </w:p>
    <w:p w14:paraId="1474185A" w14:textId="77777777" w:rsidR="00C57106" w:rsidRPr="00923ABC" w:rsidRDefault="00C57106"/>
    <w:p w14:paraId="44D6DFEE" w14:textId="77777777" w:rsidR="00C57106" w:rsidRPr="00923ABC" w:rsidRDefault="00C57106" w:rsidP="00C57106">
      <w:pPr>
        <w:pStyle w:val="Kop3"/>
      </w:pPr>
      <w:bookmarkStart w:id="286" w:name="_Toc512841455"/>
      <w:bookmarkStart w:id="287" w:name="_Toc514249749"/>
      <w:bookmarkStart w:id="288" w:name="_Toc514447305"/>
      <w:r w:rsidRPr="00923ABC">
        <w:t>Server rollen en functies</w:t>
      </w:r>
      <w:bookmarkEnd w:id="286"/>
      <w:bookmarkEnd w:id="287"/>
      <w:bookmarkEnd w:id="288"/>
    </w:p>
    <w:p w14:paraId="02597FE3" w14:textId="77777777"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14:paraId="3E8BD373" w14:textId="77777777" w:rsidR="00C57106" w:rsidRPr="00923ABC" w:rsidRDefault="008A1401" w:rsidP="00C57106">
      <w:r w:rsidRPr="00923ABC">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14:paraId="153BAE29" w14:textId="77777777"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14:paraId="2D951B09" w14:textId="77777777"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lastRenderedPageBreak/>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14:paraId="4C3AEE54" w14:textId="77777777"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14:paraId="0BD5DFFD" w14:textId="77777777" w:rsidR="00C57106" w:rsidRPr="00923ABC" w:rsidRDefault="00C57106" w:rsidP="00C57106"/>
    <w:p w14:paraId="26FEADBA" w14:textId="77777777" w:rsidR="00C57106" w:rsidRPr="00923ABC" w:rsidRDefault="00311256" w:rsidP="00C57106">
      <w:pPr>
        <w:pStyle w:val="Kop3"/>
      </w:pPr>
      <w:bookmarkStart w:id="289" w:name="_Ref512425531"/>
      <w:bookmarkStart w:id="290" w:name="_Toc512841456"/>
      <w:bookmarkStart w:id="291" w:name="_Toc514249750"/>
      <w:bookmarkStart w:id="292" w:name="_Toc514447306"/>
      <w:r w:rsidRPr="00923ABC">
        <w:t>Internet Information Services (</w:t>
      </w:r>
      <w:r w:rsidR="00C57106" w:rsidRPr="00923ABC">
        <w:t>IIS</w:t>
      </w:r>
      <w:r w:rsidRPr="00923ABC">
        <w:t>)</w:t>
      </w:r>
      <w:bookmarkEnd w:id="289"/>
      <w:bookmarkEnd w:id="290"/>
      <w:bookmarkEnd w:id="291"/>
      <w:bookmarkEnd w:id="292"/>
    </w:p>
    <w:p w14:paraId="135B709F" w14:textId="77777777" w:rsidR="007E069B" w:rsidRPr="00923ABC" w:rsidRDefault="00A858A0" w:rsidP="00BF0442">
      <w:r>
        <w:t>De IIS-server heeft slechts een minimale configuratie nodig aangezien het hosten van een website niet vereist is.</w:t>
      </w:r>
    </w:p>
    <w:p w14:paraId="35FC3225" w14:textId="77777777" w:rsidR="007E069B" w:rsidRPr="00923ABC" w:rsidRDefault="00A858A0" w:rsidP="00C57106">
      <w:r w:rsidRPr="00923ABC">
        <w:rPr>
          <w:noProof/>
          <w:lang w:val="nl-BE" w:eastAsia="nl-BE"/>
        </w:rPr>
        <mc:AlternateContent>
          <mc:Choice Requires="wps">
            <w:drawing>
              <wp:anchor distT="0" distB="0" distL="114300" distR="114300" simplePos="0" relativeHeight="251732992" behindDoc="0" locked="0" layoutInCell="1" allowOverlap="1" wp14:anchorId="4A14432D" wp14:editId="06620405">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2FD12B98" w14:textId="77777777" w:rsidR="00822492" w:rsidRPr="00CB348A" w:rsidRDefault="00822492" w:rsidP="00A858A0">
                            <w:pPr>
                              <w:pStyle w:val="Bijschrift"/>
                              <w:jc w:val="center"/>
                              <w:rPr>
                                <w:noProof/>
                                <w:sz w:val="22"/>
                                <w:szCs w:val="22"/>
                              </w:rPr>
                            </w:pPr>
                            <w:bookmarkStart w:id="293" w:name="_Toc512457935"/>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14</w:t>
                            </w:r>
                            <w:r>
                              <w:fldChar w:fldCharType="end"/>
                            </w:r>
                            <w:r>
                              <w:t>: Importeren van een server certificaat in IIS-Manager.</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14432D" id="Text Box 87" o:spid="_x0000_s1079"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CMAIAAGcEAAAOAAAAZHJzL2Uyb0RvYy54bWysVMGO2jAQvVfqP1i+lwDtsig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" stroked="f">
                <v:textbox style="mso-fit-shape-to-text:t" inset="0,0,0,0">
                  <w:txbxContent>
                    <w:p w14:paraId="2FD12B98" w14:textId="77777777" w:rsidR="00822492" w:rsidRPr="00CB348A" w:rsidRDefault="00822492" w:rsidP="00A858A0">
                      <w:pPr>
                        <w:pStyle w:val="Bijschrift"/>
                        <w:jc w:val="center"/>
                        <w:rPr>
                          <w:noProof/>
                          <w:sz w:val="22"/>
                          <w:szCs w:val="22"/>
                        </w:rPr>
                      </w:pPr>
                      <w:bookmarkStart w:id="293" w:name="_Toc512457935"/>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14</w:t>
                      </w:r>
                      <w:r>
                        <w:fldChar w:fldCharType="end"/>
                      </w:r>
                      <w:r>
                        <w:t>: Importeren van een server certificaat in IIS-Manager.</w:t>
                      </w:r>
                      <w:bookmarkEnd w:id="293"/>
                    </w:p>
                  </w:txbxContent>
                </v:textbox>
                <w10:wrap type="topAndBottom" anchorx="margin"/>
              </v:shape>
            </w:pict>
          </mc:Fallback>
        </mc:AlternateContent>
      </w:r>
      <w:r w:rsidRPr="00923ABC">
        <w:rPr>
          <w:noProof/>
          <w:lang w:val="nl-BE" w:eastAsia="nl-BE"/>
        </w:rPr>
        <w:drawing>
          <wp:anchor distT="0" distB="0" distL="114300" distR="114300" simplePos="0" relativeHeight="251728896" behindDoc="0" locked="0" layoutInCell="1" allowOverlap="1" wp14:anchorId="7940F227" wp14:editId="4B96C72A">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1C79A1" w14:textId="77777777" w:rsidR="00A858A0" w:rsidRDefault="00A858A0" w:rsidP="00C57106"/>
    <w:p w14:paraId="0A72D435" w14:textId="77777777"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1D3FB2">
        <w:t>5.2.1.2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w:t>
      </w:r>
      <w:r w:rsidR="00934A6E" w:rsidRPr="00923ABC">
        <w:lastRenderedPageBreak/>
        <w:t xml:space="preserve">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1D3FB2">
        <w:t>5.2.1.1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14:paraId="7243AA00" w14:textId="77777777" w:rsidR="007E069B" w:rsidRPr="00923ABC" w:rsidRDefault="00BF0442" w:rsidP="00C57106">
      <w:r w:rsidRPr="00923ABC">
        <w:rPr>
          <w:noProof/>
          <w:lang w:val="nl-BE" w:eastAsia="nl-BE"/>
        </w:rPr>
        <mc:AlternateContent>
          <mc:Choice Requires="wps">
            <w:drawing>
              <wp:anchor distT="0" distB="0" distL="114300" distR="114300" simplePos="0" relativeHeight="251735040" behindDoc="0" locked="0" layoutInCell="1" allowOverlap="1" wp14:anchorId="72637FFB" wp14:editId="6E31A556">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4A28DBED" w14:textId="77777777" w:rsidR="00822492" w:rsidRPr="00ED28B1" w:rsidRDefault="00822492" w:rsidP="00BF0442">
                            <w:pPr>
                              <w:pStyle w:val="Bijschrift"/>
                              <w:rPr>
                                <w:noProof/>
                                <w:sz w:val="22"/>
                                <w:szCs w:val="22"/>
                              </w:rPr>
                            </w:pPr>
                            <w:bookmarkStart w:id="294" w:name="_Toc512457936"/>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15</w:t>
                            </w:r>
                            <w:r>
                              <w:fldChar w:fldCharType="end"/>
                            </w:r>
                            <w:r>
                              <w:t>: Toevoegen van de HTTPS binding aan de default website.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637FFB" id="Text Box 88" o:spid="_x0000_s1080"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K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33YovAgAAZwQAAA4AAAAAAAAAAAAAAAAALgIA&#10;AGRycy9lMm9Eb2MueG1sUEsBAi0AFAAGAAgAAAAhAOCttW3fAAAACAEAAA8AAAAAAAAAAAAAAAAA&#10;iQQAAGRycy9kb3ducmV2LnhtbFBLBQYAAAAABAAEAPMAAACVBQAAAAA=&#10;" stroked="f">
                <v:textbox style="mso-fit-shape-to-text:t" inset="0,0,0,0">
                  <w:txbxContent>
                    <w:p w14:paraId="4A28DBED" w14:textId="77777777" w:rsidR="00822492" w:rsidRPr="00ED28B1" w:rsidRDefault="00822492" w:rsidP="00BF0442">
                      <w:pPr>
                        <w:pStyle w:val="Bijschrift"/>
                        <w:rPr>
                          <w:noProof/>
                          <w:sz w:val="22"/>
                          <w:szCs w:val="22"/>
                        </w:rPr>
                      </w:pPr>
                      <w:bookmarkStart w:id="295" w:name="_Toc512457936"/>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15</w:t>
                      </w:r>
                      <w:r>
                        <w:fldChar w:fldCharType="end"/>
                      </w:r>
                      <w:r>
                        <w:t>: Toevoegen van de HTTPS binding aan de default website.</w:t>
                      </w:r>
                      <w:bookmarkEnd w:id="295"/>
                    </w:p>
                  </w:txbxContent>
                </v:textbox>
                <w10:wrap type="topAndBottom"/>
              </v:shape>
            </w:pict>
          </mc:Fallback>
        </mc:AlternateContent>
      </w:r>
      <w:r w:rsidR="007E069B" w:rsidRPr="00923ABC">
        <w:rPr>
          <w:noProof/>
          <w:lang w:val="nl-BE" w:eastAsia="nl-BE"/>
        </w:rPr>
        <w:drawing>
          <wp:anchor distT="0" distB="0" distL="114300" distR="114300" simplePos="0" relativeHeight="251730944" behindDoc="0" locked="0" layoutInCell="1" allowOverlap="1" wp14:anchorId="01A0B67A" wp14:editId="0D851EE5">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8DDBD69" w14:textId="77777777" w:rsidR="007E069B" w:rsidRPr="00923ABC" w:rsidRDefault="007E069B" w:rsidP="00C57106"/>
    <w:p w14:paraId="5DB81EEA" w14:textId="77777777"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14:paraId="7B86D291" w14:textId="77777777" w:rsidR="00C57106" w:rsidRPr="00923ABC" w:rsidRDefault="00C57106" w:rsidP="00C57106"/>
    <w:p w14:paraId="7E490387" w14:textId="77777777" w:rsidR="00C57106" w:rsidRPr="00923ABC" w:rsidRDefault="00C57106" w:rsidP="00C57106">
      <w:pPr>
        <w:pStyle w:val="Kop3"/>
      </w:pPr>
      <w:bookmarkStart w:id="295" w:name="_Ref512430642"/>
      <w:bookmarkStart w:id="296" w:name="_Toc512841457"/>
      <w:bookmarkStart w:id="297" w:name="_Toc514249751"/>
      <w:bookmarkStart w:id="298" w:name="_Toc514447307"/>
      <w:r w:rsidRPr="00923ABC">
        <w:t>Controller</w:t>
      </w:r>
      <w:bookmarkEnd w:id="295"/>
      <w:bookmarkEnd w:id="296"/>
      <w:bookmarkEnd w:id="297"/>
      <w:bookmarkEnd w:id="298"/>
    </w:p>
    <w:p w14:paraId="52193FD0" w14:textId="77777777"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14:paraId="2DB1EC73" w14:textId="77777777"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1DC8C21C" w14:textId="77777777" w:rsidR="00A84DCF" w:rsidRPr="00923ABC" w:rsidRDefault="00A84DCF">
      <w:r w:rsidRPr="00923ABC">
        <w:t xml:space="preserve">Start en vervolledig de installatie </w:t>
      </w:r>
      <w:r w:rsidR="00C11D78" w:rsidRPr="00923ABC">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14:paraId="39CB66D7" w14:textId="77777777" w:rsidR="00BF0442" w:rsidRPr="00923ABC" w:rsidRDefault="00BF0442" w:rsidP="00BF0442">
      <w:pPr>
        <w:keepNext/>
      </w:pPr>
      <w:r w:rsidRPr="00923ABC">
        <w:rPr>
          <w:noProof/>
          <w:lang w:val="nl-BE" w:eastAsia="nl-BE"/>
        </w:rPr>
        <w:lastRenderedPageBreak/>
        <w:drawing>
          <wp:inline distT="0" distB="0" distL="0" distR="0" wp14:anchorId="46FEEFFD" wp14:editId="3D49961D">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14:paraId="4B352890" w14:textId="77777777" w:rsidR="007E069B" w:rsidRPr="00923ABC" w:rsidRDefault="00BF0442" w:rsidP="00BF0442">
      <w:pPr>
        <w:pStyle w:val="Bijschrift"/>
      </w:pPr>
      <w:bookmarkStart w:id="299" w:name="_Toc512457937"/>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16</w:t>
      </w:r>
      <w:r w:rsidR="004C40BB">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299"/>
    </w:p>
    <w:p w14:paraId="5161E9B6" w14:textId="77777777" w:rsidR="00BF0442" w:rsidRPr="00923ABC" w:rsidRDefault="00BF0442"/>
    <w:p w14:paraId="344FDD4F" w14:textId="77777777" w:rsidR="00BF0442" w:rsidRPr="00923ABC" w:rsidRDefault="00BF0442" w:rsidP="00BF0442">
      <w:pPr>
        <w:keepNext/>
      </w:pPr>
      <w:r w:rsidRPr="00923ABC">
        <w:rPr>
          <w:noProof/>
          <w:lang w:val="nl-BE" w:eastAsia="nl-BE"/>
        </w:rPr>
        <w:drawing>
          <wp:inline distT="0" distB="0" distL="0" distR="0" wp14:anchorId="4B10A68F" wp14:editId="58D2957D">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14:paraId="76E9F2A4" w14:textId="77777777" w:rsidR="00BF0442" w:rsidRPr="00923ABC" w:rsidRDefault="00BF0442" w:rsidP="00BF0442">
      <w:pPr>
        <w:pStyle w:val="Bijschrift"/>
      </w:pPr>
      <w:bookmarkStart w:id="300" w:name="_Toc512457938"/>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17</w:t>
      </w:r>
      <w:r w:rsidR="004C40BB">
        <w:fldChar w:fldCharType="end"/>
      </w:r>
      <w:r w:rsidRPr="00923ABC">
        <w:t xml:space="preserve">: Configuratie van de SZ in het </w:t>
      </w:r>
      <w:r w:rsidR="006463A1" w:rsidRPr="00923ABC">
        <w:t xml:space="preserve">ASP.NET </w:t>
      </w:r>
      <w:r w:rsidRPr="00923ABC">
        <w:t>script.</w:t>
      </w:r>
      <w:bookmarkEnd w:id="300"/>
    </w:p>
    <w:p w14:paraId="080E80B5" w14:textId="77777777" w:rsidR="00BF0442" w:rsidRPr="00923ABC" w:rsidRDefault="00BF0442"/>
    <w:p w14:paraId="2F6C4E70" w14:textId="77777777" w:rsidR="00C11D78" w:rsidRPr="00923ABC" w:rsidRDefault="006A04E8">
      <w:r>
        <w:lastRenderedPageBreak/>
        <w:t xml:space="preserve">De configuratie gebeurt in het </w:t>
      </w:r>
      <w:r w:rsidR="008F44A1" w:rsidRPr="00923ABC">
        <w:t>“ConfigService/admin.aspx”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naming convention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6909D861" w14:textId="77777777" w:rsidR="009E3CD3" w:rsidRPr="00923ABC" w:rsidRDefault="006463A1">
      <w:r w:rsidRPr="00923ABC">
        <w:rPr>
          <w:noProof/>
          <w:lang w:val="nl-BE" w:eastAsia="nl-BE"/>
        </w:rPr>
        <mc:AlternateContent>
          <mc:Choice Requires="wps">
            <w:drawing>
              <wp:anchor distT="0" distB="0" distL="114300" distR="114300" simplePos="0" relativeHeight="251737088" behindDoc="0" locked="0" layoutInCell="1" allowOverlap="1" wp14:anchorId="21BDB893" wp14:editId="065EA2EB">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757580C6" w14:textId="77777777" w:rsidR="00822492" w:rsidRPr="00F35178" w:rsidRDefault="00822492" w:rsidP="006463A1">
                            <w:pPr>
                              <w:pStyle w:val="Bijschrift"/>
                              <w:rPr>
                                <w:noProof/>
                                <w:sz w:val="22"/>
                                <w:szCs w:val="22"/>
                              </w:rPr>
                            </w:pPr>
                            <w:bookmarkStart w:id="301" w:name="_Toc512457939"/>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18</w:t>
                            </w:r>
                            <w:r>
                              <w:fldChar w:fldCharType="end"/>
                            </w:r>
                            <w:r>
                              <w:t>: DNS-records van ICORDA NV.</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BDB893" id="Text Box 90" o:spid="_x0000_s1081"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3jmBWjACAABnBAAADgAAAAAAAAAAAAAAAAAu&#10;AgAAZHJzL2Uyb0RvYy54bWxQSwECLQAUAAYACAAAACEAAxld8+AAAAAJAQAADwAAAAAAAAAAAAAA&#10;AACKBAAAZHJzL2Rvd25yZXYueG1sUEsFBgAAAAAEAAQA8wAAAJcFAAAAAA==&#10;" stroked="f">
                <v:textbox style="mso-fit-shape-to-text:t" inset="0,0,0,0">
                  <w:txbxContent>
                    <w:p w14:paraId="757580C6" w14:textId="77777777" w:rsidR="00822492" w:rsidRPr="00F35178" w:rsidRDefault="00822492" w:rsidP="006463A1">
                      <w:pPr>
                        <w:pStyle w:val="Bijschrift"/>
                        <w:rPr>
                          <w:noProof/>
                          <w:sz w:val="22"/>
                          <w:szCs w:val="22"/>
                        </w:rPr>
                      </w:pPr>
                      <w:bookmarkStart w:id="303" w:name="_Toc512457939"/>
                      <w:r>
                        <w:t xml:space="preserve">Figuur </w:t>
                      </w:r>
                      <w:r>
                        <w:fldChar w:fldCharType="begin"/>
                      </w:r>
                      <w:r>
                        <w:instrText xml:space="preserve"> STYLEREF 1 \s </w:instrText>
                      </w:r>
                      <w:r>
                        <w:fldChar w:fldCharType="separate"/>
                      </w:r>
                      <w:r w:rsidR="001D3FB2">
                        <w:rPr>
                          <w:noProof/>
                        </w:rPr>
                        <w:t>5</w:t>
                      </w:r>
                      <w:r>
                        <w:fldChar w:fldCharType="end"/>
                      </w:r>
                      <w:r>
                        <w:noBreakHyphen/>
                      </w:r>
                      <w:r>
                        <w:fldChar w:fldCharType="begin"/>
                      </w:r>
                      <w:r>
                        <w:instrText xml:space="preserve"> SEQ Figuur \* ARABIC \s 1 </w:instrText>
                      </w:r>
                      <w:r>
                        <w:fldChar w:fldCharType="separate"/>
                      </w:r>
                      <w:r w:rsidR="001D3FB2">
                        <w:rPr>
                          <w:noProof/>
                        </w:rPr>
                        <w:t>18</w:t>
                      </w:r>
                      <w:r>
                        <w:fldChar w:fldCharType="end"/>
                      </w:r>
                      <w:r>
                        <w:t>: DNS-records van ICORDA NV.</w:t>
                      </w:r>
                      <w:bookmarkEnd w:id="303"/>
                    </w:p>
                  </w:txbxContent>
                </v:textbox>
                <w10:wrap type="topAndBottom"/>
              </v:shape>
            </w:pict>
          </mc:Fallback>
        </mc:AlternateContent>
      </w:r>
      <w:r w:rsidRPr="00923ABC">
        <w:rPr>
          <w:noProof/>
          <w:lang w:val="nl-BE" w:eastAsia="nl-BE"/>
        </w:rPr>
        <w:drawing>
          <wp:anchor distT="0" distB="0" distL="114300" distR="114300" simplePos="0" relativeHeight="251702272" behindDoc="0" locked="0" layoutInCell="1" allowOverlap="1" wp14:anchorId="779CB7BB" wp14:editId="52418123">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9BEFC32" w14:textId="77777777" w:rsidR="00660D9C" w:rsidRPr="00923ABC" w:rsidRDefault="00660D9C"/>
    <w:p w14:paraId="6EDDE6C6" w14:textId="77777777"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14:paraId="51EB2740" w14:textId="77777777" w:rsidR="001A2D6C" w:rsidRPr="00923ABC" w:rsidRDefault="001A2D6C"/>
    <w:p w14:paraId="454D9CB0" w14:textId="77777777" w:rsidR="001A2D6C" w:rsidRPr="00822492" w:rsidRDefault="001A2D6C" w:rsidP="001A2D6C">
      <w:pPr>
        <w:pStyle w:val="Kop4"/>
        <w:rPr>
          <w:lang w:val="en-GB"/>
        </w:rPr>
      </w:pPr>
      <w:bookmarkStart w:id="302" w:name="_Toc512841458"/>
      <w:bookmarkStart w:id="303" w:name="_Toc514249752"/>
      <w:bookmarkStart w:id="304" w:name="_Ref514444196"/>
      <w:bookmarkStart w:id="305" w:name="_Toc514447308"/>
      <w:r w:rsidRPr="00822492">
        <w:rPr>
          <w:lang w:val="en-GB"/>
        </w:rPr>
        <w:t>Extra controllers voor load balancing (LB) en high availability (HA)</w:t>
      </w:r>
      <w:bookmarkEnd w:id="302"/>
      <w:bookmarkEnd w:id="303"/>
      <w:bookmarkEnd w:id="304"/>
      <w:bookmarkEnd w:id="305"/>
    </w:p>
    <w:p w14:paraId="4D80EEFE" w14:textId="77777777"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1D3FB2">
        <w:t>5.3</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hostname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14:paraId="665D650E" w14:textId="77777777"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14:paraId="27FAC1AC" w14:textId="77777777"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001D3FB2">
        <w:t>4.2.3</w:t>
      </w:r>
      <w:r w:rsidRPr="00923ABC">
        <w:fldChar w:fldCharType="end"/>
      </w:r>
      <w:r w:rsidRPr="00923ABC">
        <w:t xml:space="preserve"> reeds vermeld werd.</w:t>
      </w:r>
    </w:p>
    <w:p w14:paraId="59E4B96D" w14:textId="77777777" w:rsidR="00872172" w:rsidRPr="00923ABC" w:rsidRDefault="00872172" w:rsidP="00872172"/>
    <w:p w14:paraId="36AA718D" w14:textId="77777777" w:rsidR="007E3AD5" w:rsidRPr="00923ABC" w:rsidRDefault="007E3AD5" w:rsidP="00872172"/>
    <w:p w14:paraId="43D2F7BA" w14:textId="77777777" w:rsidR="007E3AD5" w:rsidRPr="00923ABC" w:rsidRDefault="007E3AD5" w:rsidP="007E3AD5">
      <w:pPr>
        <w:pStyle w:val="Kop2"/>
      </w:pPr>
      <w:bookmarkStart w:id="306" w:name="_Ref512438094"/>
      <w:bookmarkStart w:id="307" w:name="_Toc512841459"/>
      <w:bookmarkStart w:id="308" w:name="_Toc514249753"/>
      <w:bookmarkStart w:id="309" w:name="_Toc514447309"/>
      <w:r w:rsidRPr="00923ABC">
        <w:t>ShareFile configuratie</w:t>
      </w:r>
      <w:bookmarkEnd w:id="306"/>
      <w:bookmarkEnd w:id="307"/>
      <w:bookmarkEnd w:id="308"/>
      <w:bookmarkEnd w:id="309"/>
    </w:p>
    <w:p w14:paraId="0F767BAE" w14:textId="77777777" w:rsidR="007E3AD5" w:rsidRPr="00923ABC" w:rsidRDefault="007E3AD5" w:rsidP="007E3AD5"/>
    <w:p w14:paraId="4F738545" w14:textId="77777777"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1D3FB2">
        <w:t>5.1</w:t>
      </w:r>
      <w:r w:rsidR="0009647B" w:rsidRPr="00923ABC">
        <w:fldChar w:fldCharType="end"/>
      </w:r>
      <w:r w:rsidR="0009647B" w:rsidRPr="00923ABC">
        <w:t xml:space="preserve"> </w:t>
      </w:r>
      <w:r w:rsidR="006B6E0B" w:rsidRPr="00923ABC">
        <w:t>volgt.</w:t>
      </w:r>
      <w:r w:rsidR="00A027FF" w:rsidRPr="00A027FF">
        <w:t xml:space="preserve"> </w:t>
      </w:r>
    </w:p>
    <w:p w14:paraId="1DCC97B6" w14:textId="77777777" w:rsidR="007E3AD5" w:rsidRPr="00923ABC" w:rsidRDefault="00A027FF" w:rsidP="007E3AD5">
      <w:r>
        <w:t>Zie bijlage B-</w:t>
      </w:r>
      <w:r w:rsidR="008913E7">
        <w:t>1 hoofdstuk</w:t>
      </w:r>
      <w:r>
        <w:t xml:space="preserve"> “ShareFile configuratie guide” voor een uitgebreide configuratie van ShareFile.</w:t>
      </w:r>
    </w:p>
    <w:p w14:paraId="4CE4ED52" w14:textId="77777777" w:rsidR="006463A1" w:rsidRPr="00923ABC" w:rsidRDefault="006463A1" w:rsidP="006463A1">
      <w:pPr>
        <w:keepNext/>
      </w:pPr>
      <w:r w:rsidRPr="00923ABC">
        <w:rPr>
          <w:noProof/>
          <w:lang w:val="nl-BE" w:eastAsia="nl-BE"/>
        </w:rPr>
        <w:lastRenderedPageBreak/>
        <w:drawing>
          <wp:inline distT="0" distB="0" distL="0" distR="0" wp14:anchorId="3603ED76" wp14:editId="4FB9A839">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14:paraId="05713238" w14:textId="77777777" w:rsidR="006463A1" w:rsidRPr="00923ABC" w:rsidRDefault="006463A1" w:rsidP="006463A1">
      <w:pPr>
        <w:pStyle w:val="Bijschrift"/>
      </w:pPr>
      <w:bookmarkStart w:id="310" w:name="_Toc512457940"/>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19</w:t>
      </w:r>
      <w:r w:rsidR="004C40BB">
        <w:fldChar w:fldCharType="end"/>
      </w:r>
      <w:r w:rsidRPr="00923ABC">
        <w:t>: De basisconfiguratie van SAML op ShareFile.</w:t>
      </w:r>
      <w:bookmarkEnd w:id="310"/>
    </w:p>
    <w:p w14:paraId="62A03022" w14:textId="77777777" w:rsidR="006463A1" w:rsidRPr="00923ABC" w:rsidRDefault="006463A1" w:rsidP="006463A1"/>
    <w:p w14:paraId="3663857C" w14:textId="77777777" w:rsidR="006463A1" w:rsidRPr="00923ABC" w:rsidRDefault="006463A1" w:rsidP="006463A1">
      <w:pPr>
        <w:keepNext/>
      </w:pPr>
      <w:r w:rsidRPr="00923ABC">
        <w:rPr>
          <w:noProof/>
          <w:lang w:val="nl-BE" w:eastAsia="nl-BE"/>
        </w:rPr>
        <w:lastRenderedPageBreak/>
        <w:drawing>
          <wp:inline distT="0" distB="0" distL="0" distR="0" wp14:anchorId="2077832D" wp14:editId="23F0217A">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14:paraId="2304A690" w14:textId="77777777" w:rsidR="006463A1" w:rsidRPr="00923ABC" w:rsidRDefault="006463A1" w:rsidP="006463A1">
      <w:pPr>
        <w:pStyle w:val="Bijschrift"/>
      </w:pPr>
      <w:bookmarkStart w:id="311" w:name="_Toc512457941"/>
      <w:r w:rsidRPr="00923ABC">
        <w:t xml:space="preserve">Figuur </w:t>
      </w:r>
      <w:r w:rsidR="004C40BB">
        <w:fldChar w:fldCharType="begin"/>
      </w:r>
      <w:r w:rsidR="004C40BB">
        <w:instrText xml:space="preserve"> STYLEREF 1 \s </w:instrText>
      </w:r>
      <w:r w:rsidR="004C40BB">
        <w:fldChar w:fldCharType="separate"/>
      </w:r>
      <w:r w:rsidR="001D3FB2">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1D3FB2">
        <w:rPr>
          <w:noProof/>
        </w:rPr>
        <w:t>20</w:t>
      </w:r>
      <w:r w:rsidR="004C40BB">
        <w:fldChar w:fldCharType="end"/>
      </w:r>
      <w:r w:rsidRPr="00923ABC">
        <w:t>: Extra configuratie van SAML op ShareFile.</w:t>
      </w:r>
      <w:bookmarkEnd w:id="311"/>
    </w:p>
    <w:p w14:paraId="0476A4DA" w14:textId="77777777" w:rsidR="006463A1" w:rsidRPr="00923ABC" w:rsidRDefault="006463A1" w:rsidP="007E3AD5"/>
    <w:p w14:paraId="569EFE0F" w14:textId="77777777" w:rsidR="00EA36B8" w:rsidRPr="00923ABC" w:rsidRDefault="006B6E0B">
      <w:bookmarkStart w:id="312" w:name="_Hlk514258365"/>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issue</w:t>
      </w:r>
      <w:r w:rsidR="00DA0CE4">
        <w:t>r</w:t>
      </w:r>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/saml/info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issuer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“/saml/login” en “/cgi</w:t>
      </w:r>
      <w:r w:rsidR="00087B89" w:rsidRPr="00923ABC">
        <w:t>/tmilogout</w:t>
      </w:r>
      <w:r w:rsidR="00365C1D" w:rsidRPr="00923ABC">
        <w:t xml:space="preserve">” respectievelijk voor de standaard login en logout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Integrated Windows Authentication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1D3FB2">
        <w:t>0</w:t>
      </w:r>
      <w:r w:rsidR="00380DB5" w:rsidRPr="00923ABC">
        <w:fldChar w:fldCharType="end"/>
      </w:r>
      <w:r w:rsidR="00380DB5" w:rsidRPr="00923ABC">
        <w:t>, zal SSO op ShareFile perfect werken.</w:t>
      </w:r>
      <w:bookmarkEnd w:id="312"/>
    </w:p>
    <w:p w14:paraId="2C856E80" w14:textId="77777777" w:rsidR="00E662FF" w:rsidRPr="00923ABC" w:rsidRDefault="00E662FF">
      <w:r w:rsidRPr="00923ABC">
        <w:br w:type="page"/>
      </w:r>
    </w:p>
    <w:p w14:paraId="15ECF14E" w14:textId="77777777" w:rsidR="00E662FF" w:rsidRPr="00923ABC" w:rsidRDefault="00E662FF" w:rsidP="00772D8C">
      <w:pPr>
        <w:pStyle w:val="Kop1"/>
        <w:numPr>
          <w:ilvl w:val="0"/>
          <w:numId w:val="0"/>
        </w:numPr>
      </w:pPr>
      <w:bookmarkStart w:id="313" w:name="_Toc509827092"/>
      <w:bookmarkStart w:id="314" w:name="_Toc512841460"/>
      <w:bookmarkStart w:id="315" w:name="_Toc514249754"/>
      <w:bookmarkStart w:id="316" w:name="_Toc514447310"/>
      <w:r w:rsidRPr="00923ABC">
        <w:lastRenderedPageBreak/>
        <w:t>Algemeen besluit</w:t>
      </w:r>
      <w:bookmarkEnd w:id="313"/>
      <w:bookmarkEnd w:id="314"/>
      <w:bookmarkEnd w:id="315"/>
      <w:bookmarkEnd w:id="316"/>
    </w:p>
    <w:p w14:paraId="3DF1F7C8" w14:textId="77777777" w:rsidR="00E662FF" w:rsidRDefault="00E662FF" w:rsidP="00E662FF"/>
    <w:p w14:paraId="06BB8136" w14:textId="77777777"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van overal toegang te verschaffen tot de nodige bedrijfsgegevens. Met het tot stand komen van de GDPR zijn de regels omtrent het opslaan van gevoelige data alleen maar strikter geworden</w:t>
      </w:r>
      <w:ins w:id="317" w:author="Nancy Vandamme" w:date="2018-05-21T16:16:00Z">
        <w:r w:rsidR="001D3FB2">
          <w:t xml:space="preserve">. </w:t>
        </w:r>
      </w:ins>
      <w:del w:id="318" w:author="Nancy Vandamme" w:date="2018-05-21T16:16:00Z">
        <w:r w:rsidR="00E03A4B" w:rsidDel="001D3FB2">
          <w:delText>, d</w:delText>
        </w:r>
      </w:del>
      <w:ins w:id="319" w:author="Nancy Vandamme" w:date="2018-05-21T16:17:00Z">
        <w:r w:rsidR="001D3FB2">
          <w:t>D</w:t>
        </w:r>
      </w:ins>
      <w:r w:rsidR="00E03A4B">
        <w:t xml:space="preserve">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14:paraId="6258A804" w14:textId="77777777"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Ook in het opzetten van de Windows servers kruipt heel wat tijd, maar een AD- IIS- en fileserver zijn in de meeste bedrijven standaard al aanwezig.</w:t>
      </w:r>
    </w:p>
    <w:p w14:paraId="7E329284" w14:textId="77777777"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14:paraId="752BD5D3" w14:textId="77777777" w:rsidR="00E96F6C" w:rsidRDefault="00B05E02" w:rsidP="00E662FF">
      <w:r>
        <w:t>D</w:t>
      </w:r>
      <w:r w:rsidR="00E96F6C">
        <w:t xml:space="preserve">e ingebouwde “NetScaler voor ShareFile setup” </w:t>
      </w:r>
      <w:r w:rsidR="00E25A2A">
        <w:t xml:space="preserve">in NS versie 10.5 </w:t>
      </w:r>
      <w:del w:id="320" w:author="Nancy Vandamme" w:date="2018-05-21T16:18:00Z">
        <w:r w:rsidR="00E25A2A" w:rsidDel="00B075AA">
          <w:delText xml:space="preserve">en later </w:delText>
        </w:r>
      </w:del>
      <w:r>
        <w:t>maakt</w:t>
      </w:r>
      <w:r w:rsidR="00E25A2A">
        <w:t xml:space="preserve"> de basisconfiguratie een stuk eenvoudiger. Het meeste werk kruipt </w:t>
      </w:r>
      <w:del w:id="321" w:author="Nancy Vandamme" w:date="2018-05-21T16:18:00Z">
        <w:r w:rsidR="00E25A2A" w:rsidDel="00B075AA">
          <w:delText xml:space="preserve">dan </w:delText>
        </w:r>
      </w:del>
      <w:r w:rsidR="00E25A2A">
        <w:t>in de extra netwerkconfiguratie en de configuratie die vereist is om de opstelling te beveiligen. Voor de StorageZone is het zeker en vast aangeraden</w:t>
      </w:r>
      <w:del w:id="322" w:author="Nancy Vandamme" w:date="2018-05-21T16:19:00Z">
        <w:r w:rsidR="00E25A2A" w:rsidDel="00B075AA">
          <w:delText xml:space="preserve"> van</w:delText>
        </w:r>
      </w:del>
      <w:ins w:id="323" w:author="Nancy Vandamme" w:date="2018-05-21T16:19:00Z">
        <w:r w:rsidR="00B075AA">
          <w:t>om</w:t>
        </w:r>
      </w:ins>
      <w:r w:rsidR="00E25A2A">
        <w:t xml:space="preserve"> de Citrix Docs te volgen, dit is de snelste en veiligste manier om </w:t>
      </w:r>
      <w:del w:id="324" w:author="Nancy Vandamme" w:date="2018-05-21T16:19:00Z">
        <w:r w:rsidR="00442D0B" w:rsidDel="00B075AA">
          <w:delText>deze</w:delText>
        </w:r>
        <w:r w:rsidR="00E25A2A" w:rsidDel="00B075AA">
          <w:delText xml:space="preserve"> </w:delText>
        </w:r>
      </w:del>
      <w:ins w:id="325" w:author="Nancy Vandamme" w:date="2018-05-21T16:19:00Z">
        <w:r w:rsidR="00B075AA">
          <w:t xml:space="preserve">de StorageZone </w:t>
        </w:r>
      </w:ins>
      <w:r w:rsidR="00E25A2A">
        <w:t>correct</w:t>
      </w:r>
      <w:r w:rsidR="00442D0B">
        <w:t xml:space="preserve"> op te zetten</w:t>
      </w:r>
      <w:r w:rsidR="00E25A2A">
        <w:t>.</w:t>
      </w:r>
      <w:sdt>
        <w:sdtPr>
          <w:id w:val="-1136709300"/>
          <w:citation/>
        </w:sdtPr>
        <w:sdtEndPr/>
        <w:sdtContent>
          <w:r w:rsidR="00E25A2A">
            <w:fldChar w:fldCharType="begin"/>
          </w:r>
          <w:r w:rsidR="00E25A2A" w:rsidRPr="00822492">
            <w:rPr>
              <w:lang w:val="nl-BE"/>
            </w:rPr>
            <w:instrText xml:space="preserve"> CITATION Cit18 \l 2057 </w:instrText>
          </w:r>
          <w:r w:rsidR="00E25A2A">
            <w:fldChar w:fldCharType="separate"/>
          </w:r>
          <w:r w:rsidR="00252686" w:rsidRPr="00822492">
            <w:rPr>
              <w:noProof/>
              <w:lang w:val="nl-BE"/>
            </w:rPr>
            <w:t xml:space="preserve"> [45]</w:t>
          </w:r>
          <w:r w:rsidR="00E25A2A">
            <w:fldChar w:fldCharType="end"/>
          </w:r>
        </w:sdtContent>
      </w:sdt>
    </w:p>
    <w:p w14:paraId="2DB6F3DE" w14:textId="77777777" w:rsidR="006B5AC5" w:rsidRDefault="006B5AC5" w:rsidP="00E662FF">
      <w:r>
        <w:t xml:space="preserve">Omdat een opstelling als deze heel gevoelige data over het internet heen en weer stuurt en een potentieel doelwit vormt voor hackers, heb ik doorheen de opdracht veel focus gelegd op de beveiliging ervan. Ik heb de communicatie tussen de verschillende componenten beveiligd met een </w:t>
      </w:r>
      <w:commentRangeStart w:id="326"/>
      <w:r>
        <w:t xml:space="preserve">sterke encryptie </w:t>
      </w:r>
      <w:commentRangeEnd w:id="326"/>
      <w:r w:rsidR="00B075AA">
        <w:rPr>
          <w:rStyle w:val="Verwijzingopmerking"/>
        </w:rPr>
        <w:commentReference w:id="326"/>
      </w:r>
      <w:r>
        <w:t>en enkele beveiligingsinstellingen geoptimaliseerd. Verder maakt deze opstelling gebruik van authenticatie op basis van AD-gegevens wat optimaal is binnen een bedrijfsomgeving.</w:t>
      </w:r>
    </w:p>
    <w:p w14:paraId="5EB65AFF" w14:textId="77777777" w:rsidR="00442D0B" w:rsidRDefault="00442D0B" w:rsidP="00E662FF">
      <w:r>
        <w:t xml:space="preserve">Er zijn enkele voorwaarden waaraan een bedrijf best voldoet alvorens het deze hybride Cloudopstelling nabouwt. Eerst en vooral is de performantie van de opstelling sterk afhankelijk van de internetsnelheid waarover het bedrijf </w:t>
      </w:r>
      <w:commentRangeStart w:id="327"/>
      <w:r>
        <w:t>beschikt</w:t>
      </w:r>
      <w:commentRangeEnd w:id="327"/>
      <w:r w:rsidR="00B075AA">
        <w:rPr>
          <w:rStyle w:val="Verwijzingopmerking"/>
        </w:rPr>
        <w:commentReference w:id="327"/>
      </w:r>
      <w:r>
        <w:t xml:space="preserve">. Ten tweede moet het bedrijf voldoende willen investeren om de nodige Citrix licenties aan te kopen </w:t>
      </w:r>
      <w:commentRangeStart w:id="328"/>
      <w:r>
        <w:t>en</w:t>
      </w:r>
      <w:commentRangeEnd w:id="328"/>
      <w:r w:rsidR="00B075AA">
        <w:rPr>
          <w:rStyle w:val="Verwijzingopmerking"/>
        </w:rPr>
        <w:commentReference w:id="328"/>
      </w:r>
      <w:r>
        <w:t xml:space="preserve"> voldoende vrije storage te </w:t>
      </w:r>
      <w:commentRangeStart w:id="329"/>
      <w:r>
        <w:t>voorzien</w:t>
      </w:r>
      <w:commentRangeEnd w:id="329"/>
      <w:r w:rsidR="00B075AA">
        <w:rPr>
          <w:rStyle w:val="Verwijzingopmerking"/>
        </w:rPr>
        <w:commentReference w:id="329"/>
      </w:r>
      <w:r>
        <w:t>.</w:t>
      </w:r>
      <w:r w:rsidR="006B5AC5">
        <w:t xml:space="preserve"> Indien aan deze voorwaarden voldaan wordt kan het heel interessant zijn om deze opstelling in praktijk te </w:t>
      </w:r>
      <w:r w:rsidR="001D3FB2">
        <w:t>v</w:t>
      </w:r>
      <w:r w:rsidR="006B5AC5">
        <w:t>erwezenlijken, vooral voor bedrijven die gevoelige gegevens opslaan.</w:t>
      </w:r>
    </w:p>
    <w:p w14:paraId="14CDD031" w14:textId="77777777" w:rsidR="006B5AC5" w:rsidRPr="00923ABC" w:rsidRDefault="006B5AC5" w:rsidP="00E662FF">
      <w:r>
        <w:t xml:space="preserve">Indien besloten wordt om deze opstelling in praktijk te </w:t>
      </w:r>
      <w:r w:rsidR="00B05E02">
        <w:t>verwezenlijken</w:t>
      </w:r>
      <w:r>
        <w:t>, kunnen de geschreven configuratie guides in bijlage B1</w:t>
      </w:r>
      <w:r w:rsidR="008913E7">
        <w:t xml:space="preserve"> </w:t>
      </w:r>
      <w:r>
        <w:t xml:space="preserve">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de bijlage.</w:t>
      </w:r>
    </w:p>
    <w:p w14:paraId="36B89C54" w14:textId="77777777" w:rsidR="00E662FF" w:rsidRPr="00923ABC" w:rsidRDefault="00E662FF">
      <w:r w:rsidRPr="00923ABC">
        <w:br w:type="page"/>
      </w:r>
    </w:p>
    <w:p w14:paraId="635202A7" w14:textId="77777777" w:rsidR="004125B2" w:rsidRPr="00923ABC" w:rsidRDefault="004125B2" w:rsidP="00772D8C">
      <w:pPr>
        <w:pStyle w:val="Kop1"/>
        <w:numPr>
          <w:ilvl w:val="0"/>
          <w:numId w:val="0"/>
        </w:numPr>
      </w:pPr>
      <w:bookmarkStart w:id="330" w:name="_Toc509827093"/>
      <w:bookmarkStart w:id="331" w:name="_Toc512841461"/>
      <w:bookmarkStart w:id="332" w:name="_Toc514249755"/>
      <w:bookmarkStart w:id="333" w:name="_Toc514447311"/>
      <w:r w:rsidRPr="00923ABC">
        <w:lastRenderedPageBreak/>
        <w:t>Figuurlijst</w:t>
      </w:r>
      <w:bookmarkEnd w:id="330"/>
      <w:bookmarkEnd w:id="331"/>
      <w:bookmarkEnd w:id="332"/>
      <w:bookmarkEnd w:id="333"/>
    </w:p>
    <w:p w14:paraId="5C3CAD16" w14:textId="77777777" w:rsidR="004125B2" w:rsidRPr="00923ABC" w:rsidRDefault="004125B2" w:rsidP="004125B2"/>
    <w:p w14:paraId="1EC91ED4" w14:textId="77777777" w:rsidR="006F20A4" w:rsidRPr="00923ABC" w:rsidRDefault="006F20A4">
      <w:pPr>
        <w:pStyle w:val="Lijstmetafbeeldingen"/>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noProof/>
            <w:webHidden/>
          </w:rPr>
          <w:t>10</w:t>
        </w:r>
        <w:r w:rsidRPr="00923ABC">
          <w:rPr>
            <w:webHidden/>
          </w:rPr>
          <w:fldChar w:fldCharType="end"/>
        </w:r>
      </w:hyperlink>
    </w:p>
    <w:p w14:paraId="24B06BD5"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noProof/>
            <w:webHidden/>
          </w:rPr>
          <w:t>11</w:t>
        </w:r>
        <w:r w:rsidR="006F20A4" w:rsidRPr="00923ABC">
          <w:rPr>
            <w:webHidden/>
          </w:rPr>
          <w:fldChar w:fldCharType="end"/>
        </w:r>
      </w:hyperlink>
    </w:p>
    <w:p w14:paraId="1F25826D"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noProof/>
            <w:webHidden/>
          </w:rPr>
          <w:t>13</w:t>
        </w:r>
        <w:r w:rsidR="006F20A4" w:rsidRPr="00923ABC">
          <w:rPr>
            <w:webHidden/>
          </w:rPr>
          <w:fldChar w:fldCharType="end"/>
        </w:r>
      </w:hyperlink>
    </w:p>
    <w:p w14:paraId="7D096457"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noProof/>
            <w:webHidden/>
          </w:rPr>
          <w:t>15</w:t>
        </w:r>
        <w:r w:rsidR="006F20A4" w:rsidRPr="00923ABC">
          <w:rPr>
            <w:webHidden/>
          </w:rPr>
          <w:fldChar w:fldCharType="end"/>
        </w:r>
      </w:hyperlink>
    </w:p>
    <w:p w14:paraId="6C5B4827"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noProof/>
            <w:webHidden/>
          </w:rPr>
          <w:t>19</w:t>
        </w:r>
        <w:r w:rsidR="006F20A4" w:rsidRPr="00923ABC">
          <w:rPr>
            <w:webHidden/>
          </w:rPr>
          <w:fldChar w:fldCharType="end"/>
        </w:r>
      </w:hyperlink>
    </w:p>
    <w:p w14:paraId="04EBE566"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noProof/>
            <w:webHidden/>
          </w:rPr>
          <w:t>19</w:t>
        </w:r>
        <w:r w:rsidR="006F20A4" w:rsidRPr="00923ABC">
          <w:rPr>
            <w:webHidden/>
          </w:rPr>
          <w:fldChar w:fldCharType="end"/>
        </w:r>
      </w:hyperlink>
    </w:p>
    <w:p w14:paraId="68CC3CD0"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noProof/>
            <w:webHidden/>
          </w:rPr>
          <w:t>22</w:t>
        </w:r>
        <w:r w:rsidR="006F20A4" w:rsidRPr="00923ABC">
          <w:rPr>
            <w:webHidden/>
          </w:rPr>
          <w:fldChar w:fldCharType="end"/>
        </w:r>
      </w:hyperlink>
    </w:p>
    <w:p w14:paraId="7E45F1B1"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noProof/>
            <w:webHidden/>
          </w:rPr>
          <w:t>24</w:t>
        </w:r>
        <w:r w:rsidR="006F20A4" w:rsidRPr="00923ABC">
          <w:rPr>
            <w:webHidden/>
          </w:rPr>
          <w:fldChar w:fldCharType="end"/>
        </w:r>
      </w:hyperlink>
    </w:p>
    <w:p w14:paraId="5C561659"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noProof/>
            <w:webHidden/>
          </w:rPr>
          <w:t>26</w:t>
        </w:r>
        <w:r w:rsidR="006F20A4" w:rsidRPr="00923ABC">
          <w:rPr>
            <w:webHidden/>
          </w:rPr>
          <w:fldChar w:fldCharType="end"/>
        </w:r>
      </w:hyperlink>
    </w:p>
    <w:p w14:paraId="6DA448B1"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noProof/>
            <w:webHidden/>
          </w:rPr>
          <w:t>28</w:t>
        </w:r>
        <w:r w:rsidR="006F20A4" w:rsidRPr="00923ABC">
          <w:rPr>
            <w:webHidden/>
          </w:rPr>
          <w:fldChar w:fldCharType="end"/>
        </w:r>
      </w:hyperlink>
    </w:p>
    <w:p w14:paraId="5285B1E0"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noProof/>
            <w:webHidden/>
          </w:rPr>
          <w:t>29</w:t>
        </w:r>
        <w:r w:rsidR="006F20A4" w:rsidRPr="00923ABC">
          <w:rPr>
            <w:webHidden/>
          </w:rPr>
          <w:fldChar w:fldCharType="end"/>
        </w:r>
      </w:hyperlink>
    </w:p>
    <w:p w14:paraId="6E05B6B7"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noProof/>
            <w:webHidden/>
          </w:rPr>
          <w:t>31</w:t>
        </w:r>
        <w:r w:rsidR="006F20A4" w:rsidRPr="00923ABC">
          <w:rPr>
            <w:webHidden/>
          </w:rPr>
          <w:fldChar w:fldCharType="end"/>
        </w:r>
      </w:hyperlink>
    </w:p>
    <w:p w14:paraId="6C3F6A3D"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noProof/>
            <w:webHidden/>
          </w:rPr>
          <w:t>32</w:t>
        </w:r>
        <w:r w:rsidR="006F20A4" w:rsidRPr="00923ABC">
          <w:rPr>
            <w:webHidden/>
          </w:rPr>
          <w:fldChar w:fldCharType="end"/>
        </w:r>
      </w:hyperlink>
    </w:p>
    <w:p w14:paraId="57DB8565"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noProof/>
            <w:webHidden/>
          </w:rPr>
          <w:t>33</w:t>
        </w:r>
        <w:r w:rsidR="006F20A4" w:rsidRPr="00923ABC">
          <w:rPr>
            <w:webHidden/>
          </w:rPr>
          <w:fldChar w:fldCharType="end"/>
        </w:r>
      </w:hyperlink>
    </w:p>
    <w:p w14:paraId="1B994870"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noProof/>
            <w:webHidden/>
          </w:rPr>
          <w:t>35</w:t>
        </w:r>
        <w:r w:rsidR="006F20A4" w:rsidRPr="00923ABC">
          <w:rPr>
            <w:webHidden/>
          </w:rPr>
          <w:fldChar w:fldCharType="end"/>
        </w:r>
      </w:hyperlink>
    </w:p>
    <w:p w14:paraId="627CB4DF"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noProof/>
            <w:webHidden/>
          </w:rPr>
          <w:t>36</w:t>
        </w:r>
        <w:r w:rsidR="006F20A4" w:rsidRPr="00923ABC">
          <w:rPr>
            <w:webHidden/>
          </w:rPr>
          <w:fldChar w:fldCharType="end"/>
        </w:r>
      </w:hyperlink>
    </w:p>
    <w:p w14:paraId="6533B417"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noProof/>
            <w:webHidden/>
          </w:rPr>
          <w:t>37</w:t>
        </w:r>
        <w:r w:rsidR="006F20A4" w:rsidRPr="00923ABC">
          <w:rPr>
            <w:webHidden/>
          </w:rPr>
          <w:fldChar w:fldCharType="end"/>
        </w:r>
      </w:hyperlink>
    </w:p>
    <w:p w14:paraId="0B90B179"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noProof/>
            <w:webHidden/>
          </w:rPr>
          <w:t>38</w:t>
        </w:r>
        <w:r w:rsidR="006F20A4" w:rsidRPr="00923ABC">
          <w:rPr>
            <w:webHidden/>
          </w:rPr>
          <w:fldChar w:fldCharType="end"/>
        </w:r>
      </w:hyperlink>
    </w:p>
    <w:p w14:paraId="48F51DA3"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noProof/>
            <w:webHidden/>
          </w:rPr>
          <w:t>40</w:t>
        </w:r>
        <w:r w:rsidR="006F20A4" w:rsidRPr="00923ABC">
          <w:rPr>
            <w:webHidden/>
          </w:rPr>
          <w:fldChar w:fldCharType="end"/>
        </w:r>
      </w:hyperlink>
    </w:p>
    <w:p w14:paraId="7E7ED645"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noProof/>
            <w:webHidden/>
          </w:rPr>
          <w:t>40</w:t>
        </w:r>
        <w:r w:rsidR="006F20A4" w:rsidRPr="00923ABC">
          <w:rPr>
            <w:webHidden/>
          </w:rPr>
          <w:fldChar w:fldCharType="end"/>
        </w:r>
      </w:hyperlink>
    </w:p>
    <w:p w14:paraId="62EF1006"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noProof/>
            <w:webHidden/>
          </w:rPr>
          <w:t>41</w:t>
        </w:r>
        <w:r w:rsidR="006F20A4" w:rsidRPr="00923ABC">
          <w:rPr>
            <w:webHidden/>
          </w:rPr>
          <w:fldChar w:fldCharType="end"/>
        </w:r>
      </w:hyperlink>
    </w:p>
    <w:p w14:paraId="084692DF"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noProof/>
            <w:webHidden/>
          </w:rPr>
          <w:t>42</w:t>
        </w:r>
        <w:r w:rsidR="006F20A4" w:rsidRPr="00923ABC">
          <w:rPr>
            <w:webHidden/>
          </w:rPr>
          <w:fldChar w:fldCharType="end"/>
        </w:r>
      </w:hyperlink>
    </w:p>
    <w:p w14:paraId="167D1C94"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noProof/>
            <w:webHidden/>
          </w:rPr>
          <w:t>44</w:t>
        </w:r>
        <w:r w:rsidR="006F20A4" w:rsidRPr="00923ABC">
          <w:rPr>
            <w:webHidden/>
          </w:rPr>
          <w:fldChar w:fldCharType="end"/>
        </w:r>
      </w:hyperlink>
    </w:p>
    <w:p w14:paraId="58BE09A5"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noProof/>
            <w:webHidden/>
          </w:rPr>
          <w:t>45</w:t>
        </w:r>
        <w:r w:rsidR="006F20A4" w:rsidRPr="00923ABC">
          <w:rPr>
            <w:webHidden/>
          </w:rPr>
          <w:fldChar w:fldCharType="end"/>
        </w:r>
      </w:hyperlink>
    </w:p>
    <w:p w14:paraId="0D84DB68"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noProof/>
            <w:webHidden/>
          </w:rPr>
          <w:t>47</w:t>
        </w:r>
        <w:r w:rsidR="006F20A4" w:rsidRPr="00923ABC">
          <w:rPr>
            <w:webHidden/>
          </w:rPr>
          <w:fldChar w:fldCharType="end"/>
        </w:r>
      </w:hyperlink>
    </w:p>
    <w:p w14:paraId="3CE1DDCD"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noProof/>
            <w:webHidden/>
          </w:rPr>
          <w:t>48</w:t>
        </w:r>
        <w:r w:rsidR="006F20A4" w:rsidRPr="00923ABC">
          <w:rPr>
            <w:webHidden/>
          </w:rPr>
          <w:fldChar w:fldCharType="end"/>
        </w:r>
      </w:hyperlink>
    </w:p>
    <w:p w14:paraId="4006E414"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r:id="rId52"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noProof/>
            <w:webHidden/>
          </w:rPr>
          <w:t>50</w:t>
        </w:r>
        <w:r w:rsidR="006F20A4" w:rsidRPr="00923ABC">
          <w:rPr>
            <w:webHidden/>
          </w:rPr>
          <w:fldChar w:fldCharType="end"/>
        </w:r>
      </w:hyperlink>
    </w:p>
    <w:p w14:paraId="6368AE9A"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r:id="rId53"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noProof/>
            <w:webHidden/>
          </w:rPr>
          <w:t>51</w:t>
        </w:r>
        <w:r w:rsidR="006F20A4" w:rsidRPr="00923ABC">
          <w:rPr>
            <w:webHidden/>
          </w:rPr>
          <w:fldChar w:fldCharType="end"/>
        </w:r>
      </w:hyperlink>
    </w:p>
    <w:p w14:paraId="41FF33E5"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noProof/>
            <w:webHidden/>
          </w:rPr>
          <w:t>52</w:t>
        </w:r>
        <w:r w:rsidR="006F20A4" w:rsidRPr="00923ABC">
          <w:rPr>
            <w:webHidden/>
          </w:rPr>
          <w:fldChar w:fldCharType="end"/>
        </w:r>
      </w:hyperlink>
    </w:p>
    <w:p w14:paraId="7676ABE2"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noProof/>
            <w:webHidden/>
          </w:rPr>
          <w:t>52</w:t>
        </w:r>
        <w:r w:rsidR="006F20A4" w:rsidRPr="00923ABC">
          <w:rPr>
            <w:webHidden/>
          </w:rPr>
          <w:fldChar w:fldCharType="end"/>
        </w:r>
      </w:hyperlink>
    </w:p>
    <w:p w14:paraId="41ACF92F"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r:id="rId54"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noProof/>
            <w:webHidden/>
          </w:rPr>
          <w:t>53</w:t>
        </w:r>
        <w:r w:rsidR="006F20A4" w:rsidRPr="00923ABC">
          <w:rPr>
            <w:webHidden/>
          </w:rPr>
          <w:fldChar w:fldCharType="end"/>
        </w:r>
      </w:hyperlink>
    </w:p>
    <w:p w14:paraId="23E0521F"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noProof/>
            <w:webHidden/>
          </w:rPr>
          <w:t>55</w:t>
        </w:r>
        <w:r w:rsidR="006F20A4" w:rsidRPr="00923ABC">
          <w:rPr>
            <w:webHidden/>
          </w:rPr>
          <w:fldChar w:fldCharType="end"/>
        </w:r>
      </w:hyperlink>
    </w:p>
    <w:p w14:paraId="6FBB4521" w14:textId="77777777" w:rsidR="006F20A4" w:rsidRPr="00923ABC" w:rsidRDefault="002F631E">
      <w:pPr>
        <w:pStyle w:val="Lijstmetafbeeldingen"/>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noProof/>
            <w:webHidden/>
          </w:rPr>
          <w:t>56</w:t>
        </w:r>
        <w:r w:rsidR="006F20A4" w:rsidRPr="00923ABC">
          <w:rPr>
            <w:webHidden/>
          </w:rPr>
          <w:fldChar w:fldCharType="end"/>
        </w:r>
      </w:hyperlink>
    </w:p>
    <w:p w14:paraId="7E57E2F8" w14:textId="77777777" w:rsidR="004125B2" w:rsidRPr="00923ABC" w:rsidRDefault="006F20A4" w:rsidP="00085F27">
      <w:pPr>
        <w:spacing w:line="480" w:lineRule="auto"/>
      </w:pPr>
      <w:r w:rsidRPr="00923ABC">
        <w:fldChar w:fldCharType="end"/>
      </w:r>
    </w:p>
    <w:p w14:paraId="0CAB3829" w14:textId="77777777" w:rsidR="006C496A" w:rsidRPr="00923ABC" w:rsidRDefault="006C496A">
      <w:r w:rsidRPr="00923ABC">
        <w:br w:type="page"/>
      </w:r>
    </w:p>
    <w:bookmarkStart w:id="334" w:name="_Toc514447312" w:displacedByCustomXml="next"/>
    <w:bookmarkStart w:id="335" w:name="_Toc514249756" w:displacedByCustomXml="next"/>
    <w:bookmarkStart w:id="336" w:name="_Toc509827094" w:displacedByCustomXml="next"/>
    <w:bookmarkStart w:id="337"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14:paraId="1F963E4F" w14:textId="77777777" w:rsidR="00323F91" w:rsidRPr="00923ABC" w:rsidRDefault="00323F91" w:rsidP="00772D8C">
          <w:pPr>
            <w:pStyle w:val="Kop1"/>
            <w:numPr>
              <w:ilvl w:val="0"/>
              <w:numId w:val="0"/>
            </w:numPr>
          </w:pPr>
          <w:r w:rsidRPr="00923ABC">
            <w:t>Bibliogra</w:t>
          </w:r>
          <w:bookmarkEnd w:id="336"/>
          <w:r w:rsidR="006F20A4" w:rsidRPr="00923ABC">
            <w:t>fie</w:t>
          </w:r>
          <w:bookmarkEnd w:id="337"/>
          <w:bookmarkEnd w:id="335"/>
          <w:bookmarkEnd w:id="334"/>
        </w:p>
        <w:sdt>
          <w:sdtPr>
            <w:id w:val="111145805"/>
            <w:bibliography/>
          </w:sdtPr>
          <w:sdtEndPr/>
          <w:sdtContent>
            <w:p w14:paraId="61E12621" w14:textId="77777777" w:rsidR="00252686"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252686" w14:paraId="4BA47FE4" w14:textId="77777777" w:rsidTr="00252686">
                <w:trPr>
                  <w:divId w:val="767777151"/>
                  <w:tblCellSpacing w:w="15" w:type="dxa"/>
                </w:trPr>
                <w:tc>
                  <w:tcPr>
                    <w:tcW w:w="522" w:type="dxa"/>
                    <w:hideMark/>
                  </w:tcPr>
                  <w:p w14:paraId="15809A21" w14:textId="77777777" w:rsidR="00252686" w:rsidRDefault="00252686">
                    <w:pPr>
                      <w:pStyle w:val="Bibliografie"/>
                      <w:rPr>
                        <w:noProof/>
                        <w:sz w:val="24"/>
                        <w:szCs w:val="24"/>
                      </w:rPr>
                    </w:pPr>
                    <w:r>
                      <w:rPr>
                        <w:noProof/>
                      </w:rPr>
                      <w:t xml:space="preserve">[1] </w:t>
                    </w:r>
                  </w:p>
                </w:tc>
                <w:tc>
                  <w:tcPr>
                    <w:tcW w:w="8289" w:type="dxa"/>
                    <w:hideMark/>
                  </w:tcPr>
                  <w:p w14:paraId="01A5AB2D" w14:textId="77777777" w:rsidR="00252686" w:rsidRDefault="00252686">
                    <w:pPr>
                      <w:pStyle w:val="Bibliografie"/>
                      <w:rPr>
                        <w:noProof/>
                      </w:rPr>
                    </w:pPr>
                    <w:r w:rsidRPr="00822492">
                      <w:rPr>
                        <w:noProof/>
                        <w:lang w:val="en-GB"/>
                      </w:rPr>
                      <w:t xml:space="preserve">ICORDA, „over-icorda,” ICORDA NV, 2016. [Online]. Available: https://www.icorda.be/icorda/over-icorda/. </w:t>
                    </w:r>
                    <w:r>
                      <w:rPr>
                        <w:noProof/>
                      </w:rPr>
                      <w:t>[Geopend 19 Maart 2018].</w:t>
                    </w:r>
                  </w:p>
                </w:tc>
              </w:tr>
              <w:tr w:rsidR="00252686" w14:paraId="3BCAE61C" w14:textId="77777777" w:rsidTr="00252686">
                <w:trPr>
                  <w:divId w:val="767777151"/>
                  <w:tblCellSpacing w:w="15" w:type="dxa"/>
                </w:trPr>
                <w:tc>
                  <w:tcPr>
                    <w:tcW w:w="522" w:type="dxa"/>
                    <w:hideMark/>
                  </w:tcPr>
                  <w:p w14:paraId="00CB1D8F" w14:textId="77777777" w:rsidR="00252686" w:rsidRDefault="00252686">
                    <w:pPr>
                      <w:pStyle w:val="Bibliografie"/>
                      <w:rPr>
                        <w:noProof/>
                      </w:rPr>
                    </w:pPr>
                    <w:r>
                      <w:rPr>
                        <w:noProof/>
                      </w:rPr>
                      <w:t xml:space="preserve">[2] </w:t>
                    </w:r>
                  </w:p>
                </w:tc>
                <w:tc>
                  <w:tcPr>
                    <w:tcW w:w="8289" w:type="dxa"/>
                    <w:hideMark/>
                  </w:tcPr>
                  <w:p w14:paraId="0B3999B8" w14:textId="77777777" w:rsidR="00252686" w:rsidRDefault="00252686">
                    <w:pPr>
                      <w:pStyle w:val="Bibliografie"/>
                      <w:rPr>
                        <w:noProof/>
                      </w:rPr>
                    </w:pPr>
                    <w:r w:rsidRPr="00822492">
                      <w:rPr>
                        <w:noProof/>
                        <w:lang w:val="en-GB"/>
                      </w:rPr>
                      <w:t xml:space="preserve">K. Sutaria, „Benefits of ISO Certification for Startups &amp; Small Businesses,” startupguys, 08 Maart 2016. [Online]. Available: https://www.startupguys.net/benefits-of-iso-certification-for-startups-small-businesses/. </w:t>
                    </w:r>
                    <w:r>
                      <w:rPr>
                        <w:noProof/>
                      </w:rPr>
                      <w:t>[Geopend 19 Maart 2018].</w:t>
                    </w:r>
                  </w:p>
                </w:tc>
              </w:tr>
              <w:tr w:rsidR="00252686" w14:paraId="1335BFAF" w14:textId="77777777" w:rsidTr="00252686">
                <w:trPr>
                  <w:divId w:val="767777151"/>
                  <w:tblCellSpacing w:w="15" w:type="dxa"/>
                </w:trPr>
                <w:tc>
                  <w:tcPr>
                    <w:tcW w:w="522" w:type="dxa"/>
                    <w:hideMark/>
                  </w:tcPr>
                  <w:p w14:paraId="71EAA356" w14:textId="77777777" w:rsidR="00252686" w:rsidRDefault="00252686">
                    <w:pPr>
                      <w:pStyle w:val="Bibliografie"/>
                      <w:rPr>
                        <w:noProof/>
                      </w:rPr>
                    </w:pPr>
                    <w:r>
                      <w:rPr>
                        <w:noProof/>
                      </w:rPr>
                      <w:t xml:space="preserve">[3] </w:t>
                    </w:r>
                  </w:p>
                </w:tc>
                <w:tc>
                  <w:tcPr>
                    <w:tcW w:w="8289" w:type="dxa"/>
                    <w:hideMark/>
                  </w:tcPr>
                  <w:p w14:paraId="5189169F" w14:textId="77777777" w:rsidR="00252686" w:rsidRDefault="00252686">
                    <w:pPr>
                      <w:pStyle w:val="Bibliografie"/>
                      <w:rPr>
                        <w:noProof/>
                      </w:rPr>
                    </w:pPr>
                    <w:r w:rsidRPr="00822492">
                      <w:rPr>
                        <w:noProof/>
                        <w:lang w:val="en-GB"/>
                      </w:rPr>
                      <w:t xml:space="preserve">Davidpol, „ISO 9001 Quality Management Principles Cheat Sheet by Davidpol,” Cheatography, 01 November 2015. [Online]. Available: https://www.cheatography.com/davidpol/cheat-sheets/iso-9001-quality-management-principles/. </w:t>
                    </w:r>
                    <w:r>
                      <w:rPr>
                        <w:noProof/>
                      </w:rPr>
                      <w:t>[Geopend 14 Maart 2018].</w:t>
                    </w:r>
                  </w:p>
                </w:tc>
              </w:tr>
              <w:tr w:rsidR="00252686" w14:paraId="401BDBF3" w14:textId="77777777" w:rsidTr="00252686">
                <w:trPr>
                  <w:divId w:val="767777151"/>
                  <w:tblCellSpacing w:w="15" w:type="dxa"/>
                </w:trPr>
                <w:tc>
                  <w:tcPr>
                    <w:tcW w:w="522" w:type="dxa"/>
                    <w:hideMark/>
                  </w:tcPr>
                  <w:p w14:paraId="100761F6" w14:textId="77777777" w:rsidR="00252686" w:rsidRDefault="00252686">
                    <w:pPr>
                      <w:pStyle w:val="Bibliografie"/>
                      <w:rPr>
                        <w:noProof/>
                      </w:rPr>
                    </w:pPr>
                    <w:r>
                      <w:rPr>
                        <w:noProof/>
                      </w:rPr>
                      <w:t xml:space="preserve">[4] </w:t>
                    </w:r>
                  </w:p>
                </w:tc>
                <w:tc>
                  <w:tcPr>
                    <w:tcW w:w="8289" w:type="dxa"/>
                    <w:hideMark/>
                  </w:tcPr>
                  <w:p w14:paraId="0645D57D" w14:textId="77777777" w:rsidR="00252686" w:rsidRDefault="00252686">
                    <w:pPr>
                      <w:pStyle w:val="Bibliografie"/>
                      <w:rPr>
                        <w:noProof/>
                      </w:rPr>
                    </w:pPr>
                    <w:r w:rsidRPr="00822492">
                      <w:rPr>
                        <w:noProof/>
                        <w:lang w:val="en-GB"/>
                      </w:rPr>
                      <w:t xml:space="preserve">„ISO_9000,” Wikipedia, 18 Maart 2018. [Online]. Available: https://en.wikipedia.org/wiki/ISO_9000. </w:t>
                    </w:r>
                    <w:r>
                      <w:rPr>
                        <w:noProof/>
                      </w:rPr>
                      <w:t>[Geopend 19 Maart 2018].</w:t>
                    </w:r>
                  </w:p>
                </w:tc>
              </w:tr>
              <w:tr w:rsidR="00252686" w:rsidRPr="00822492" w14:paraId="603913AD" w14:textId="77777777" w:rsidTr="00252686">
                <w:trPr>
                  <w:divId w:val="767777151"/>
                  <w:tblCellSpacing w:w="15" w:type="dxa"/>
                </w:trPr>
                <w:tc>
                  <w:tcPr>
                    <w:tcW w:w="522" w:type="dxa"/>
                    <w:hideMark/>
                  </w:tcPr>
                  <w:p w14:paraId="07D1D452" w14:textId="77777777" w:rsidR="00252686" w:rsidRDefault="00252686">
                    <w:pPr>
                      <w:pStyle w:val="Bibliografie"/>
                      <w:rPr>
                        <w:noProof/>
                      </w:rPr>
                    </w:pPr>
                    <w:r>
                      <w:rPr>
                        <w:noProof/>
                      </w:rPr>
                      <w:t xml:space="preserve">[5] </w:t>
                    </w:r>
                  </w:p>
                </w:tc>
                <w:tc>
                  <w:tcPr>
                    <w:tcW w:w="8289" w:type="dxa"/>
                    <w:hideMark/>
                  </w:tcPr>
                  <w:p w14:paraId="17CAF581" w14:textId="77777777" w:rsidR="00252686" w:rsidRPr="00822492" w:rsidRDefault="00252686">
                    <w:pPr>
                      <w:pStyle w:val="Bibliografie"/>
                      <w:rPr>
                        <w:noProof/>
                        <w:lang w:val="en-GB"/>
                      </w:rPr>
                    </w:pPr>
                    <w:r w:rsidRPr="00822492">
                      <w:rPr>
                        <w:noProof/>
                        <w:lang w:val="en-GB"/>
                      </w:rPr>
                      <w:t>J. V. Maldeghem, „ISO 9001 essentials,” Gent, 2017.</w:t>
                    </w:r>
                  </w:p>
                </w:tc>
              </w:tr>
              <w:tr w:rsidR="00252686" w:rsidRPr="00822492" w14:paraId="546E9E48" w14:textId="77777777" w:rsidTr="00252686">
                <w:trPr>
                  <w:divId w:val="767777151"/>
                  <w:tblCellSpacing w:w="15" w:type="dxa"/>
                </w:trPr>
                <w:tc>
                  <w:tcPr>
                    <w:tcW w:w="522" w:type="dxa"/>
                    <w:hideMark/>
                  </w:tcPr>
                  <w:p w14:paraId="08B4CE6F" w14:textId="77777777" w:rsidR="00252686" w:rsidRDefault="00252686">
                    <w:pPr>
                      <w:pStyle w:val="Bibliografie"/>
                      <w:rPr>
                        <w:noProof/>
                      </w:rPr>
                    </w:pPr>
                    <w:r>
                      <w:rPr>
                        <w:noProof/>
                      </w:rPr>
                      <w:t xml:space="preserve">[6] </w:t>
                    </w:r>
                  </w:p>
                </w:tc>
                <w:tc>
                  <w:tcPr>
                    <w:tcW w:w="8289" w:type="dxa"/>
                    <w:hideMark/>
                  </w:tcPr>
                  <w:p w14:paraId="1B603219" w14:textId="77777777" w:rsidR="00252686" w:rsidRPr="00822492" w:rsidRDefault="00252686">
                    <w:pPr>
                      <w:pStyle w:val="Bibliografie"/>
                      <w:rPr>
                        <w:noProof/>
                        <w:lang w:val="en-GB"/>
                      </w:rPr>
                    </w:pPr>
                    <w:r w:rsidRPr="00822492">
                      <w:rPr>
                        <w:noProof/>
                        <w:lang w:val="en-GB"/>
                      </w:rPr>
                      <w:t>„Configure NetScaler for StorageZones Controller,” Citrix, 12 Maart 2018. [Online]. Available: https://docs.citrix.com/en-us/storagezones-controller/5-0/install/configure-netscaler.html. [Geopend 28 Februari 2018].</w:t>
                    </w:r>
                  </w:p>
                </w:tc>
              </w:tr>
              <w:tr w:rsidR="00252686" w14:paraId="705E370E" w14:textId="77777777" w:rsidTr="00252686">
                <w:trPr>
                  <w:divId w:val="767777151"/>
                  <w:tblCellSpacing w:w="15" w:type="dxa"/>
                </w:trPr>
                <w:tc>
                  <w:tcPr>
                    <w:tcW w:w="522" w:type="dxa"/>
                    <w:hideMark/>
                  </w:tcPr>
                  <w:p w14:paraId="32BB08A6" w14:textId="77777777" w:rsidR="00252686" w:rsidRDefault="00252686">
                    <w:pPr>
                      <w:pStyle w:val="Bibliografie"/>
                      <w:rPr>
                        <w:noProof/>
                      </w:rPr>
                    </w:pPr>
                    <w:r>
                      <w:rPr>
                        <w:noProof/>
                      </w:rPr>
                      <w:t xml:space="preserve">[7] </w:t>
                    </w:r>
                  </w:p>
                </w:tc>
                <w:tc>
                  <w:tcPr>
                    <w:tcW w:w="8289" w:type="dxa"/>
                    <w:hideMark/>
                  </w:tcPr>
                  <w:p w14:paraId="4C478FA3" w14:textId="77777777" w:rsidR="00252686" w:rsidRDefault="00252686">
                    <w:pPr>
                      <w:pStyle w:val="Bibliografie"/>
                      <w:rPr>
                        <w:noProof/>
                      </w:rPr>
                    </w:pPr>
                    <w:r w:rsidRPr="00822492">
                      <w:rPr>
                        <w:noProof/>
                        <w:lang w:val="en-GB"/>
                      </w:rPr>
                      <w:t xml:space="preserve">„Virtual private network,” Wikipedia, 22 Maart 2018. [Online]. Available: https://en.wikipedia.org/wiki/Virtual_private_network. </w:t>
                    </w:r>
                    <w:r>
                      <w:rPr>
                        <w:noProof/>
                      </w:rPr>
                      <w:t>[Geopend 22 Maart 2018].</w:t>
                    </w:r>
                  </w:p>
                </w:tc>
              </w:tr>
              <w:tr w:rsidR="00252686" w14:paraId="23028582" w14:textId="77777777" w:rsidTr="00252686">
                <w:trPr>
                  <w:divId w:val="767777151"/>
                  <w:tblCellSpacing w:w="15" w:type="dxa"/>
                </w:trPr>
                <w:tc>
                  <w:tcPr>
                    <w:tcW w:w="522" w:type="dxa"/>
                    <w:hideMark/>
                  </w:tcPr>
                  <w:p w14:paraId="697301EE" w14:textId="77777777" w:rsidR="00252686" w:rsidRDefault="00252686">
                    <w:pPr>
                      <w:pStyle w:val="Bibliografie"/>
                      <w:rPr>
                        <w:noProof/>
                      </w:rPr>
                    </w:pPr>
                    <w:r>
                      <w:rPr>
                        <w:noProof/>
                      </w:rPr>
                      <w:t xml:space="preserve">[8] </w:t>
                    </w:r>
                  </w:p>
                </w:tc>
                <w:tc>
                  <w:tcPr>
                    <w:tcW w:w="8289" w:type="dxa"/>
                    <w:hideMark/>
                  </w:tcPr>
                  <w:p w14:paraId="7C1DEC63" w14:textId="77777777" w:rsidR="00252686" w:rsidRDefault="00252686">
                    <w:pPr>
                      <w:pStyle w:val="Bibliografie"/>
                      <w:rPr>
                        <w:noProof/>
                      </w:rPr>
                    </w:pPr>
                    <w:r w:rsidRPr="00822492">
                      <w:rPr>
                        <w:noProof/>
                        <w:lang w:val="en-GB"/>
                      </w:rPr>
                      <w:t xml:space="preserve">Q. o. Life, „Hybrid cloud computing. What is?,” qualityoflifeandhealth, 05 Oktober 2017. [Online]. Available: http://www.qualityoflifeandhealth.com/hybrid-cloud-computing-what-is/. </w:t>
                    </w:r>
                    <w:r>
                      <w:rPr>
                        <w:noProof/>
                      </w:rPr>
                      <w:t>[Geopend 15 Mei 2018].</w:t>
                    </w:r>
                  </w:p>
                </w:tc>
              </w:tr>
              <w:tr w:rsidR="00252686" w14:paraId="34088FF4" w14:textId="77777777" w:rsidTr="00252686">
                <w:trPr>
                  <w:divId w:val="767777151"/>
                  <w:tblCellSpacing w:w="15" w:type="dxa"/>
                </w:trPr>
                <w:tc>
                  <w:tcPr>
                    <w:tcW w:w="522" w:type="dxa"/>
                    <w:hideMark/>
                  </w:tcPr>
                  <w:p w14:paraId="32C8834D" w14:textId="77777777" w:rsidR="00252686" w:rsidRDefault="00252686">
                    <w:pPr>
                      <w:pStyle w:val="Bibliografie"/>
                      <w:rPr>
                        <w:noProof/>
                      </w:rPr>
                    </w:pPr>
                    <w:r>
                      <w:rPr>
                        <w:noProof/>
                      </w:rPr>
                      <w:t xml:space="preserve">[9] </w:t>
                    </w:r>
                  </w:p>
                </w:tc>
                <w:tc>
                  <w:tcPr>
                    <w:tcW w:w="8289" w:type="dxa"/>
                    <w:hideMark/>
                  </w:tcPr>
                  <w:p w14:paraId="5161E7DB" w14:textId="77777777" w:rsidR="00252686" w:rsidRDefault="00252686">
                    <w:pPr>
                      <w:pStyle w:val="Bibliografie"/>
                      <w:rPr>
                        <w:noProof/>
                      </w:rPr>
                    </w:pPr>
                    <w:r w:rsidRPr="00822492">
                      <w:rPr>
                        <w:noProof/>
                        <w:lang w:val="en-GB"/>
                      </w:rPr>
                      <w:t xml:space="preserve">S. Morris, „Cloud Types: Private, Public and Hybrid,” asigra, 8 September 2011. [Online]. Available: http://www.asigra.com/blog/cloud-types-private-public-and-hybrid. </w:t>
                    </w:r>
                    <w:r>
                      <w:rPr>
                        <w:noProof/>
                      </w:rPr>
                      <w:t>[Geopend 16 Februari 2018].</w:t>
                    </w:r>
                  </w:p>
                </w:tc>
              </w:tr>
              <w:tr w:rsidR="00252686" w:rsidRPr="00822492" w14:paraId="3246EA28" w14:textId="77777777" w:rsidTr="00252686">
                <w:trPr>
                  <w:divId w:val="767777151"/>
                  <w:tblCellSpacing w:w="15" w:type="dxa"/>
                </w:trPr>
                <w:tc>
                  <w:tcPr>
                    <w:tcW w:w="522" w:type="dxa"/>
                    <w:hideMark/>
                  </w:tcPr>
                  <w:p w14:paraId="478763D9" w14:textId="77777777" w:rsidR="00252686" w:rsidRDefault="00252686">
                    <w:pPr>
                      <w:pStyle w:val="Bibliografie"/>
                      <w:rPr>
                        <w:noProof/>
                      </w:rPr>
                    </w:pPr>
                    <w:r>
                      <w:rPr>
                        <w:noProof/>
                      </w:rPr>
                      <w:t xml:space="preserve">[10] </w:t>
                    </w:r>
                  </w:p>
                </w:tc>
                <w:tc>
                  <w:tcPr>
                    <w:tcW w:w="8289" w:type="dxa"/>
                    <w:hideMark/>
                  </w:tcPr>
                  <w:p w14:paraId="300E5E5D" w14:textId="77777777" w:rsidR="00252686" w:rsidRPr="00822492" w:rsidRDefault="00252686">
                    <w:pPr>
                      <w:pStyle w:val="Bibliografie"/>
                      <w:rPr>
                        <w:noProof/>
                        <w:lang w:val="en-GB"/>
                      </w:rPr>
                    </w:pPr>
                    <w:r w:rsidRPr="00822492">
                      <w:rPr>
                        <w:noProof/>
                        <w:lang w:val="en-GB"/>
                      </w:rPr>
                      <w:t xml:space="preserve">S.-P. Oriyano, CEHv9 STUDY GUIDE, USA and Canada: John Wiley &amp; Sons Inc, 2016. </w:t>
                    </w:r>
                  </w:p>
                </w:tc>
              </w:tr>
              <w:tr w:rsidR="00252686" w14:paraId="4CE20AEC" w14:textId="77777777" w:rsidTr="00252686">
                <w:trPr>
                  <w:divId w:val="767777151"/>
                  <w:tblCellSpacing w:w="15" w:type="dxa"/>
                </w:trPr>
                <w:tc>
                  <w:tcPr>
                    <w:tcW w:w="522" w:type="dxa"/>
                    <w:hideMark/>
                  </w:tcPr>
                  <w:p w14:paraId="6591C83C" w14:textId="77777777" w:rsidR="00252686" w:rsidRDefault="00252686">
                    <w:pPr>
                      <w:pStyle w:val="Bibliografie"/>
                      <w:rPr>
                        <w:noProof/>
                      </w:rPr>
                    </w:pPr>
                    <w:r>
                      <w:rPr>
                        <w:noProof/>
                      </w:rPr>
                      <w:t xml:space="preserve">[11] </w:t>
                    </w:r>
                  </w:p>
                </w:tc>
                <w:tc>
                  <w:tcPr>
                    <w:tcW w:w="8289" w:type="dxa"/>
                    <w:hideMark/>
                  </w:tcPr>
                  <w:p w14:paraId="24BB9F7B" w14:textId="77777777" w:rsidR="00252686" w:rsidRDefault="00252686">
                    <w:pPr>
                      <w:pStyle w:val="Bibliografie"/>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252686" w14:paraId="1CA7A399" w14:textId="77777777" w:rsidTr="00252686">
                <w:trPr>
                  <w:divId w:val="767777151"/>
                  <w:tblCellSpacing w:w="15" w:type="dxa"/>
                </w:trPr>
                <w:tc>
                  <w:tcPr>
                    <w:tcW w:w="522" w:type="dxa"/>
                    <w:hideMark/>
                  </w:tcPr>
                  <w:p w14:paraId="16C9E664" w14:textId="77777777" w:rsidR="00252686" w:rsidRDefault="00252686">
                    <w:pPr>
                      <w:pStyle w:val="Bibliografie"/>
                      <w:rPr>
                        <w:noProof/>
                      </w:rPr>
                    </w:pPr>
                    <w:r>
                      <w:rPr>
                        <w:noProof/>
                      </w:rPr>
                      <w:t xml:space="preserve">[12] </w:t>
                    </w:r>
                  </w:p>
                </w:tc>
                <w:tc>
                  <w:tcPr>
                    <w:tcW w:w="8289" w:type="dxa"/>
                    <w:hideMark/>
                  </w:tcPr>
                  <w:p w14:paraId="5A9837F5" w14:textId="77777777" w:rsidR="00252686" w:rsidRDefault="00252686">
                    <w:pPr>
                      <w:pStyle w:val="Bibliografie"/>
                      <w:rPr>
                        <w:noProof/>
                      </w:rPr>
                    </w:pPr>
                    <w:r>
                      <w:rPr>
                        <w:noProof/>
                      </w:rPr>
                      <w:t xml:space="preserve">M. Aussems, „GDPR en de publieke cloud: hoe los je dat op?,” Smartbiz, 04 September 2017. </w:t>
                    </w:r>
                    <w:r w:rsidRPr="00822492">
                      <w:rPr>
                        <w:noProof/>
                        <w:lang w:val="en-GB"/>
                      </w:rPr>
                      <w:t xml:space="preserve">[Online]. Available: https://www.smartbiz.be/achtergrond/172304/gdpr-en-de-publieke-cloud-hoe-los-je-dat-op/. </w:t>
                    </w:r>
                    <w:r>
                      <w:rPr>
                        <w:noProof/>
                      </w:rPr>
                      <w:t>[Geopend 15 Mei 2018].</w:t>
                    </w:r>
                  </w:p>
                </w:tc>
              </w:tr>
              <w:tr w:rsidR="00252686" w14:paraId="433B0719" w14:textId="77777777" w:rsidTr="00252686">
                <w:trPr>
                  <w:divId w:val="767777151"/>
                  <w:tblCellSpacing w:w="15" w:type="dxa"/>
                </w:trPr>
                <w:tc>
                  <w:tcPr>
                    <w:tcW w:w="522" w:type="dxa"/>
                    <w:hideMark/>
                  </w:tcPr>
                  <w:p w14:paraId="663BE624" w14:textId="77777777" w:rsidR="00252686" w:rsidRDefault="00252686">
                    <w:pPr>
                      <w:pStyle w:val="Bibliografie"/>
                      <w:rPr>
                        <w:noProof/>
                      </w:rPr>
                    </w:pPr>
                    <w:r>
                      <w:rPr>
                        <w:noProof/>
                      </w:rPr>
                      <w:t xml:space="preserve">[13] </w:t>
                    </w:r>
                  </w:p>
                </w:tc>
                <w:tc>
                  <w:tcPr>
                    <w:tcW w:w="8289" w:type="dxa"/>
                    <w:hideMark/>
                  </w:tcPr>
                  <w:p w14:paraId="22F8F0CF" w14:textId="77777777" w:rsidR="00252686" w:rsidRDefault="00252686">
                    <w:pPr>
                      <w:pStyle w:val="Bibliografie"/>
                      <w:rPr>
                        <w:noProof/>
                      </w:rPr>
                    </w:pPr>
                    <w:r w:rsidRPr="00822492">
                      <w:rPr>
                        <w:noProof/>
                        <w:lang w:val="en-GB"/>
                      </w:rPr>
                      <w:t xml:space="preserve">Apprenda, „IaaS, PaaS, SaaS (Explained and Compared),” apprenda, 2018. [Online]. Available: https://apprenda.com/library/paas/iaas-paas-saas-explained-compared/. </w:t>
                    </w:r>
                    <w:r>
                      <w:rPr>
                        <w:noProof/>
                      </w:rPr>
                      <w:t>[Geopend 17 Februari 2018].</w:t>
                    </w:r>
                  </w:p>
                </w:tc>
              </w:tr>
              <w:tr w:rsidR="00252686" w:rsidRPr="00822492" w14:paraId="49B9214D" w14:textId="77777777" w:rsidTr="00252686">
                <w:trPr>
                  <w:divId w:val="767777151"/>
                  <w:tblCellSpacing w:w="15" w:type="dxa"/>
                </w:trPr>
                <w:tc>
                  <w:tcPr>
                    <w:tcW w:w="522" w:type="dxa"/>
                    <w:hideMark/>
                  </w:tcPr>
                  <w:p w14:paraId="4A8C1203" w14:textId="77777777" w:rsidR="00252686" w:rsidRDefault="00252686">
                    <w:pPr>
                      <w:pStyle w:val="Bibliografie"/>
                      <w:rPr>
                        <w:noProof/>
                      </w:rPr>
                    </w:pPr>
                    <w:r>
                      <w:rPr>
                        <w:noProof/>
                      </w:rPr>
                      <w:lastRenderedPageBreak/>
                      <w:t xml:space="preserve">[14] </w:t>
                    </w:r>
                  </w:p>
                </w:tc>
                <w:tc>
                  <w:tcPr>
                    <w:tcW w:w="8289" w:type="dxa"/>
                    <w:hideMark/>
                  </w:tcPr>
                  <w:p w14:paraId="7A9BE550" w14:textId="77777777" w:rsidR="00252686" w:rsidRPr="00822492" w:rsidRDefault="00252686">
                    <w:pPr>
                      <w:pStyle w:val="Bibliografie"/>
                      <w:rPr>
                        <w:noProof/>
                        <w:lang w:val="en-GB"/>
                      </w:rPr>
                    </w:pPr>
                    <w:r w:rsidRPr="00822492">
                      <w:rPr>
                        <w:noProof/>
                        <w:lang w:val="en-GB"/>
                      </w:rPr>
                      <w:t>„About ShareFile StorageZones Controller,” Citrix, 05 April 2017. [Online]. Available: https://docs.citrix.com/en-us/storagezones-controller/5-0/about.html. [Geopend 12 Februari 2018].</w:t>
                    </w:r>
                  </w:p>
                </w:tc>
              </w:tr>
              <w:tr w:rsidR="00252686" w14:paraId="66F6E3A1" w14:textId="77777777" w:rsidTr="00252686">
                <w:trPr>
                  <w:divId w:val="767777151"/>
                  <w:tblCellSpacing w:w="15" w:type="dxa"/>
                </w:trPr>
                <w:tc>
                  <w:tcPr>
                    <w:tcW w:w="522" w:type="dxa"/>
                    <w:hideMark/>
                  </w:tcPr>
                  <w:p w14:paraId="5E3F6EE6" w14:textId="77777777" w:rsidR="00252686" w:rsidRDefault="00252686">
                    <w:pPr>
                      <w:pStyle w:val="Bibliografie"/>
                      <w:rPr>
                        <w:noProof/>
                      </w:rPr>
                    </w:pPr>
                    <w:r>
                      <w:rPr>
                        <w:noProof/>
                      </w:rPr>
                      <w:t xml:space="preserve">[15] </w:t>
                    </w:r>
                  </w:p>
                </w:tc>
                <w:tc>
                  <w:tcPr>
                    <w:tcW w:w="8289" w:type="dxa"/>
                    <w:hideMark/>
                  </w:tcPr>
                  <w:p w14:paraId="428E44EC" w14:textId="77777777" w:rsidR="00252686" w:rsidRDefault="00252686">
                    <w:pPr>
                      <w:pStyle w:val="Bibliografie"/>
                      <w:rPr>
                        <w:noProof/>
                      </w:rPr>
                    </w:pPr>
                    <w:r w:rsidRPr="00822492">
                      <w:rPr>
                        <w:noProof/>
                        <w:lang w:val="en-GB"/>
                      </w:rPr>
                      <w:t xml:space="preserve">ownCloud, „enterprise-editioin,” ownCloud, 2018. [Online]. Available: https://owncloud.com/enterprise-edition/. </w:t>
                    </w:r>
                    <w:r>
                      <w:rPr>
                        <w:noProof/>
                      </w:rPr>
                      <w:t>[Geopend 20 Maart 2018].</w:t>
                    </w:r>
                  </w:p>
                </w:tc>
              </w:tr>
              <w:tr w:rsidR="00252686" w:rsidRPr="00822492" w14:paraId="719A77FA" w14:textId="77777777" w:rsidTr="00252686">
                <w:trPr>
                  <w:divId w:val="767777151"/>
                  <w:tblCellSpacing w:w="15" w:type="dxa"/>
                </w:trPr>
                <w:tc>
                  <w:tcPr>
                    <w:tcW w:w="522" w:type="dxa"/>
                    <w:hideMark/>
                  </w:tcPr>
                  <w:p w14:paraId="288785C9" w14:textId="77777777" w:rsidR="00252686" w:rsidRDefault="00252686">
                    <w:pPr>
                      <w:pStyle w:val="Bibliografie"/>
                      <w:rPr>
                        <w:noProof/>
                      </w:rPr>
                    </w:pPr>
                    <w:r>
                      <w:rPr>
                        <w:noProof/>
                      </w:rPr>
                      <w:t xml:space="preserve">[16] </w:t>
                    </w:r>
                  </w:p>
                </w:tc>
                <w:tc>
                  <w:tcPr>
                    <w:tcW w:w="8289" w:type="dxa"/>
                    <w:hideMark/>
                  </w:tcPr>
                  <w:p w14:paraId="722431E1" w14:textId="77777777" w:rsidR="00252686" w:rsidRPr="00822492" w:rsidRDefault="00252686">
                    <w:pPr>
                      <w:pStyle w:val="Bibliografie"/>
                      <w:rPr>
                        <w:noProof/>
                        <w:lang w:val="en-GB"/>
                      </w:rPr>
                    </w:pPr>
                    <w:r w:rsidRPr="00822492">
                      <w:rPr>
                        <w:noProof/>
                        <w:lang w:val="en-GB"/>
                      </w:rPr>
                      <w:t>J. Gildred, „syncplicity-review,” cloudwards, 20 September 2017. [Online]. Available: https://www.cloudwards.net/syncplicity-review/. [Geopend 21 Maart 2018].</w:t>
                    </w:r>
                  </w:p>
                </w:tc>
              </w:tr>
              <w:tr w:rsidR="00252686" w:rsidRPr="00822492" w14:paraId="46AE9CE1" w14:textId="77777777" w:rsidTr="00252686">
                <w:trPr>
                  <w:divId w:val="767777151"/>
                  <w:tblCellSpacing w:w="15" w:type="dxa"/>
                </w:trPr>
                <w:tc>
                  <w:tcPr>
                    <w:tcW w:w="522" w:type="dxa"/>
                    <w:hideMark/>
                  </w:tcPr>
                  <w:p w14:paraId="4DF999BF" w14:textId="77777777" w:rsidR="00252686" w:rsidRDefault="00252686">
                    <w:pPr>
                      <w:pStyle w:val="Bibliografie"/>
                      <w:rPr>
                        <w:noProof/>
                      </w:rPr>
                    </w:pPr>
                    <w:r>
                      <w:rPr>
                        <w:noProof/>
                      </w:rPr>
                      <w:t xml:space="preserve">[17] </w:t>
                    </w:r>
                  </w:p>
                </w:tc>
                <w:tc>
                  <w:tcPr>
                    <w:tcW w:w="8289" w:type="dxa"/>
                    <w:hideMark/>
                  </w:tcPr>
                  <w:p w14:paraId="7B8C0BD3" w14:textId="77777777" w:rsidR="00252686" w:rsidRPr="00822492" w:rsidRDefault="00252686">
                    <w:pPr>
                      <w:pStyle w:val="Bibliografie"/>
                      <w:rPr>
                        <w:noProof/>
                        <w:lang w:val="en-GB"/>
                      </w:rPr>
                    </w:pPr>
                    <w:r w:rsidRPr="00822492">
                      <w:rPr>
                        <w:noProof/>
                        <w:lang w:val="en-GB"/>
                      </w:rPr>
                      <w:t>Citrix, „Single sign-on for ShareFile with NetScaler,” 2015. [Online]. Available: https://www.citrix.com/content/dam/citrix/en_us/documents/products-solutions/single-sign-on-for-sharefile-with-netscaler.pdf. [Geopend 28 Februari 2018].</w:t>
                    </w:r>
                  </w:p>
                </w:tc>
              </w:tr>
              <w:tr w:rsidR="00252686" w14:paraId="34172A06" w14:textId="77777777" w:rsidTr="00252686">
                <w:trPr>
                  <w:divId w:val="767777151"/>
                  <w:tblCellSpacing w:w="15" w:type="dxa"/>
                </w:trPr>
                <w:tc>
                  <w:tcPr>
                    <w:tcW w:w="522" w:type="dxa"/>
                    <w:hideMark/>
                  </w:tcPr>
                  <w:p w14:paraId="33C54E10" w14:textId="77777777" w:rsidR="00252686" w:rsidRDefault="00252686">
                    <w:pPr>
                      <w:pStyle w:val="Bibliografie"/>
                      <w:rPr>
                        <w:noProof/>
                      </w:rPr>
                    </w:pPr>
                    <w:r>
                      <w:rPr>
                        <w:noProof/>
                      </w:rPr>
                      <w:t xml:space="preserve">[18] </w:t>
                    </w:r>
                  </w:p>
                </w:tc>
                <w:tc>
                  <w:tcPr>
                    <w:tcW w:w="8289" w:type="dxa"/>
                    <w:hideMark/>
                  </w:tcPr>
                  <w:p w14:paraId="33508BFD" w14:textId="77777777" w:rsidR="00252686" w:rsidRDefault="00252686">
                    <w:pPr>
                      <w:pStyle w:val="Bibliografie"/>
                      <w:rPr>
                        <w:noProof/>
                      </w:rPr>
                    </w:pPr>
                    <w:r w:rsidRPr="00822492">
                      <w:rPr>
                        <w:noProof/>
                        <w:lang w:val="en-GB"/>
                      </w:rPr>
                      <w:t xml:space="preserve">msandbu, „Setting up Unified Gateway on Netscaler 11,” Wordpress, 23 Juni 2015. [Online]. Available: https://msandbu.wordpress.com/2015/06/23/setting-up-unified-gateway-on-netscaler-11/. </w:t>
                    </w:r>
                    <w:r>
                      <w:rPr>
                        <w:noProof/>
                      </w:rPr>
                      <w:t>[Geopend 14 Februari 2018].</w:t>
                    </w:r>
                  </w:p>
                </w:tc>
              </w:tr>
              <w:tr w:rsidR="00252686" w:rsidRPr="00822492" w14:paraId="4AA82683" w14:textId="77777777" w:rsidTr="00252686">
                <w:trPr>
                  <w:divId w:val="767777151"/>
                  <w:tblCellSpacing w:w="15" w:type="dxa"/>
                </w:trPr>
                <w:tc>
                  <w:tcPr>
                    <w:tcW w:w="522" w:type="dxa"/>
                    <w:hideMark/>
                  </w:tcPr>
                  <w:p w14:paraId="77B3FC19" w14:textId="77777777" w:rsidR="00252686" w:rsidRDefault="00252686">
                    <w:pPr>
                      <w:pStyle w:val="Bibliografie"/>
                      <w:rPr>
                        <w:noProof/>
                      </w:rPr>
                    </w:pPr>
                    <w:r>
                      <w:rPr>
                        <w:noProof/>
                      </w:rPr>
                      <w:t xml:space="preserve">[19] </w:t>
                    </w:r>
                  </w:p>
                </w:tc>
                <w:tc>
                  <w:tcPr>
                    <w:tcW w:w="8289" w:type="dxa"/>
                    <w:hideMark/>
                  </w:tcPr>
                  <w:p w14:paraId="4EDB35B4" w14:textId="77777777" w:rsidR="00252686" w:rsidRPr="00822492" w:rsidRDefault="00252686">
                    <w:pPr>
                      <w:pStyle w:val="Bibliografie"/>
                      <w:rPr>
                        <w:noProof/>
                        <w:lang w:val="en-GB"/>
                      </w:rPr>
                    </w:pPr>
                    <w:r w:rsidRPr="00822492">
                      <w:rPr>
                        <w:noProof/>
                        <w:lang w:val="en-GB"/>
                      </w:rPr>
                      <w:t>Citrix, „netscaler-vpx,” 2016. [Online]. Available: https://www.citrix.com/products/netscaler-adc/resources/netscaler-vpx.html. [Geopend 21 Maart 2018].</w:t>
                    </w:r>
                  </w:p>
                </w:tc>
              </w:tr>
              <w:tr w:rsidR="00252686" w:rsidRPr="00822492" w14:paraId="30A12A3B" w14:textId="77777777" w:rsidTr="00252686">
                <w:trPr>
                  <w:divId w:val="767777151"/>
                  <w:tblCellSpacing w:w="15" w:type="dxa"/>
                </w:trPr>
                <w:tc>
                  <w:tcPr>
                    <w:tcW w:w="522" w:type="dxa"/>
                    <w:hideMark/>
                  </w:tcPr>
                  <w:p w14:paraId="2FDA4D8D" w14:textId="77777777" w:rsidR="00252686" w:rsidRDefault="00252686">
                    <w:pPr>
                      <w:pStyle w:val="Bibliografie"/>
                      <w:rPr>
                        <w:noProof/>
                      </w:rPr>
                    </w:pPr>
                    <w:r>
                      <w:rPr>
                        <w:noProof/>
                      </w:rPr>
                      <w:t xml:space="preserve">[20] </w:t>
                    </w:r>
                  </w:p>
                </w:tc>
                <w:tc>
                  <w:tcPr>
                    <w:tcW w:w="8289" w:type="dxa"/>
                    <w:hideMark/>
                  </w:tcPr>
                  <w:p w14:paraId="64DDEB85" w14:textId="77777777" w:rsidR="00252686" w:rsidRPr="00822492" w:rsidRDefault="00252686">
                    <w:pPr>
                      <w:pStyle w:val="Bibliografie"/>
                      <w:rPr>
                        <w:noProof/>
                        <w:lang w:val="en-GB"/>
                      </w:rPr>
                    </w:pPr>
                    <w:r w:rsidRPr="00822492">
                      <w:rPr>
                        <w:noProof/>
                        <w:lang w:val="en-GB"/>
                      </w:rPr>
                      <w:t>Citrix, „why choose NetScaler over F5,” 2014. [Online]. Available: https://www.citrix.fi/products/netscaler-adc/resources/netscaler-vs-f5.html. [Geopend 22 Maart 2018].</w:t>
                    </w:r>
                  </w:p>
                </w:tc>
              </w:tr>
              <w:tr w:rsidR="00252686" w14:paraId="5D1B17B2" w14:textId="77777777" w:rsidTr="00252686">
                <w:trPr>
                  <w:divId w:val="767777151"/>
                  <w:tblCellSpacing w:w="15" w:type="dxa"/>
                </w:trPr>
                <w:tc>
                  <w:tcPr>
                    <w:tcW w:w="522" w:type="dxa"/>
                    <w:hideMark/>
                  </w:tcPr>
                  <w:p w14:paraId="31DDD5E7" w14:textId="77777777" w:rsidR="00252686" w:rsidRDefault="00252686">
                    <w:pPr>
                      <w:pStyle w:val="Bibliografie"/>
                      <w:rPr>
                        <w:noProof/>
                      </w:rPr>
                    </w:pPr>
                    <w:r>
                      <w:rPr>
                        <w:noProof/>
                      </w:rPr>
                      <w:t xml:space="preserve">[21] </w:t>
                    </w:r>
                  </w:p>
                </w:tc>
                <w:tc>
                  <w:tcPr>
                    <w:tcW w:w="8289" w:type="dxa"/>
                    <w:hideMark/>
                  </w:tcPr>
                  <w:p w14:paraId="2663C8CD" w14:textId="77777777" w:rsidR="00252686" w:rsidRDefault="00252686">
                    <w:pPr>
                      <w:pStyle w:val="Bibliografie"/>
                      <w:rPr>
                        <w:noProof/>
                      </w:rPr>
                    </w:pPr>
                    <w:r w:rsidRPr="00822492">
                      <w:rPr>
                        <w:noProof/>
                        <w:lang w:val="en-GB"/>
                      </w:rPr>
                      <w:t xml:space="preserve">„Compare Citrix vs F5 Networks in Application Delivery Controllers,” gartner, 2018. [Online]. Available: https://www.gartner.com/reviews/market/application-delivery-controllers/compare/citrix-vs-f5-networks. </w:t>
                    </w:r>
                    <w:r>
                      <w:rPr>
                        <w:noProof/>
                      </w:rPr>
                      <w:t>[Geopend 22 Maart 2018].</w:t>
                    </w:r>
                  </w:p>
                </w:tc>
              </w:tr>
              <w:tr w:rsidR="00252686" w14:paraId="497B218F" w14:textId="77777777" w:rsidTr="00252686">
                <w:trPr>
                  <w:divId w:val="767777151"/>
                  <w:tblCellSpacing w:w="15" w:type="dxa"/>
                </w:trPr>
                <w:tc>
                  <w:tcPr>
                    <w:tcW w:w="522" w:type="dxa"/>
                    <w:hideMark/>
                  </w:tcPr>
                  <w:p w14:paraId="7368DC7B" w14:textId="77777777" w:rsidR="00252686" w:rsidRDefault="00252686">
                    <w:pPr>
                      <w:pStyle w:val="Bibliografie"/>
                      <w:rPr>
                        <w:noProof/>
                      </w:rPr>
                    </w:pPr>
                    <w:r>
                      <w:rPr>
                        <w:noProof/>
                      </w:rPr>
                      <w:t xml:space="preserve">[22] </w:t>
                    </w:r>
                  </w:p>
                </w:tc>
                <w:tc>
                  <w:tcPr>
                    <w:tcW w:w="8289" w:type="dxa"/>
                    <w:hideMark/>
                  </w:tcPr>
                  <w:p w14:paraId="18DF4C34" w14:textId="77777777" w:rsidR="00252686" w:rsidRDefault="00252686">
                    <w:pPr>
                      <w:pStyle w:val="Bibliografie"/>
                      <w:rPr>
                        <w:noProof/>
                      </w:rPr>
                    </w:pPr>
                    <w:r w:rsidRPr="00822492">
                      <w:rPr>
                        <w:noProof/>
                        <w:lang w:val="en-GB"/>
                      </w:rPr>
                      <w:t xml:space="preserve">Citrix, Regisseur, </w:t>
                    </w:r>
                    <w:r w:rsidRPr="00822492">
                      <w:rPr>
                        <w:i/>
                        <w:iCs/>
                        <w:noProof/>
                        <w:lang w:val="en-GB"/>
                      </w:rPr>
                      <w:t xml:space="preserve">NetScaler vs. F5 - 4 key technical differentiators. </w:t>
                    </w:r>
                    <w:r>
                      <w:rPr>
                        <w:noProof/>
                      </w:rPr>
                      <w:t xml:space="preserve">[Film]. Citrix, 2015. </w:t>
                    </w:r>
                  </w:p>
                </w:tc>
              </w:tr>
              <w:tr w:rsidR="00252686" w:rsidRPr="00822492" w14:paraId="524642E7" w14:textId="77777777" w:rsidTr="00252686">
                <w:trPr>
                  <w:divId w:val="767777151"/>
                  <w:tblCellSpacing w:w="15" w:type="dxa"/>
                </w:trPr>
                <w:tc>
                  <w:tcPr>
                    <w:tcW w:w="522" w:type="dxa"/>
                    <w:hideMark/>
                  </w:tcPr>
                  <w:p w14:paraId="13C34D68" w14:textId="77777777" w:rsidR="00252686" w:rsidRDefault="00252686">
                    <w:pPr>
                      <w:pStyle w:val="Bibliografie"/>
                      <w:rPr>
                        <w:noProof/>
                      </w:rPr>
                    </w:pPr>
                    <w:r>
                      <w:rPr>
                        <w:noProof/>
                      </w:rPr>
                      <w:t xml:space="preserve">[23] </w:t>
                    </w:r>
                  </w:p>
                </w:tc>
                <w:tc>
                  <w:tcPr>
                    <w:tcW w:w="8289" w:type="dxa"/>
                    <w:hideMark/>
                  </w:tcPr>
                  <w:p w14:paraId="467D5C2F" w14:textId="77777777" w:rsidR="00252686" w:rsidRPr="00822492" w:rsidRDefault="00252686">
                    <w:pPr>
                      <w:pStyle w:val="Bibliografie"/>
                      <w:rPr>
                        <w:noProof/>
                        <w:lang w:val="en-GB"/>
                      </w:rPr>
                    </w:pPr>
                    <w:r w:rsidRPr="00822492">
                      <w:rPr>
                        <w:noProof/>
                        <w:lang w:val="en-GB"/>
                      </w:rPr>
                      <w:t>Citrix, „NetScaler 12.0,” Citrix, 28 April 2017. [Online]. Available: https://docs.citrix.com/en-us/netscaler/12.html. [Geopend 12 Februari 2018].</w:t>
                    </w:r>
                  </w:p>
                </w:tc>
              </w:tr>
              <w:tr w:rsidR="00252686" w14:paraId="20E30A68" w14:textId="77777777" w:rsidTr="00252686">
                <w:trPr>
                  <w:divId w:val="767777151"/>
                  <w:tblCellSpacing w:w="15" w:type="dxa"/>
                </w:trPr>
                <w:tc>
                  <w:tcPr>
                    <w:tcW w:w="522" w:type="dxa"/>
                    <w:hideMark/>
                  </w:tcPr>
                  <w:p w14:paraId="6C816ADC" w14:textId="77777777" w:rsidR="00252686" w:rsidRDefault="00252686">
                    <w:pPr>
                      <w:pStyle w:val="Bibliografie"/>
                      <w:rPr>
                        <w:noProof/>
                      </w:rPr>
                    </w:pPr>
                    <w:r>
                      <w:rPr>
                        <w:noProof/>
                      </w:rPr>
                      <w:t xml:space="preserve">[24] </w:t>
                    </w:r>
                  </w:p>
                </w:tc>
                <w:tc>
                  <w:tcPr>
                    <w:tcW w:w="8289" w:type="dxa"/>
                    <w:hideMark/>
                  </w:tcPr>
                  <w:p w14:paraId="3BED7D0C" w14:textId="77777777" w:rsidR="00252686" w:rsidRDefault="00252686">
                    <w:pPr>
                      <w:pStyle w:val="Bibliografie"/>
                      <w:rPr>
                        <w:noProof/>
                      </w:rPr>
                    </w:pPr>
                    <w:r w:rsidRPr="00822492">
                      <w:rPr>
                        <w:noProof/>
                        <w:lang w:val="en-GB"/>
                      </w:rPr>
                      <w:t xml:space="preserve">KeyCDN, „Load Balancing,” proinity LLC, 29 Juni 2017. [Online]. Available: https://www.keycdn.com/support/load-balancing/. </w:t>
                    </w:r>
                    <w:r>
                      <w:rPr>
                        <w:noProof/>
                      </w:rPr>
                      <w:t>[Geopend 23 Maart 2018].</w:t>
                    </w:r>
                  </w:p>
                </w:tc>
              </w:tr>
              <w:tr w:rsidR="00252686" w14:paraId="7671529E" w14:textId="77777777" w:rsidTr="00252686">
                <w:trPr>
                  <w:divId w:val="767777151"/>
                  <w:tblCellSpacing w:w="15" w:type="dxa"/>
                </w:trPr>
                <w:tc>
                  <w:tcPr>
                    <w:tcW w:w="522" w:type="dxa"/>
                    <w:hideMark/>
                  </w:tcPr>
                  <w:p w14:paraId="4112F17A" w14:textId="77777777" w:rsidR="00252686" w:rsidRDefault="00252686">
                    <w:pPr>
                      <w:pStyle w:val="Bibliografie"/>
                      <w:rPr>
                        <w:noProof/>
                      </w:rPr>
                    </w:pPr>
                    <w:r>
                      <w:rPr>
                        <w:noProof/>
                      </w:rPr>
                      <w:t xml:space="preserve">[25] </w:t>
                    </w:r>
                  </w:p>
                </w:tc>
                <w:tc>
                  <w:tcPr>
                    <w:tcW w:w="8289" w:type="dxa"/>
                    <w:hideMark/>
                  </w:tcPr>
                  <w:p w14:paraId="0EC6A9EB" w14:textId="77777777" w:rsidR="00252686" w:rsidRDefault="00252686">
                    <w:pPr>
                      <w:pStyle w:val="Bibliografie"/>
                      <w:rPr>
                        <w:noProof/>
                      </w:rPr>
                    </w:pPr>
                    <w:r w:rsidRPr="00822492">
                      <w:rPr>
                        <w:noProof/>
                        <w:lang w:val="en-GB"/>
                      </w:rPr>
                      <w:t xml:space="preserve">„AAA Overview,” etutorials, 2018. [Online]. Available: http://etutorials.org/Networking/Router+firewall+security/Part+II+Managing+Access+to+Routers/Chapter+5.+Authentication+Authorization+and+Accounting/AAA+Overview/. </w:t>
                    </w:r>
                    <w:r>
                      <w:rPr>
                        <w:noProof/>
                      </w:rPr>
                      <w:t>[Geopend 01 Maart 2018].</w:t>
                    </w:r>
                  </w:p>
                </w:tc>
              </w:tr>
              <w:tr w:rsidR="00252686" w:rsidRPr="00822492" w14:paraId="22AACA4A" w14:textId="77777777" w:rsidTr="00252686">
                <w:trPr>
                  <w:divId w:val="767777151"/>
                  <w:tblCellSpacing w:w="15" w:type="dxa"/>
                </w:trPr>
                <w:tc>
                  <w:tcPr>
                    <w:tcW w:w="522" w:type="dxa"/>
                    <w:hideMark/>
                  </w:tcPr>
                  <w:p w14:paraId="747B64B7" w14:textId="77777777" w:rsidR="00252686" w:rsidRDefault="00252686">
                    <w:pPr>
                      <w:pStyle w:val="Bibliografie"/>
                      <w:rPr>
                        <w:noProof/>
                      </w:rPr>
                    </w:pPr>
                    <w:r>
                      <w:rPr>
                        <w:noProof/>
                      </w:rPr>
                      <w:t xml:space="preserve">[26] </w:t>
                    </w:r>
                  </w:p>
                </w:tc>
                <w:tc>
                  <w:tcPr>
                    <w:tcW w:w="8289" w:type="dxa"/>
                    <w:hideMark/>
                  </w:tcPr>
                  <w:p w14:paraId="3CD3C148" w14:textId="77777777" w:rsidR="00252686" w:rsidRPr="00822492" w:rsidRDefault="00252686">
                    <w:pPr>
                      <w:pStyle w:val="Bibliografie"/>
                      <w:rPr>
                        <w:noProof/>
                        <w:lang w:val="en-GB"/>
                      </w:rPr>
                    </w:pPr>
                    <w:r w:rsidRPr="00822492">
                      <w:rPr>
                        <w:noProof/>
                        <w:lang w:val="en-GB"/>
                      </w:rPr>
                      <w:t>„AAA &amp; NAS,” tutorialspoint, 2018. [Online]. Available: https://www.tutorialspoint.com/radius/aaa_and_nas.htm. [Geopend 01 Maart 2018].</w:t>
                    </w:r>
                  </w:p>
                </w:tc>
              </w:tr>
              <w:tr w:rsidR="00252686" w14:paraId="096E11BA" w14:textId="77777777" w:rsidTr="00252686">
                <w:trPr>
                  <w:divId w:val="767777151"/>
                  <w:tblCellSpacing w:w="15" w:type="dxa"/>
                </w:trPr>
                <w:tc>
                  <w:tcPr>
                    <w:tcW w:w="522" w:type="dxa"/>
                    <w:hideMark/>
                  </w:tcPr>
                  <w:p w14:paraId="0D1F3847" w14:textId="77777777" w:rsidR="00252686" w:rsidRDefault="00252686">
                    <w:pPr>
                      <w:pStyle w:val="Bibliografie"/>
                      <w:rPr>
                        <w:noProof/>
                      </w:rPr>
                    </w:pPr>
                    <w:r>
                      <w:rPr>
                        <w:noProof/>
                      </w:rPr>
                      <w:t xml:space="preserve">[27] </w:t>
                    </w:r>
                  </w:p>
                </w:tc>
                <w:tc>
                  <w:tcPr>
                    <w:tcW w:w="8289" w:type="dxa"/>
                    <w:hideMark/>
                  </w:tcPr>
                  <w:p w14:paraId="01BEA289" w14:textId="77777777" w:rsidR="00252686" w:rsidRDefault="00252686">
                    <w:pPr>
                      <w:pStyle w:val="Bibliografie"/>
                      <w:rPr>
                        <w:noProof/>
                      </w:rPr>
                    </w:pPr>
                    <w:r w:rsidRPr="00822492">
                      <w:rPr>
                        <w:noProof/>
                        <w:lang w:val="en-GB"/>
                      </w:rPr>
                      <w:t xml:space="preserve">„Authentication Authorization and Accounting (AAA),” techopedia, 2018. [Online]. Available: https://www.techopedia.com/definition/24130/authentication-authorization-and-accounting-aaa. </w:t>
                    </w:r>
                    <w:r>
                      <w:rPr>
                        <w:noProof/>
                      </w:rPr>
                      <w:t>[Geopend 01 Maart 2018].</w:t>
                    </w:r>
                  </w:p>
                </w:tc>
              </w:tr>
              <w:tr w:rsidR="00252686" w14:paraId="65494095" w14:textId="77777777" w:rsidTr="00252686">
                <w:trPr>
                  <w:divId w:val="767777151"/>
                  <w:tblCellSpacing w:w="15" w:type="dxa"/>
                </w:trPr>
                <w:tc>
                  <w:tcPr>
                    <w:tcW w:w="522" w:type="dxa"/>
                    <w:hideMark/>
                  </w:tcPr>
                  <w:p w14:paraId="5EAAC9A3" w14:textId="77777777" w:rsidR="00252686" w:rsidRDefault="00252686">
                    <w:pPr>
                      <w:pStyle w:val="Bibliografie"/>
                      <w:rPr>
                        <w:noProof/>
                      </w:rPr>
                    </w:pPr>
                    <w:r>
                      <w:rPr>
                        <w:noProof/>
                      </w:rPr>
                      <w:lastRenderedPageBreak/>
                      <w:t xml:space="preserve">[28] </w:t>
                    </w:r>
                  </w:p>
                </w:tc>
                <w:tc>
                  <w:tcPr>
                    <w:tcW w:w="8289" w:type="dxa"/>
                    <w:hideMark/>
                  </w:tcPr>
                  <w:p w14:paraId="59066478" w14:textId="77777777" w:rsidR="00252686" w:rsidRDefault="00252686">
                    <w:pPr>
                      <w:pStyle w:val="Bibliografie"/>
                      <w:rPr>
                        <w:noProof/>
                      </w:rPr>
                    </w:pPr>
                    <w:r w:rsidRPr="00822492">
                      <w:rPr>
                        <w:noProof/>
                        <w:lang w:val="en-GB"/>
                      </w:rPr>
                      <w:t xml:space="preserve">G. Keller, „Implications of Web Application Single Sign-On,” jumpcloud, 28 May 2017. [Online]. Available: https://jumpcloud.com/blog/web-application-single-sign-on/. </w:t>
                    </w:r>
                    <w:r>
                      <w:rPr>
                        <w:noProof/>
                      </w:rPr>
                      <w:t>[Geopend 14 Februari 2018].</w:t>
                    </w:r>
                  </w:p>
                </w:tc>
              </w:tr>
              <w:tr w:rsidR="00252686" w14:paraId="4E93916C" w14:textId="77777777" w:rsidTr="00252686">
                <w:trPr>
                  <w:divId w:val="767777151"/>
                  <w:tblCellSpacing w:w="15" w:type="dxa"/>
                </w:trPr>
                <w:tc>
                  <w:tcPr>
                    <w:tcW w:w="522" w:type="dxa"/>
                    <w:hideMark/>
                  </w:tcPr>
                  <w:p w14:paraId="463F9109" w14:textId="77777777" w:rsidR="00252686" w:rsidRDefault="00252686">
                    <w:pPr>
                      <w:pStyle w:val="Bibliografie"/>
                      <w:rPr>
                        <w:noProof/>
                      </w:rPr>
                    </w:pPr>
                    <w:r>
                      <w:rPr>
                        <w:noProof/>
                      </w:rPr>
                      <w:t xml:space="preserve">[29] </w:t>
                    </w:r>
                  </w:p>
                </w:tc>
                <w:tc>
                  <w:tcPr>
                    <w:tcW w:w="8289" w:type="dxa"/>
                    <w:hideMark/>
                  </w:tcPr>
                  <w:p w14:paraId="0FABD83F" w14:textId="77777777" w:rsidR="00252686" w:rsidRDefault="00252686">
                    <w:pPr>
                      <w:pStyle w:val="Bibliografie"/>
                      <w:rPr>
                        <w:noProof/>
                      </w:rPr>
                    </w:pPr>
                    <w:r w:rsidRPr="00822492">
                      <w:rPr>
                        <w:noProof/>
                        <w:lang w:val="en-GB"/>
                      </w:rPr>
                      <w:t xml:space="preserve">S. Peyrott, „What is and how does Single Sign On Authentication work?,” auth0, 23 September 2015. [Online]. Available: https://auth0.com/blog/what-is-and-how-does-single-sign-on-work/. </w:t>
                    </w:r>
                    <w:r>
                      <w:rPr>
                        <w:noProof/>
                      </w:rPr>
                      <w:t>[Geopend 14 Februari 2018].</w:t>
                    </w:r>
                  </w:p>
                </w:tc>
              </w:tr>
              <w:tr w:rsidR="00252686" w14:paraId="0C5933D1" w14:textId="77777777" w:rsidTr="00252686">
                <w:trPr>
                  <w:divId w:val="767777151"/>
                  <w:tblCellSpacing w:w="15" w:type="dxa"/>
                </w:trPr>
                <w:tc>
                  <w:tcPr>
                    <w:tcW w:w="522" w:type="dxa"/>
                    <w:hideMark/>
                  </w:tcPr>
                  <w:p w14:paraId="0E3EC058" w14:textId="77777777" w:rsidR="00252686" w:rsidRDefault="00252686">
                    <w:pPr>
                      <w:pStyle w:val="Bibliografie"/>
                      <w:rPr>
                        <w:noProof/>
                      </w:rPr>
                    </w:pPr>
                    <w:r>
                      <w:rPr>
                        <w:noProof/>
                      </w:rPr>
                      <w:t xml:space="preserve">[30] </w:t>
                    </w:r>
                  </w:p>
                </w:tc>
                <w:tc>
                  <w:tcPr>
                    <w:tcW w:w="8289" w:type="dxa"/>
                    <w:hideMark/>
                  </w:tcPr>
                  <w:p w14:paraId="186596DC" w14:textId="77777777" w:rsidR="00252686" w:rsidRDefault="00252686">
                    <w:pPr>
                      <w:pStyle w:val="Bibliografie"/>
                      <w:rPr>
                        <w:noProof/>
                      </w:rPr>
                    </w:pPr>
                    <w:r w:rsidRPr="00822492">
                      <w:rPr>
                        <w:noProof/>
                        <w:lang w:val="en-GB"/>
                      </w:rPr>
                      <w:t xml:space="preserve">„Federated SSO, A Primer (SAML, OAuth 2.0, OpenID Connect),” M&amp;S Consulting, 28 Januari 2018. [Online]. Available: https://www.mandsconsulting.com/federated-sso-a-primer-saml-oauth-2-0-openid-connect/. </w:t>
                    </w:r>
                    <w:r>
                      <w:rPr>
                        <w:noProof/>
                      </w:rPr>
                      <w:t>[Geopend 15 Februari 2018].</w:t>
                    </w:r>
                  </w:p>
                </w:tc>
              </w:tr>
              <w:tr w:rsidR="00252686" w14:paraId="6DC446C6" w14:textId="77777777" w:rsidTr="00252686">
                <w:trPr>
                  <w:divId w:val="767777151"/>
                  <w:tblCellSpacing w:w="15" w:type="dxa"/>
                </w:trPr>
                <w:tc>
                  <w:tcPr>
                    <w:tcW w:w="522" w:type="dxa"/>
                    <w:hideMark/>
                  </w:tcPr>
                  <w:p w14:paraId="55258DC0" w14:textId="77777777" w:rsidR="00252686" w:rsidRDefault="00252686">
                    <w:pPr>
                      <w:pStyle w:val="Bibliografie"/>
                      <w:rPr>
                        <w:noProof/>
                      </w:rPr>
                    </w:pPr>
                    <w:r>
                      <w:rPr>
                        <w:noProof/>
                      </w:rPr>
                      <w:t xml:space="preserve">[31] </w:t>
                    </w:r>
                  </w:p>
                </w:tc>
                <w:tc>
                  <w:tcPr>
                    <w:tcW w:w="8289" w:type="dxa"/>
                    <w:hideMark/>
                  </w:tcPr>
                  <w:p w14:paraId="1CBBDAC4" w14:textId="77777777" w:rsidR="00252686" w:rsidRDefault="00252686">
                    <w:pPr>
                      <w:pStyle w:val="Bibliografie"/>
                      <w:rPr>
                        <w:noProof/>
                      </w:rPr>
                    </w:pPr>
                    <w:r w:rsidRPr="00822492">
                      <w:rPr>
                        <w:noProof/>
                        <w:lang w:val="en-GB"/>
                      </w:rPr>
                      <w:t xml:space="preserve">J. Kurtto, „The Difference Between SAML 2.0 and OAuth 2.0,” ubisecure, 03 Juli 2017. [Online]. Available: https://www.ubisecure.com/uncategorized/difference-between-saml-and-oauth/. </w:t>
                    </w:r>
                    <w:r>
                      <w:rPr>
                        <w:noProof/>
                      </w:rPr>
                      <w:t>[Geopend 15 Februari 2018].</w:t>
                    </w:r>
                  </w:p>
                </w:tc>
              </w:tr>
              <w:tr w:rsidR="00252686" w:rsidRPr="00822492" w14:paraId="7073086A" w14:textId="77777777" w:rsidTr="00252686">
                <w:trPr>
                  <w:divId w:val="767777151"/>
                  <w:tblCellSpacing w:w="15" w:type="dxa"/>
                </w:trPr>
                <w:tc>
                  <w:tcPr>
                    <w:tcW w:w="522" w:type="dxa"/>
                    <w:hideMark/>
                  </w:tcPr>
                  <w:p w14:paraId="1DDC1544" w14:textId="77777777" w:rsidR="00252686" w:rsidRDefault="00252686">
                    <w:pPr>
                      <w:pStyle w:val="Bibliografie"/>
                      <w:rPr>
                        <w:noProof/>
                      </w:rPr>
                    </w:pPr>
                    <w:r>
                      <w:rPr>
                        <w:noProof/>
                      </w:rPr>
                      <w:t xml:space="preserve">[32] </w:t>
                    </w:r>
                  </w:p>
                </w:tc>
                <w:tc>
                  <w:tcPr>
                    <w:tcW w:w="8289" w:type="dxa"/>
                    <w:hideMark/>
                  </w:tcPr>
                  <w:p w14:paraId="1F288495" w14:textId="77777777" w:rsidR="00252686" w:rsidRPr="00822492" w:rsidRDefault="00252686">
                    <w:pPr>
                      <w:pStyle w:val="Bibliografie"/>
                      <w:rPr>
                        <w:noProof/>
                        <w:lang w:val="en-GB"/>
                      </w:rPr>
                    </w:pPr>
                    <w:r w:rsidRPr="00822492">
                      <w:rPr>
                        <w:noProof/>
                        <w:lang w:val="en-GB"/>
                      </w:rPr>
                      <w:t>J. Fruhlinger, „What is SAML, what is it used for and how does it work?,” CSO, 12 Oktober 2017. [Online]. Available: https://www.csoonline.com/article/3232355/authentication/what-is-saml-what-is-it-used-for-and-how-does-it-work.html. [Geopend 15 Mei 2018].</w:t>
                    </w:r>
                  </w:p>
                </w:tc>
              </w:tr>
              <w:tr w:rsidR="00252686" w14:paraId="35BAB02C" w14:textId="77777777" w:rsidTr="00252686">
                <w:trPr>
                  <w:divId w:val="767777151"/>
                  <w:tblCellSpacing w:w="15" w:type="dxa"/>
                </w:trPr>
                <w:tc>
                  <w:tcPr>
                    <w:tcW w:w="522" w:type="dxa"/>
                    <w:hideMark/>
                  </w:tcPr>
                  <w:p w14:paraId="0816C4DF" w14:textId="77777777" w:rsidR="00252686" w:rsidRDefault="00252686">
                    <w:pPr>
                      <w:pStyle w:val="Bibliografie"/>
                      <w:rPr>
                        <w:noProof/>
                      </w:rPr>
                    </w:pPr>
                    <w:r>
                      <w:rPr>
                        <w:noProof/>
                      </w:rPr>
                      <w:t xml:space="preserve">[33] </w:t>
                    </w:r>
                  </w:p>
                </w:tc>
                <w:tc>
                  <w:tcPr>
                    <w:tcW w:w="8289" w:type="dxa"/>
                    <w:hideMark/>
                  </w:tcPr>
                  <w:p w14:paraId="6C8B43F3" w14:textId="77777777" w:rsidR="00252686" w:rsidRDefault="00252686">
                    <w:pPr>
                      <w:pStyle w:val="Bibliografie"/>
                      <w:rPr>
                        <w:noProof/>
                      </w:rPr>
                    </w:pPr>
                    <w:r w:rsidRPr="00822492">
                      <w:rPr>
                        <w:noProof/>
                        <w:lang w:val="en-GB"/>
                      </w:rPr>
                      <w:t xml:space="preserve">M. S, „how does saml work,” gluu, 19 December 2012. [Online]. Available: https://www.gluu.org/blog/how-does-saml-work-idps-sps/. </w:t>
                    </w:r>
                    <w:r>
                      <w:rPr>
                        <w:noProof/>
                      </w:rPr>
                      <w:t>[Geopend 14 Februari 2018].</w:t>
                    </w:r>
                  </w:p>
                </w:tc>
              </w:tr>
              <w:tr w:rsidR="00252686" w14:paraId="0C7FBC2B" w14:textId="77777777" w:rsidTr="00252686">
                <w:trPr>
                  <w:divId w:val="767777151"/>
                  <w:tblCellSpacing w:w="15" w:type="dxa"/>
                </w:trPr>
                <w:tc>
                  <w:tcPr>
                    <w:tcW w:w="522" w:type="dxa"/>
                    <w:hideMark/>
                  </w:tcPr>
                  <w:p w14:paraId="56055B3B" w14:textId="77777777" w:rsidR="00252686" w:rsidRDefault="00252686">
                    <w:pPr>
                      <w:pStyle w:val="Bibliografie"/>
                      <w:rPr>
                        <w:noProof/>
                      </w:rPr>
                    </w:pPr>
                    <w:r>
                      <w:rPr>
                        <w:noProof/>
                      </w:rPr>
                      <w:t xml:space="preserve">[34] </w:t>
                    </w:r>
                  </w:p>
                </w:tc>
                <w:tc>
                  <w:tcPr>
                    <w:tcW w:w="8289" w:type="dxa"/>
                    <w:hideMark/>
                  </w:tcPr>
                  <w:p w14:paraId="2689B8B5" w14:textId="77777777" w:rsidR="00252686" w:rsidRDefault="00252686">
                    <w:pPr>
                      <w:pStyle w:val="Bibliografie"/>
                      <w:rPr>
                        <w:noProof/>
                      </w:rPr>
                    </w:pPr>
                    <w:r w:rsidRPr="00822492">
                      <w:rPr>
                        <w:noProof/>
                        <w:lang w:val="en-GB"/>
                      </w:rPr>
                      <w:t xml:space="preserve">M. Manicas, „ An Introduction to OAuth 2,” DigitalOcean, 21 Juli 2014. [Online]. Available: https://www.digitalocean.com/community/tutorials/an-introduction-to-oauth-2. </w:t>
                    </w:r>
                    <w:r>
                      <w:rPr>
                        <w:noProof/>
                      </w:rPr>
                      <w:t>[Geopend 16 Mei 2018].</w:t>
                    </w:r>
                  </w:p>
                </w:tc>
              </w:tr>
              <w:tr w:rsidR="00252686" w14:paraId="21717994" w14:textId="77777777" w:rsidTr="00252686">
                <w:trPr>
                  <w:divId w:val="767777151"/>
                  <w:tblCellSpacing w:w="15" w:type="dxa"/>
                </w:trPr>
                <w:tc>
                  <w:tcPr>
                    <w:tcW w:w="522" w:type="dxa"/>
                    <w:hideMark/>
                  </w:tcPr>
                  <w:p w14:paraId="1B626AE1" w14:textId="77777777" w:rsidR="00252686" w:rsidRDefault="00252686">
                    <w:pPr>
                      <w:pStyle w:val="Bibliografie"/>
                      <w:rPr>
                        <w:noProof/>
                      </w:rPr>
                    </w:pPr>
                    <w:r>
                      <w:rPr>
                        <w:noProof/>
                      </w:rPr>
                      <w:t xml:space="preserve">[35] </w:t>
                    </w:r>
                  </w:p>
                </w:tc>
                <w:tc>
                  <w:tcPr>
                    <w:tcW w:w="8289" w:type="dxa"/>
                    <w:hideMark/>
                  </w:tcPr>
                  <w:p w14:paraId="29AB087D" w14:textId="77777777" w:rsidR="00252686" w:rsidRDefault="00252686">
                    <w:pPr>
                      <w:pStyle w:val="Bibliografie"/>
                      <w:rPr>
                        <w:noProof/>
                      </w:rPr>
                    </w:pPr>
                    <w:r w:rsidRPr="00822492">
                      <w:rPr>
                        <w:noProof/>
                        <w:lang w:val="en-GB"/>
                      </w:rPr>
                      <w:t xml:space="preserve">M. Anicas, „An Introduction to OAuth 2,” digitalocean, 21 Juli 2014. [Online]. Available: https://www.digitalocean.com/community/tutorials/an-introduction-to-oauth-2. </w:t>
                    </w:r>
                    <w:r>
                      <w:rPr>
                        <w:noProof/>
                      </w:rPr>
                      <w:t>[Geopend 15 Februari 2018].</w:t>
                    </w:r>
                  </w:p>
                </w:tc>
              </w:tr>
              <w:tr w:rsidR="00252686" w:rsidRPr="00822492" w14:paraId="416353EA" w14:textId="77777777" w:rsidTr="00252686">
                <w:trPr>
                  <w:divId w:val="767777151"/>
                  <w:tblCellSpacing w:w="15" w:type="dxa"/>
                </w:trPr>
                <w:tc>
                  <w:tcPr>
                    <w:tcW w:w="522" w:type="dxa"/>
                    <w:hideMark/>
                  </w:tcPr>
                  <w:p w14:paraId="1951F843" w14:textId="77777777" w:rsidR="00252686" w:rsidRDefault="00252686">
                    <w:pPr>
                      <w:pStyle w:val="Bibliografie"/>
                      <w:rPr>
                        <w:noProof/>
                      </w:rPr>
                    </w:pPr>
                    <w:r>
                      <w:rPr>
                        <w:noProof/>
                      </w:rPr>
                      <w:t xml:space="preserve">[36] </w:t>
                    </w:r>
                  </w:p>
                </w:tc>
                <w:tc>
                  <w:tcPr>
                    <w:tcW w:w="8289" w:type="dxa"/>
                    <w:hideMark/>
                  </w:tcPr>
                  <w:p w14:paraId="78ADDF7A" w14:textId="77777777" w:rsidR="00252686" w:rsidRPr="00822492" w:rsidRDefault="00252686">
                    <w:pPr>
                      <w:pStyle w:val="Bibliografie"/>
                      <w:rPr>
                        <w:noProof/>
                        <w:lang w:val="en-GB"/>
                      </w:rPr>
                    </w:pPr>
                    <w:r w:rsidRPr="00822492">
                      <w:rPr>
                        <w:noProof/>
                        <w:lang w:val="en-GB"/>
                      </w:rPr>
                      <w:t>I. L. Services, „OAuth 2.0: An Overview,” InterSystems Learning Services, 05 Oktober 2016. [Online]. Available: https://www.youtube.com/watch?v=CPbvxxslDTU. [Geopend 17 April 2018].</w:t>
                    </w:r>
                  </w:p>
                </w:tc>
              </w:tr>
              <w:tr w:rsidR="00252686" w14:paraId="1739E5D2" w14:textId="77777777" w:rsidTr="00252686">
                <w:trPr>
                  <w:divId w:val="767777151"/>
                  <w:tblCellSpacing w:w="15" w:type="dxa"/>
                </w:trPr>
                <w:tc>
                  <w:tcPr>
                    <w:tcW w:w="522" w:type="dxa"/>
                    <w:hideMark/>
                  </w:tcPr>
                  <w:p w14:paraId="1A9716F2" w14:textId="77777777" w:rsidR="00252686" w:rsidRDefault="00252686">
                    <w:pPr>
                      <w:pStyle w:val="Bibliografie"/>
                      <w:rPr>
                        <w:noProof/>
                      </w:rPr>
                    </w:pPr>
                    <w:r>
                      <w:rPr>
                        <w:noProof/>
                      </w:rPr>
                      <w:t xml:space="preserve">[37] </w:t>
                    </w:r>
                  </w:p>
                </w:tc>
                <w:tc>
                  <w:tcPr>
                    <w:tcW w:w="8289" w:type="dxa"/>
                    <w:hideMark/>
                  </w:tcPr>
                  <w:p w14:paraId="3157FAB6" w14:textId="77777777" w:rsidR="00252686" w:rsidRDefault="00252686">
                    <w:pPr>
                      <w:pStyle w:val="Bibliografie"/>
                      <w:rPr>
                        <w:noProof/>
                      </w:rPr>
                    </w:pPr>
                    <w:r w:rsidRPr="00822492">
                      <w:rPr>
                        <w:noProof/>
                        <w:lang w:val="en-GB"/>
                      </w:rPr>
                      <w:t xml:space="preserve">„OpenID Connect explained,” connect2id, 2018. [Online]. Available: https://connect2id.com/learn/openid-connect. </w:t>
                    </w:r>
                    <w:r>
                      <w:rPr>
                        <w:noProof/>
                      </w:rPr>
                      <w:t>[Geopend 15 Februari 2018].</w:t>
                    </w:r>
                  </w:p>
                </w:tc>
              </w:tr>
              <w:tr w:rsidR="00252686" w:rsidRPr="00822492" w14:paraId="61FA9C89" w14:textId="77777777" w:rsidTr="00252686">
                <w:trPr>
                  <w:divId w:val="767777151"/>
                  <w:tblCellSpacing w:w="15" w:type="dxa"/>
                </w:trPr>
                <w:tc>
                  <w:tcPr>
                    <w:tcW w:w="522" w:type="dxa"/>
                    <w:hideMark/>
                  </w:tcPr>
                  <w:p w14:paraId="23326AA1" w14:textId="77777777" w:rsidR="00252686" w:rsidRDefault="00252686">
                    <w:pPr>
                      <w:pStyle w:val="Bibliografie"/>
                      <w:rPr>
                        <w:noProof/>
                      </w:rPr>
                    </w:pPr>
                    <w:r>
                      <w:rPr>
                        <w:noProof/>
                      </w:rPr>
                      <w:t xml:space="preserve">[38] </w:t>
                    </w:r>
                  </w:p>
                </w:tc>
                <w:tc>
                  <w:tcPr>
                    <w:tcW w:w="8289" w:type="dxa"/>
                    <w:hideMark/>
                  </w:tcPr>
                  <w:p w14:paraId="603164F3" w14:textId="77777777" w:rsidR="00252686" w:rsidRPr="00822492" w:rsidRDefault="00252686">
                    <w:pPr>
                      <w:pStyle w:val="Bibliografie"/>
                      <w:rPr>
                        <w:noProof/>
                        <w:lang w:val="en-GB"/>
                      </w:rPr>
                    </w:pPr>
                    <w:r w:rsidRPr="00822492">
                      <w:rPr>
                        <w:noProof/>
                        <w:lang w:val="en-GB"/>
                      </w:rPr>
                      <w:t>M. Matchen, „HTTPS, SSL, and [Perfect] Forward Secrecy,” blogspot, 2016. [Online]. Available: http://packetinspection.blogspot.be/2014/01/https-ssl-and-perfect-forward-secrecy.html. [Geopend 13 Februari 2018].</w:t>
                    </w:r>
                  </w:p>
                </w:tc>
              </w:tr>
              <w:tr w:rsidR="00252686" w14:paraId="123A2027" w14:textId="77777777" w:rsidTr="00252686">
                <w:trPr>
                  <w:divId w:val="767777151"/>
                  <w:tblCellSpacing w:w="15" w:type="dxa"/>
                </w:trPr>
                <w:tc>
                  <w:tcPr>
                    <w:tcW w:w="522" w:type="dxa"/>
                    <w:hideMark/>
                  </w:tcPr>
                  <w:p w14:paraId="665420F0" w14:textId="77777777" w:rsidR="00252686" w:rsidRDefault="00252686">
                    <w:pPr>
                      <w:pStyle w:val="Bibliografie"/>
                      <w:rPr>
                        <w:noProof/>
                      </w:rPr>
                    </w:pPr>
                    <w:r>
                      <w:rPr>
                        <w:noProof/>
                      </w:rPr>
                      <w:t xml:space="preserve">[39] </w:t>
                    </w:r>
                  </w:p>
                </w:tc>
                <w:tc>
                  <w:tcPr>
                    <w:tcW w:w="8289" w:type="dxa"/>
                    <w:hideMark/>
                  </w:tcPr>
                  <w:p w14:paraId="448089FA" w14:textId="77777777" w:rsidR="00252686" w:rsidRDefault="00252686">
                    <w:pPr>
                      <w:pStyle w:val="Bibliografie"/>
                      <w:rPr>
                        <w:noProof/>
                      </w:rPr>
                    </w:pPr>
                    <w:r w:rsidRPr="00822492">
                      <w:rPr>
                        <w:noProof/>
                        <w:lang w:val="en-GB"/>
                      </w:rPr>
                      <w:t xml:space="preserve">M. Howell, Regisseur, </w:t>
                    </w:r>
                    <w:r w:rsidRPr="00822492">
                      <w:rPr>
                        <w:i/>
                        <w:iCs/>
                        <w:noProof/>
                        <w:lang w:val="en-GB"/>
                      </w:rPr>
                      <w:t xml:space="preserve">Citrix ShareFile Enterprise. </w:t>
                    </w:r>
                    <w:r>
                      <w:rPr>
                        <w:noProof/>
                      </w:rPr>
                      <w:t xml:space="preserve">[Film]. Citrix, 2018. </w:t>
                    </w:r>
                  </w:p>
                </w:tc>
              </w:tr>
              <w:tr w:rsidR="00252686" w14:paraId="26428C4A" w14:textId="77777777" w:rsidTr="00252686">
                <w:trPr>
                  <w:divId w:val="767777151"/>
                  <w:tblCellSpacing w:w="15" w:type="dxa"/>
                </w:trPr>
                <w:tc>
                  <w:tcPr>
                    <w:tcW w:w="522" w:type="dxa"/>
                    <w:hideMark/>
                  </w:tcPr>
                  <w:p w14:paraId="5AF033F6" w14:textId="77777777" w:rsidR="00252686" w:rsidRDefault="00252686">
                    <w:pPr>
                      <w:pStyle w:val="Bibliografie"/>
                      <w:rPr>
                        <w:noProof/>
                      </w:rPr>
                    </w:pPr>
                    <w:r>
                      <w:rPr>
                        <w:noProof/>
                      </w:rPr>
                      <w:t xml:space="preserve">[40] </w:t>
                    </w:r>
                  </w:p>
                </w:tc>
                <w:tc>
                  <w:tcPr>
                    <w:tcW w:w="8289" w:type="dxa"/>
                    <w:hideMark/>
                  </w:tcPr>
                  <w:p w14:paraId="4C063C42" w14:textId="77777777" w:rsidR="00252686" w:rsidRDefault="00252686">
                    <w:pPr>
                      <w:pStyle w:val="Bibliografie"/>
                      <w:rPr>
                        <w:noProof/>
                      </w:rPr>
                    </w:pPr>
                    <w:r w:rsidRPr="00822492">
                      <w:rPr>
                        <w:noProof/>
                        <w:lang w:val="en-GB"/>
                      </w:rPr>
                      <w:t xml:space="preserve">K. Buzdar, „samAccountName Vs userPrincipalName,” FAQForge, 2018. [Online]. Available: https://www.faqforge.com/windows/samaccountname-vs-userprincipalname/. </w:t>
                    </w:r>
                    <w:r>
                      <w:rPr>
                        <w:noProof/>
                      </w:rPr>
                      <w:t>[Geopend 20 Februari 2018].</w:t>
                    </w:r>
                  </w:p>
                </w:tc>
              </w:tr>
              <w:tr w:rsidR="00252686" w:rsidRPr="00822492" w14:paraId="613E8B5F" w14:textId="77777777" w:rsidTr="00252686">
                <w:trPr>
                  <w:divId w:val="767777151"/>
                  <w:tblCellSpacing w:w="15" w:type="dxa"/>
                </w:trPr>
                <w:tc>
                  <w:tcPr>
                    <w:tcW w:w="522" w:type="dxa"/>
                    <w:hideMark/>
                  </w:tcPr>
                  <w:p w14:paraId="620CC454" w14:textId="77777777" w:rsidR="00252686" w:rsidRDefault="00252686">
                    <w:pPr>
                      <w:pStyle w:val="Bibliografie"/>
                      <w:rPr>
                        <w:noProof/>
                      </w:rPr>
                    </w:pPr>
                    <w:r>
                      <w:rPr>
                        <w:noProof/>
                      </w:rPr>
                      <w:lastRenderedPageBreak/>
                      <w:t xml:space="preserve">[41] </w:t>
                    </w:r>
                  </w:p>
                </w:tc>
                <w:tc>
                  <w:tcPr>
                    <w:tcW w:w="8289" w:type="dxa"/>
                    <w:hideMark/>
                  </w:tcPr>
                  <w:p w14:paraId="1ED4B55E" w14:textId="77777777" w:rsidR="00252686" w:rsidRPr="00822492" w:rsidRDefault="00252686">
                    <w:pPr>
                      <w:pStyle w:val="Bibliografie"/>
                      <w:rPr>
                        <w:noProof/>
                        <w:lang w:val="en-GB"/>
                      </w:rPr>
                    </w:pPr>
                    <w:r w:rsidRPr="00822492">
                      <w:rPr>
                        <w:noProof/>
                        <w:lang w:val="en-GB"/>
                      </w:rPr>
                      <w:t>Citrix, „Using Mapped IP (MIP) and Subnet IP (SNIP) Address on a NetScaler Appliance,” Citrix, 16 Februari 2017. [Online]. Available: https://support.citrix.com/article/CTX120318. [Geopend 11 April 2018].</w:t>
                    </w:r>
                  </w:p>
                </w:tc>
              </w:tr>
              <w:tr w:rsidR="00252686" w14:paraId="7B8E12C0" w14:textId="77777777" w:rsidTr="00252686">
                <w:trPr>
                  <w:divId w:val="767777151"/>
                  <w:tblCellSpacing w:w="15" w:type="dxa"/>
                </w:trPr>
                <w:tc>
                  <w:tcPr>
                    <w:tcW w:w="522" w:type="dxa"/>
                    <w:hideMark/>
                  </w:tcPr>
                  <w:p w14:paraId="3775AC81" w14:textId="77777777" w:rsidR="00252686" w:rsidRDefault="00252686">
                    <w:pPr>
                      <w:pStyle w:val="Bibliografie"/>
                      <w:rPr>
                        <w:noProof/>
                      </w:rPr>
                    </w:pPr>
                    <w:r>
                      <w:rPr>
                        <w:noProof/>
                      </w:rPr>
                      <w:t xml:space="preserve">[42] </w:t>
                    </w:r>
                  </w:p>
                </w:tc>
                <w:tc>
                  <w:tcPr>
                    <w:tcW w:w="8289" w:type="dxa"/>
                    <w:hideMark/>
                  </w:tcPr>
                  <w:p w14:paraId="3867A768" w14:textId="77777777" w:rsidR="00252686" w:rsidRDefault="00252686">
                    <w:pPr>
                      <w:pStyle w:val="Bibliografie"/>
                      <w:rPr>
                        <w:noProof/>
                      </w:rPr>
                    </w:pPr>
                    <w:r w:rsidRPr="00822492">
                      <w:rPr>
                        <w:noProof/>
                        <w:lang w:val="en-GB"/>
                      </w:rPr>
                      <w:t xml:space="preserve">S. Wright, „Scoring an A+ at SSLlabs.com with Citrix NetScaler,” Citrix, 09 Juni 2016. [Online]. Available: https://www.citrix.com/blogs/2016/06/09/scoring-an-a-at-ssllabs-com-with-citrix-netscaler-2016-update/. </w:t>
                    </w:r>
                    <w:r>
                      <w:rPr>
                        <w:noProof/>
                      </w:rPr>
                      <w:t>[Geopend 20 Februari 2018].</w:t>
                    </w:r>
                  </w:p>
                </w:tc>
              </w:tr>
              <w:tr w:rsidR="00252686" w:rsidRPr="00822492" w14:paraId="4F82F349" w14:textId="77777777" w:rsidTr="00252686">
                <w:trPr>
                  <w:divId w:val="767777151"/>
                  <w:tblCellSpacing w:w="15" w:type="dxa"/>
                </w:trPr>
                <w:tc>
                  <w:tcPr>
                    <w:tcW w:w="522" w:type="dxa"/>
                    <w:hideMark/>
                  </w:tcPr>
                  <w:p w14:paraId="14724504" w14:textId="77777777" w:rsidR="00252686" w:rsidRDefault="00252686">
                    <w:pPr>
                      <w:pStyle w:val="Bibliografie"/>
                      <w:rPr>
                        <w:noProof/>
                      </w:rPr>
                    </w:pPr>
                    <w:r>
                      <w:rPr>
                        <w:noProof/>
                      </w:rPr>
                      <w:t xml:space="preserve">[43] </w:t>
                    </w:r>
                  </w:p>
                </w:tc>
                <w:tc>
                  <w:tcPr>
                    <w:tcW w:w="8289" w:type="dxa"/>
                    <w:hideMark/>
                  </w:tcPr>
                  <w:p w14:paraId="7ECE6844" w14:textId="77777777" w:rsidR="00252686" w:rsidRPr="00822492" w:rsidRDefault="00252686">
                    <w:pPr>
                      <w:pStyle w:val="Bibliografie"/>
                      <w:rPr>
                        <w:noProof/>
                        <w:lang w:val="en-GB"/>
                      </w:rPr>
                    </w:pPr>
                    <w:r w:rsidRPr="00822492">
                      <w:rPr>
                        <w:noProof/>
                        <w:lang w:val="en-GB"/>
                      </w:rPr>
                      <w:t>Citrix, „OAuth Authentication,” Citrix, 01 April 2018. [Online]. Available: https://docs.citrix.com/en-us/netscaler/12/aaa-tm/oauth-authentication.html. [Geopend 09 April 2018].</w:t>
                    </w:r>
                  </w:p>
                </w:tc>
              </w:tr>
              <w:tr w:rsidR="00252686" w:rsidRPr="00822492" w14:paraId="460DD913" w14:textId="77777777" w:rsidTr="00252686">
                <w:trPr>
                  <w:divId w:val="767777151"/>
                  <w:tblCellSpacing w:w="15" w:type="dxa"/>
                </w:trPr>
                <w:tc>
                  <w:tcPr>
                    <w:tcW w:w="522" w:type="dxa"/>
                    <w:hideMark/>
                  </w:tcPr>
                  <w:p w14:paraId="6DBC17A6" w14:textId="77777777" w:rsidR="00252686" w:rsidRDefault="00252686">
                    <w:pPr>
                      <w:pStyle w:val="Bibliografie"/>
                      <w:rPr>
                        <w:noProof/>
                      </w:rPr>
                    </w:pPr>
                    <w:r>
                      <w:rPr>
                        <w:noProof/>
                      </w:rPr>
                      <w:t xml:space="preserve">[44] </w:t>
                    </w:r>
                  </w:p>
                </w:tc>
                <w:tc>
                  <w:tcPr>
                    <w:tcW w:w="8289" w:type="dxa"/>
                    <w:hideMark/>
                  </w:tcPr>
                  <w:p w14:paraId="63E43D3A" w14:textId="77777777" w:rsidR="00252686" w:rsidRPr="00822492" w:rsidRDefault="00252686">
                    <w:pPr>
                      <w:pStyle w:val="Bibliografie"/>
                      <w:rPr>
                        <w:noProof/>
                        <w:lang w:val="en-GB"/>
                      </w:rPr>
                    </w:pPr>
                    <w:r w:rsidRPr="00822492">
                      <w:rPr>
                        <w:noProof/>
                        <w:lang w:val="en-GB"/>
                      </w:rPr>
                      <w:t>Citrix, „OAuth2 Getting Started Guide,” Citrix, 01 Augustus 2017. [Online]. Available: https://api.sharefile.com/rest/oauth2.aspx. [Geopend 10 April 2018].</w:t>
                    </w:r>
                  </w:p>
                </w:tc>
              </w:tr>
              <w:tr w:rsidR="00252686" w:rsidRPr="00822492" w14:paraId="01E62BBA" w14:textId="77777777" w:rsidTr="00252686">
                <w:trPr>
                  <w:divId w:val="767777151"/>
                  <w:tblCellSpacing w:w="15" w:type="dxa"/>
                </w:trPr>
                <w:tc>
                  <w:tcPr>
                    <w:tcW w:w="522" w:type="dxa"/>
                    <w:hideMark/>
                  </w:tcPr>
                  <w:p w14:paraId="1C4D832C" w14:textId="77777777" w:rsidR="00252686" w:rsidRDefault="00252686">
                    <w:pPr>
                      <w:pStyle w:val="Bibliografie"/>
                      <w:rPr>
                        <w:noProof/>
                      </w:rPr>
                    </w:pPr>
                    <w:r>
                      <w:rPr>
                        <w:noProof/>
                      </w:rPr>
                      <w:t xml:space="preserve">[45] </w:t>
                    </w:r>
                  </w:p>
                </w:tc>
                <w:tc>
                  <w:tcPr>
                    <w:tcW w:w="8289" w:type="dxa"/>
                    <w:hideMark/>
                  </w:tcPr>
                  <w:p w14:paraId="64ADFD95" w14:textId="77777777" w:rsidR="00252686" w:rsidRPr="00822492" w:rsidRDefault="00252686">
                    <w:pPr>
                      <w:pStyle w:val="Bibliografie"/>
                      <w:rPr>
                        <w:noProof/>
                        <w:lang w:val="en-GB"/>
                      </w:rPr>
                    </w:pPr>
                    <w:r w:rsidRPr="00822492">
                      <w:rPr>
                        <w:noProof/>
                        <w:lang w:val="en-GB"/>
                      </w:rPr>
                      <w:t>Citrix, „Install StorageZones Controller and create a StorageZone,” Citrix, 11 December 2017. [Online]. Available: https://docs.citrix.com/en-us/storagezones-controller/5-0/install/controller.html. [Geopend 20 Februari 2018].</w:t>
                    </w:r>
                  </w:p>
                </w:tc>
              </w:tr>
              <w:tr w:rsidR="00252686" w14:paraId="41984DB0" w14:textId="77777777" w:rsidTr="00252686">
                <w:trPr>
                  <w:divId w:val="767777151"/>
                  <w:tblCellSpacing w:w="15" w:type="dxa"/>
                </w:trPr>
                <w:tc>
                  <w:tcPr>
                    <w:tcW w:w="522" w:type="dxa"/>
                    <w:hideMark/>
                  </w:tcPr>
                  <w:p w14:paraId="762835F0" w14:textId="77777777" w:rsidR="00252686" w:rsidRDefault="00252686">
                    <w:pPr>
                      <w:pStyle w:val="Bibliografie"/>
                      <w:rPr>
                        <w:noProof/>
                      </w:rPr>
                    </w:pPr>
                    <w:r>
                      <w:rPr>
                        <w:noProof/>
                      </w:rPr>
                      <w:t xml:space="preserve">[46] </w:t>
                    </w:r>
                  </w:p>
                </w:tc>
                <w:tc>
                  <w:tcPr>
                    <w:tcW w:w="8289" w:type="dxa"/>
                    <w:hideMark/>
                  </w:tcPr>
                  <w:p w14:paraId="7FAA414E" w14:textId="77777777" w:rsidR="00252686" w:rsidRDefault="00252686">
                    <w:pPr>
                      <w:pStyle w:val="Bibliografie"/>
                      <w:rPr>
                        <w:noProof/>
                      </w:rPr>
                    </w:pPr>
                    <w:r w:rsidRPr="00822492">
                      <w:rPr>
                        <w:noProof/>
                        <w:lang w:val="en-GB"/>
                      </w:rPr>
                      <w:t xml:space="preserve">C. Zhang, „OpenID Connect / oAuth 2.0: Integration with XenApp through Unified Gateway,” Citrix, 11 September 2015. [Online]. Available: https://www.citrix.com/blogs/2015/09/11/openid-connectoauth-2-0-integration-with-xenapp-through-unified-gateway/. </w:t>
                    </w:r>
                    <w:r>
                      <w:rPr>
                        <w:noProof/>
                      </w:rPr>
                      <w:t>[Geopend 15 Februari 2018].</w:t>
                    </w:r>
                  </w:p>
                </w:tc>
              </w:tr>
            </w:tbl>
            <w:p w14:paraId="0AE938A0" w14:textId="77777777" w:rsidR="00252686" w:rsidRDefault="00252686">
              <w:pPr>
                <w:divId w:val="767777151"/>
                <w:rPr>
                  <w:rFonts w:eastAsia="Times New Roman"/>
                  <w:noProof/>
                </w:rPr>
              </w:pPr>
            </w:p>
            <w:p w14:paraId="302E03E1" w14:textId="77777777" w:rsidR="00323F91" w:rsidRPr="00923ABC" w:rsidRDefault="00323F91">
              <w:r w:rsidRPr="00923ABC">
                <w:rPr>
                  <w:b/>
                  <w:bCs/>
                </w:rPr>
                <w:fldChar w:fldCharType="end"/>
              </w:r>
            </w:p>
          </w:sdtContent>
        </w:sdt>
      </w:sdtContent>
    </w:sdt>
    <w:p w14:paraId="70579997" w14:textId="77777777" w:rsidR="00985E87" w:rsidRPr="00923ABC" w:rsidRDefault="00985E87">
      <w:r w:rsidRPr="00923ABC">
        <w:br w:type="page"/>
      </w:r>
    </w:p>
    <w:p w14:paraId="6BAC214D" w14:textId="77777777" w:rsidR="00F90B7D" w:rsidRPr="00923ABC" w:rsidRDefault="00985E87" w:rsidP="00772D8C">
      <w:pPr>
        <w:pStyle w:val="Kop1"/>
        <w:numPr>
          <w:ilvl w:val="0"/>
          <w:numId w:val="0"/>
        </w:numPr>
      </w:pPr>
      <w:bookmarkStart w:id="338" w:name="_Toc509827095"/>
      <w:bookmarkStart w:id="339" w:name="_Toc512841463"/>
      <w:bookmarkStart w:id="340" w:name="_Toc514249757"/>
      <w:bookmarkStart w:id="341" w:name="_Toc514447313"/>
      <w:r w:rsidRPr="00923ABC">
        <w:lastRenderedPageBreak/>
        <w:t>Bijlagen</w:t>
      </w:r>
      <w:bookmarkEnd w:id="338"/>
      <w:bookmarkEnd w:id="339"/>
      <w:bookmarkEnd w:id="340"/>
      <w:bookmarkEnd w:id="341"/>
    </w:p>
    <w:p w14:paraId="45867318" w14:textId="77777777" w:rsidR="00A027FF" w:rsidRDefault="00A027FF" w:rsidP="00A027FF">
      <w:pPr>
        <w:pStyle w:val="Bibliografie"/>
      </w:pPr>
    </w:p>
    <w:p w14:paraId="51FA3DC1" w14:textId="77777777" w:rsidR="00A027FF" w:rsidRPr="00A027FF" w:rsidRDefault="00A027FF" w:rsidP="008913E7">
      <w:pPr>
        <w:pStyle w:val="Lijstalinea"/>
        <w:numPr>
          <w:ilvl w:val="0"/>
          <w:numId w:val="31"/>
        </w:numPr>
      </w:pPr>
      <w:r>
        <w:t xml:space="preserve">B-1 </w:t>
      </w:r>
      <w:r w:rsidR="008913E7">
        <w:t>C</w:t>
      </w:r>
      <w:r>
        <w:t>onfiguratie guide</w:t>
      </w:r>
    </w:p>
    <w:sectPr w:rsidR="00A027FF" w:rsidRPr="00A027FF" w:rsidSect="005A68D6">
      <w:pgSz w:w="11906" w:h="16838" w:code="9"/>
      <w:pgMar w:top="1134" w:right="1134" w:bottom="1134" w:left="1871" w:header="708" w:footer="708" w:gutter="0"/>
      <w:cols w:space="708"/>
      <w:docGrid w:linePitch="360"/>
    </w:sectPr>
  </w:body>
</w:document>
</file>

<file path=word/comments.xml><?xml version="1.0" encoding="utf-8"?>
<w:comment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326" w:author="Nancy Vandamme" w:date="2018-05-21T16:22:00Z" w:initials="NV">
    <w:p w14:paraId="4E410DC7" w14:textId="77777777" w:rsidR="00B075AA" w:rsidRDefault="00B075AA">
      <w:pPr>
        <w:pStyle w:val="Tekstopmerking"/>
      </w:pPr>
      <w:r>
        <w:rPr>
          <w:rStyle w:val="Verwijzingopmerking"/>
        </w:rPr>
        <w:annotationRef/>
      </w:r>
      <w:r>
        <w:t>Is dit niet subjectief: een sterke ?</w:t>
      </w:r>
    </w:p>
  </w:comment>
  <w:comment w:id="327" w:author="Nancy Vandamme" w:date="2018-05-21T16:24:00Z" w:initials="NV">
    <w:p w14:paraId="30BA5792" w14:textId="77777777" w:rsidR="00B075AA" w:rsidRDefault="00B075AA">
      <w:pPr>
        <w:pStyle w:val="Tekstopmerking"/>
      </w:pPr>
      <w:r>
        <w:rPr>
          <w:rStyle w:val="Verwijzingopmerking"/>
        </w:rPr>
        <w:annotationRef/>
      </w:r>
      <w:r>
        <w:t>Is er een minimale snelheid die vereist is?</w:t>
      </w:r>
    </w:p>
  </w:comment>
  <w:comment w:id="328" w:author="Nancy Vandamme" w:date="2018-05-21T16:24:00Z" w:initials="NV">
    <w:p w14:paraId="77BE526E" w14:textId="77777777" w:rsidR="00B075AA" w:rsidRDefault="00B075AA">
      <w:pPr>
        <w:pStyle w:val="Tekstopmerking"/>
      </w:pPr>
      <w:r>
        <w:rPr>
          <w:rStyle w:val="Verwijzingopmerking"/>
        </w:rPr>
        <w:annotationRef/>
      </w:r>
      <w:r>
        <w:t>Concreet? Wat is het prijsplaatje?</w:t>
      </w:r>
    </w:p>
  </w:comment>
  <w:comment w:id="329" w:author="Nancy Vandamme" w:date="2018-05-21T16:25:00Z" w:initials="NV">
    <w:p w14:paraId="5B6D305C" w14:textId="77777777" w:rsidR="00B075AA" w:rsidRDefault="00B075AA">
      <w:pPr>
        <w:pStyle w:val="Tekstopmerking"/>
      </w:pPr>
      <w:r>
        <w:rPr>
          <w:rStyle w:val="Verwijzingopmerking"/>
        </w:rPr>
        <w:annotationRef/>
      </w:r>
      <w:r>
        <w:t>Concreet? Hoeveel storage?</w:t>
      </w:r>
    </w:p>
  </w:comment>
</w:comments>
</file>

<file path=word/commentsExtended.xml><?xml version="1.0" encoding="utf-8"?>
<w15:commentsEx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410DC7" w15:done="0"/>
  <w15:commentEx w15:paraId="30BA5792" w15:done="0"/>
  <w15:commentEx w15:paraId="77BE526E" w15:done="0"/>
  <w15:commentEx w15:paraId="5B6D305C" w15:done="0"/>
</w15:commentsEx>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6D81142" w14:textId="77777777" w:rsidR="002F631E" w:rsidRDefault="002F631E" w:rsidP="00067F77">
      <w:pPr>
        <w:spacing w:after="0" w:line="240" w:lineRule="auto"/>
      </w:pPr>
      <w:r>
        <w:separator/>
      </w:r>
    </w:p>
  </w:endnote>
  <w:endnote w:type="continuationSeparator" w:id="0">
    <w:p w14:paraId="605E12D5" w14:textId="77777777" w:rsidR="002F631E" w:rsidRDefault="002F631E"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D52E528" w14:textId="77777777" w:rsidR="002F631E" w:rsidRDefault="002F631E" w:rsidP="00067F77">
      <w:pPr>
        <w:spacing w:after="0" w:line="240" w:lineRule="auto"/>
      </w:pPr>
      <w:r>
        <w:separator/>
      </w:r>
    </w:p>
  </w:footnote>
  <w:footnote w:type="continuationSeparator" w:id="0">
    <w:p w14:paraId="021328B6" w14:textId="77777777" w:rsidR="002F631E" w:rsidRDefault="002F631E" w:rsidP="00067F77">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people.xml><?xml version="1.0" encoding="utf-8"?>
<w15:people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Nancy Vandamme">
    <w15:presenceInfo w15:providerId="Windows Live" w15:userId="a85e15bac924344b"/>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7F14"/>
    <w:rsid w:val="00161AFC"/>
    <w:rsid w:val="001832B3"/>
    <w:rsid w:val="00184A9C"/>
    <w:rsid w:val="00186FC6"/>
    <w:rsid w:val="00192ADF"/>
    <w:rsid w:val="00197D23"/>
    <w:rsid w:val="001A18C9"/>
    <w:rsid w:val="001A1C98"/>
    <w:rsid w:val="001A2D6C"/>
    <w:rsid w:val="001A5E6E"/>
    <w:rsid w:val="001B3B18"/>
    <w:rsid w:val="001B4612"/>
    <w:rsid w:val="001B5ED1"/>
    <w:rsid w:val="001C2288"/>
    <w:rsid w:val="001C3BFC"/>
    <w:rsid w:val="001C580D"/>
    <w:rsid w:val="001C6BD8"/>
    <w:rsid w:val="001D3FB2"/>
    <w:rsid w:val="001D5B34"/>
    <w:rsid w:val="001E3A44"/>
    <w:rsid w:val="001E3B24"/>
    <w:rsid w:val="001E7595"/>
    <w:rsid w:val="001F300D"/>
    <w:rsid w:val="001F4A27"/>
    <w:rsid w:val="00205B47"/>
    <w:rsid w:val="0020640E"/>
    <w:rsid w:val="002077FB"/>
    <w:rsid w:val="002200F4"/>
    <w:rsid w:val="00222348"/>
    <w:rsid w:val="002224CF"/>
    <w:rsid w:val="00235147"/>
    <w:rsid w:val="002352AB"/>
    <w:rsid w:val="00235BCE"/>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2F631E"/>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3453B"/>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B1D66"/>
    <w:rsid w:val="006B5AC5"/>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2492"/>
    <w:rsid w:val="00827C6D"/>
    <w:rsid w:val="008312A1"/>
    <w:rsid w:val="008326FF"/>
    <w:rsid w:val="00847343"/>
    <w:rsid w:val="00850B62"/>
    <w:rsid w:val="008550C9"/>
    <w:rsid w:val="00861418"/>
    <w:rsid w:val="00864C28"/>
    <w:rsid w:val="00864E17"/>
    <w:rsid w:val="00870DBE"/>
    <w:rsid w:val="00872172"/>
    <w:rsid w:val="00873CEF"/>
    <w:rsid w:val="00876B85"/>
    <w:rsid w:val="008775DC"/>
    <w:rsid w:val="00887281"/>
    <w:rsid w:val="00887683"/>
    <w:rsid w:val="008913E7"/>
    <w:rsid w:val="00891593"/>
    <w:rsid w:val="00895128"/>
    <w:rsid w:val="0089663E"/>
    <w:rsid w:val="008A0582"/>
    <w:rsid w:val="008A1401"/>
    <w:rsid w:val="008A4437"/>
    <w:rsid w:val="008A44D5"/>
    <w:rsid w:val="008A4D34"/>
    <w:rsid w:val="008A6478"/>
    <w:rsid w:val="008A68B2"/>
    <w:rsid w:val="008B3063"/>
    <w:rsid w:val="008B3D4D"/>
    <w:rsid w:val="008B4167"/>
    <w:rsid w:val="008B5025"/>
    <w:rsid w:val="008B661A"/>
    <w:rsid w:val="008C69D2"/>
    <w:rsid w:val="008C7CD1"/>
    <w:rsid w:val="008D2079"/>
    <w:rsid w:val="008D2CB0"/>
    <w:rsid w:val="008D7393"/>
    <w:rsid w:val="008E1BE1"/>
    <w:rsid w:val="008E5E00"/>
    <w:rsid w:val="008F2034"/>
    <w:rsid w:val="008F44A1"/>
    <w:rsid w:val="008F55A9"/>
    <w:rsid w:val="00902545"/>
    <w:rsid w:val="00903674"/>
    <w:rsid w:val="00903D4F"/>
    <w:rsid w:val="00906957"/>
    <w:rsid w:val="009102E6"/>
    <w:rsid w:val="00912184"/>
    <w:rsid w:val="00912C2E"/>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443A"/>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73F1"/>
    <w:rsid w:val="00AF18CA"/>
    <w:rsid w:val="00AF42C9"/>
    <w:rsid w:val="00AF476B"/>
    <w:rsid w:val="00AF5684"/>
    <w:rsid w:val="00B05532"/>
    <w:rsid w:val="00B05E02"/>
    <w:rsid w:val="00B0727B"/>
    <w:rsid w:val="00B075AA"/>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1040"/>
    <w:rsid w:val="00C65CF1"/>
    <w:rsid w:val="00C65FA1"/>
    <w:rsid w:val="00C66AAF"/>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ABCF4"/>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DB34B4"/>
    <w:rPr>
      <w:rFonts w:ascii="Times New Roman" w:hAnsi="Times New Roman"/>
      <w:lang w:val="nl-NL"/>
    </w:rPr>
  </w:style>
  <w:style w:type="paragraph" w:styleId="Kop1">
    <w:name w:val="heading 1"/>
    <w:basedOn w:val="Standaard"/>
    <w:next w:val="Standaard"/>
    <w:link w:val="Kop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84034"/>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84034"/>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584034"/>
    <w:rPr>
      <w:rFonts w:asciiTheme="majorHAnsi" w:eastAsiaTheme="majorEastAsia" w:hAnsiTheme="majorHAnsi" w:cstheme="majorBidi"/>
      <w:color w:val="1F4D78" w:themeColor="accent1" w:themeShade="7F"/>
      <w:sz w:val="24"/>
      <w:szCs w:val="24"/>
    </w:rPr>
  </w:style>
  <w:style w:type="paragraph" w:styleId="Lijstalinea">
    <w:name w:val="List Paragraph"/>
    <w:basedOn w:val="Standaard"/>
    <w:uiPriority w:val="34"/>
    <w:qFormat/>
    <w:rsid w:val="00560615"/>
    <w:pPr>
      <w:ind w:left="720"/>
      <w:contextualSpacing/>
    </w:pPr>
  </w:style>
  <w:style w:type="paragraph" w:styleId="Normaalweb">
    <w:name w:val="Normal (Web)"/>
    <w:basedOn w:val="Standaard"/>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Standaardalinea-lettertype"/>
    <w:uiPriority w:val="99"/>
    <w:unhideWhenUsed/>
    <w:rsid w:val="00C25872"/>
    <w:rPr>
      <w:color w:val="0563C1" w:themeColor="hyperlink"/>
      <w:u w:val="single"/>
    </w:rPr>
  </w:style>
  <w:style w:type="character" w:styleId="GevolgdeHyperlink">
    <w:name w:val="FollowedHyperlink"/>
    <w:basedOn w:val="Standaardalinea-lettertype"/>
    <w:uiPriority w:val="99"/>
    <w:semiHidden/>
    <w:unhideWhenUsed/>
    <w:rsid w:val="00C25872"/>
    <w:rPr>
      <w:color w:val="954F72" w:themeColor="followedHyperlink"/>
      <w:u w:val="single"/>
    </w:rPr>
  </w:style>
  <w:style w:type="paragraph" w:styleId="Koptekst">
    <w:name w:val="header"/>
    <w:basedOn w:val="Standaard"/>
    <w:link w:val="KoptekstChar"/>
    <w:uiPriority w:val="99"/>
    <w:unhideWhenUsed/>
    <w:rsid w:val="00067F77"/>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067F77"/>
  </w:style>
  <w:style w:type="paragraph" w:styleId="Voettekst">
    <w:name w:val="footer"/>
    <w:basedOn w:val="Standaard"/>
    <w:link w:val="VoettekstChar"/>
    <w:uiPriority w:val="99"/>
    <w:unhideWhenUsed/>
    <w:rsid w:val="00067F77"/>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067F77"/>
  </w:style>
  <w:style w:type="paragraph" w:styleId="Kopvaninhoudsopgave">
    <w:name w:val="TOC Heading"/>
    <w:basedOn w:val="Kop1"/>
    <w:next w:val="Standaard"/>
    <w:uiPriority w:val="39"/>
    <w:unhideWhenUsed/>
    <w:qFormat/>
    <w:rsid w:val="00067F77"/>
    <w:pPr>
      <w:outlineLvl w:val="9"/>
    </w:pPr>
  </w:style>
  <w:style w:type="paragraph" w:styleId="Inhopg1">
    <w:name w:val="toc 1"/>
    <w:basedOn w:val="Standaard"/>
    <w:next w:val="Standaard"/>
    <w:autoRedefine/>
    <w:uiPriority w:val="39"/>
    <w:unhideWhenUsed/>
    <w:rsid w:val="002352AB"/>
    <w:pPr>
      <w:tabs>
        <w:tab w:val="right" w:leader="dot" w:pos="8891"/>
      </w:tabs>
      <w:spacing w:after="100"/>
    </w:pPr>
  </w:style>
  <w:style w:type="paragraph" w:styleId="Inhopg2">
    <w:name w:val="toc 2"/>
    <w:basedOn w:val="Standaard"/>
    <w:next w:val="Standaard"/>
    <w:autoRedefine/>
    <w:uiPriority w:val="39"/>
    <w:unhideWhenUsed/>
    <w:rsid w:val="00067F77"/>
    <w:pPr>
      <w:spacing w:after="100"/>
      <w:ind w:left="220"/>
    </w:pPr>
  </w:style>
  <w:style w:type="paragraph" w:styleId="Inhopg3">
    <w:name w:val="toc 3"/>
    <w:basedOn w:val="Standaard"/>
    <w:next w:val="Standaard"/>
    <w:autoRedefine/>
    <w:uiPriority w:val="39"/>
    <w:unhideWhenUsed/>
    <w:rsid w:val="00067F77"/>
    <w:pPr>
      <w:spacing w:after="100"/>
      <w:ind w:left="440"/>
    </w:pPr>
  </w:style>
  <w:style w:type="paragraph" w:styleId="Geenafstand">
    <w:name w:val="No Spacing"/>
    <w:uiPriority w:val="1"/>
    <w:qFormat/>
    <w:rsid w:val="00067F77"/>
    <w:pPr>
      <w:spacing w:after="0" w:line="240" w:lineRule="auto"/>
    </w:pPr>
  </w:style>
  <w:style w:type="character" w:customStyle="1" w:styleId="Kop4Char">
    <w:name w:val="Kop 4 Char"/>
    <w:basedOn w:val="Standaardalinea-lettertype"/>
    <w:link w:val="Kop4"/>
    <w:uiPriority w:val="9"/>
    <w:rsid w:val="001C6BD8"/>
    <w:rPr>
      <w:rFonts w:asciiTheme="majorHAnsi" w:eastAsiaTheme="majorEastAsia" w:hAnsiTheme="majorHAnsi" w:cstheme="majorBidi"/>
      <w:i/>
      <w:iCs/>
      <w:color w:val="2E74B5" w:themeColor="accent1" w:themeShade="BF"/>
    </w:rPr>
  </w:style>
  <w:style w:type="paragraph" w:styleId="Bibliografie">
    <w:name w:val="Bibliography"/>
    <w:basedOn w:val="Standaard"/>
    <w:next w:val="Standaard"/>
    <w:uiPriority w:val="37"/>
    <w:unhideWhenUsed/>
    <w:rsid w:val="006C496A"/>
  </w:style>
  <w:style w:type="character" w:customStyle="1" w:styleId="UnresolvedMention1">
    <w:name w:val="Unresolved Mention1"/>
    <w:basedOn w:val="Standaardalinea-lettertype"/>
    <w:uiPriority w:val="99"/>
    <w:semiHidden/>
    <w:unhideWhenUsed/>
    <w:rsid w:val="001B4612"/>
    <w:rPr>
      <w:color w:val="808080"/>
      <w:shd w:val="clear" w:color="auto" w:fill="E6E6E6"/>
    </w:rPr>
  </w:style>
  <w:style w:type="character" w:customStyle="1" w:styleId="Kop5Char">
    <w:name w:val="Kop 5 Char"/>
    <w:basedOn w:val="Standaardalinea-lettertype"/>
    <w:link w:val="Kop5"/>
    <w:uiPriority w:val="9"/>
    <w:rsid w:val="002A7DCF"/>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2A7DCF"/>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2A7DCF"/>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A7DCF"/>
    <w:rPr>
      <w:rFonts w:asciiTheme="majorHAnsi" w:eastAsiaTheme="majorEastAsia" w:hAnsiTheme="majorHAnsi" w:cstheme="majorBidi"/>
      <w:i/>
      <w:iCs/>
      <w:color w:val="272727" w:themeColor="text1" w:themeTint="D8"/>
      <w:sz w:val="21"/>
      <w:szCs w:val="21"/>
    </w:rPr>
  </w:style>
  <w:style w:type="paragraph" w:styleId="Bijschrift">
    <w:name w:val="caption"/>
    <w:basedOn w:val="Standaard"/>
    <w:next w:val="Standaard"/>
    <w:uiPriority w:val="35"/>
    <w:unhideWhenUsed/>
    <w:qFormat/>
    <w:rsid w:val="002A7DCF"/>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4125B2"/>
    <w:pPr>
      <w:spacing w:after="0"/>
    </w:pPr>
  </w:style>
  <w:style w:type="paragraph" w:styleId="Inhopg4">
    <w:name w:val="toc 4"/>
    <w:basedOn w:val="Standaard"/>
    <w:next w:val="Standaard"/>
    <w:autoRedefine/>
    <w:uiPriority w:val="39"/>
    <w:unhideWhenUsed/>
    <w:rsid w:val="00A15183"/>
    <w:pPr>
      <w:spacing w:after="100"/>
      <w:ind w:left="660"/>
    </w:pPr>
  </w:style>
  <w:style w:type="character" w:customStyle="1" w:styleId="UnresolvedMention2">
    <w:name w:val="Unresolved Mention2"/>
    <w:basedOn w:val="Standaardalinea-lettertype"/>
    <w:uiPriority w:val="99"/>
    <w:semiHidden/>
    <w:unhideWhenUsed/>
    <w:rsid w:val="00ED21B3"/>
    <w:rPr>
      <w:color w:val="808080"/>
      <w:shd w:val="clear" w:color="auto" w:fill="E6E6E6"/>
    </w:rPr>
  </w:style>
  <w:style w:type="paragraph" w:styleId="Ballontekst">
    <w:name w:val="Balloon Text"/>
    <w:basedOn w:val="Standaard"/>
    <w:link w:val="BallontekstChar"/>
    <w:uiPriority w:val="99"/>
    <w:semiHidden/>
    <w:unhideWhenUsed/>
    <w:rsid w:val="00282C6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82C63"/>
    <w:rPr>
      <w:rFonts w:ascii="Segoe UI" w:hAnsi="Segoe UI" w:cs="Segoe UI"/>
      <w:sz w:val="18"/>
      <w:szCs w:val="18"/>
      <w:lang w:val="nl-BE"/>
    </w:rPr>
  </w:style>
  <w:style w:type="character" w:customStyle="1" w:styleId="UnresolvedMention">
    <w:name w:val="Unresolved Mention"/>
    <w:basedOn w:val="Standaardalinea-lettertype"/>
    <w:uiPriority w:val="99"/>
    <w:semiHidden/>
    <w:unhideWhenUsed/>
    <w:rsid w:val="00973D8B"/>
    <w:rPr>
      <w:color w:val="808080"/>
      <w:shd w:val="clear" w:color="auto" w:fill="E6E6E6"/>
    </w:rPr>
  </w:style>
  <w:style w:type="paragraph" w:styleId="Revisie">
    <w:name w:val="Revision"/>
    <w:hidden/>
    <w:uiPriority w:val="99"/>
    <w:semiHidden/>
    <w:rsid w:val="001D3FB2"/>
    <w:pPr>
      <w:spacing w:after="0" w:line="240" w:lineRule="auto"/>
    </w:pPr>
    <w:rPr>
      <w:rFonts w:ascii="Times New Roman" w:hAnsi="Times New Roman"/>
      <w:lang w:val="nl-NL"/>
    </w:rPr>
  </w:style>
  <w:style w:type="character" w:styleId="Verwijzingopmerking">
    <w:name w:val="annotation reference"/>
    <w:basedOn w:val="Standaardalinea-lettertype"/>
    <w:uiPriority w:val="99"/>
    <w:semiHidden/>
    <w:unhideWhenUsed/>
    <w:rsid w:val="00B075AA"/>
    <w:rPr>
      <w:sz w:val="16"/>
      <w:szCs w:val="16"/>
    </w:rPr>
  </w:style>
  <w:style w:type="paragraph" w:styleId="Tekstopmerking">
    <w:name w:val="annotation text"/>
    <w:basedOn w:val="Standaard"/>
    <w:link w:val="TekstopmerkingChar"/>
    <w:uiPriority w:val="99"/>
    <w:semiHidden/>
    <w:unhideWhenUsed/>
    <w:rsid w:val="00B075AA"/>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B075AA"/>
    <w:rPr>
      <w:rFonts w:ascii="Times New Roman" w:hAnsi="Times New Roman"/>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B075AA"/>
    <w:rPr>
      <w:b/>
      <w:bCs/>
    </w:rPr>
  </w:style>
  <w:style w:type="character" w:customStyle="1" w:styleId="OnderwerpvanopmerkingChar">
    <w:name w:val="Onderwerp van opmerking Char"/>
    <w:basedOn w:val="TekstopmerkingChar"/>
    <w:link w:val="Onderwerpvanopmerking"/>
    <w:uiPriority w:val="99"/>
    <w:semiHidden/>
    <w:rsid w:val="00B075AA"/>
    <w:rPr>
      <w:rFonts w:ascii="Times New Roman" w:hAnsi="Times New Roman"/>
      <w:b/>
      <w:bCs/>
      <w:sz w:val="20"/>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sources.application1.com" TargetMode="External"/><Relationship Id="rId47" Type="http://schemas.openxmlformats.org/officeDocument/2006/relationships/image" Target="media/image35.png"/><Relationship Id="rId50" Type="http://schemas.openxmlformats.org/officeDocument/2006/relationships/comments" Target="comments.xml"/><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tiff"/><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uthorization.application1.com" TargetMode="External"/><Relationship Id="rId54" Type="http://schemas.openxmlformats.org/officeDocument/2006/relationships/hyperlink" Target="file:////Users/maxim/Documents/Stage_en_BP_2018/documentatie/bachelorproef/Maxim_Delaet_bachelorproef.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tiff"/><Relationship Id="rId53" Type="http://schemas.openxmlformats.org/officeDocument/2006/relationships/hyperlink" Target="file:////Users/maxim/Documents/Stage_en_BP_2018/documentatie/bachelorproef/Maxim_Delaet_bachelorproef.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7.tiff"/><Relationship Id="rId57"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56" Type="http://schemas.microsoft.com/office/2011/relationships/people" Target="people.xml"/><Relationship Id="rId8" Type="http://schemas.openxmlformats.org/officeDocument/2006/relationships/image" Target="media/image1.png"/><Relationship Id="rId51" Type="http://schemas.microsoft.com/office/2011/relationships/commentsExtended" Target="commentsExtended.xm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17</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19</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22</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20</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26</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25</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14</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27</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21</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4</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37</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35</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13</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23</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16</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28</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15</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29</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33</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46</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31</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18</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24</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38</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45</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39</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43</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44</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40</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41</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8</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10</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34</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12</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3</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11</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32</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36</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42</b:RefOrder>
  </b:Source>
</b:Sources>
</file>

<file path=customXml/itemProps1.xml><?xml version="1.0" encoding="utf-8"?>
<ds:datastoreItem xmlns:ds="http://schemas.openxmlformats.org/officeDocument/2006/customXml" ds:itemID="{32DA131A-5382-48EB-BD70-AA0FDD579CE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70</Pages>
  <Words>18437</Words>
  <Characters>101404</Characters>
  <Application>Microsoft Office Word</Application>
  <DocSecurity>0</DocSecurity>
  <Lines>845</Lines>
  <Paragraphs>239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119602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Nancy Vandamme</cp:lastModifiedBy>
  <cp:revision>2</cp:revision>
  <dcterms:created xsi:type="dcterms:W3CDTF">2018-05-21T14:31:00Z</dcterms:created>
  <dcterms:modified xsi:type="dcterms:W3CDTF">2018-05-21T14:31:00Z</dcterms:modified>
</cp:coreProperties>
</file>