
<file path=[Content_Types].xml><?xml version="1.0" encoding="utf-8"?>
<Types xmlns="http://schemas.openxmlformats.org/package/2006/content-types">
  <Default Extension="png" ContentType="image/png"/>
  <Default Extension="jpeg" ContentType="image/jpe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7779B5E0" w14:textId="77777777" w:rsidR="00A65B37" w:rsidRPr="00E15CDD" w:rsidRDefault="00A65B37" w:rsidP="00A65B37">
      <w:pPr>
        <w:rPr>
          <w:rFonts w:asciiTheme="majorHAnsi" w:hAnsiTheme="majorHAnsi" w:cstheme="majorHAnsi"/>
          <w:sz w:val="48"/>
          <w:szCs w:val="48"/>
          <w:rPrChange w:id="0" w:author="Stagair1" w:date="2018-05-08T16:40:00Z">
            <w:rPr>
              <w:rFonts w:asciiTheme="majorHAnsi" w:hAnsiTheme="majorHAnsi" w:cstheme="majorHAnsi"/>
              <w:sz w:val="48"/>
              <w:szCs w:val="48"/>
              <w:lang w:val="nl-NL"/>
            </w:rPr>
          </w:rPrChange>
        </w:rPr>
      </w:pPr>
      <w:r w:rsidRPr="00E15CDD">
        <w:rPr>
          <w:rFonts w:asciiTheme="majorHAnsi" w:hAnsiTheme="majorHAnsi" w:cstheme="majorHAnsi"/>
          <w:sz w:val="48"/>
          <w:szCs w:val="48"/>
          <w:rPrChange w:id="1" w:author="Stagair1" w:date="2018-05-08T16:40:00Z">
            <w:rPr>
              <w:rFonts w:asciiTheme="majorHAnsi" w:hAnsiTheme="majorHAnsi" w:cstheme="majorHAnsi"/>
              <w:sz w:val="48"/>
              <w:szCs w:val="48"/>
              <w:lang w:val="nl-NL"/>
            </w:rPr>
          </w:rPrChange>
        </w:rPr>
        <w:t>Opzetten van een Citrix ShareFile met een lokale storage zone door middel van NetScaler met AAA-functionaliteit</w:t>
      </w:r>
    </w:p>
    <w:p w14:paraId="13435640" w14:textId="77777777" w:rsidR="00A570FA" w:rsidRPr="00E15CDD" w:rsidRDefault="00A570FA" w:rsidP="00A65B37">
      <w:pPr>
        <w:rPr>
          <w:rFonts w:eastAsiaTheme="majorEastAsia" w:cs="Times New Roman"/>
          <w:color w:val="2E74B5" w:themeColor="accent1" w:themeShade="BF"/>
          <w:sz w:val="32"/>
          <w:szCs w:val="32"/>
          <w:rPrChange w:id="2"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3" w:author="Stagair1" w:date="2018-05-08T16:40:00Z">
            <w:rPr>
              <w:rFonts w:cs="Times New Roman"/>
              <w:lang w:val="nl-NL"/>
            </w:rPr>
          </w:rPrChange>
        </w:rPr>
        <w:br w:type="page"/>
      </w:r>
    </w:p>
    <w:p w14:paraId="1950A31A" w14:textId="77777777" w:rsidR="00A570FA" w:rsidRPr="00E15CDD" w:rsidRDefault="00A570FA">
      <w:pPr>
        <w:rPr>
          <w:rFonts w:eastAsiaTheme="majorEastAsia" w:cs="Times New Roman"/>
          <w:color w:val="2E74B5" w:themeColor="accent1" w:themeShade="BF"/>
          <w:sz w:val="32"/>
          <w:szCs w:val="32"/>
          <w:rPrChange w:id="4"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5" w:author="Stagair1" w:date="2018-05-08T16:40:00Z">
            <w:rPr>
              <w:rFonts w:cs="Times New Roman"/>
              <w:lang w:val="nl-NL"/>
            </w:rPr>
          </w:rPrChange>
        </w:rPr>
        <w:lastRenderedPageBreak/>
        <w:br w:type="page"/>
      </w:r>
    </w:p>
    <w:p w14:paraId="458DEBB8" w14:textId="77777777" w:rsidR="00067F77" w:rsidRPr="00E15CDD" w:rsidRDefault="00067F77" w:rsidP="002352AB">
      <w:pPr>
        <w:pStyle w:val="Kop1"/>
        <w:numPr>
          <w:ilvl w:val="0"/>
          <w:numId w:val="0"/>
        </w:numPr>
        <w:rPr>
          <w:rPrChange w:id="6" w:author="Stagair1" w:date="2018-05-08T16:40:00Z">
            <w:rPr>
              <w:lang w:val="nl-NL"/>
            </w:rPr>
          </w:rPrChange>
        </w:rPr>
      </w:pPr>
      <w:bookmarkStart w:id="7" w:name="_Toc509827050"/>
      <w:bookmarkStart w:id="8" w:name="_Ref509827979"/>
      <w:bookmarkStart w:id="9" w:name="_Ref509828005"/>
      <w:bookmarkStart w:id="10" w:name="_Toc512841393"/>
      <w:r w:rsidRPr="00E15CDD">
        <w:rPr>
          <w:rPrChange w:id="11" w:author="Stagair1" w:date="2018-05-08T16:40:00Z">
            <w:rPr>
              <w:lang w:val="nl-NL"/>
            </w:rPr>
          </w:rPrChange>
        </w:rPr>
        <w:lastRenderedPageBreak/>
        <w:t>Samenvatting</w:t>
      </w:r>
      <w:bookmarkEnd w:id="7"/>
      <w:bookmarkEnd w:id="8"/>
      <w:bookmarkEnd w:id="9"/>
      <w:bookmarkEnd w:id="10"/>
    </w:p>
    <w:p w14:paraId="7098D26C" w14:textId="77777777" w:rsidR="00A570FA" w:rsidRPr="00E15CDD" w:rsidRDefault="00A570FA" w:rsidP="00067F77">
      <w:pPr>
        <w:rPr>
          <w:rFonts w:cs="Times New Roman"/>
          <w:rPrChange w:id="12" w:author="Stagair1" w:date="2018-05-08T16:40:00Z">
            <w:rPr>
              <w:rFonts w:cs="Times New Roman"/>
              <w:lang w:val="nl-NL"/>
            </w:rPr>
          </w:rPrChange>
        </w:rPr>
      </w:pPr>
      <w:r w:rsidRPr="00E15CDD">
        <w:rPr>
          <w:rFonts w:cs="Times New Roman"/>
          <w:rPrChange w:id="13" w:author="Stagair1" w:date="2018-05-08T16:40:00Z">
            <w:rPr>
              <w:rFonts w:cs="Times New Roman"/>
              <w:lang w:val="nl-NL"/>
            </w:rPr>
          </w:rPrChange>
        </w:rPr>
        <w:br w:type="page"/>
      </w:r>
    </w:p>
    <w:p w14:paraId="31CD7E9C" w14:textId="77777777" w:rsidR="00067F77" w:rsidRPr="00E15CDD" w:rsidRDefault="00067F77" w:rsidP="002352AB">
      <w:pPr>
        <w:pStyle w:val="Kop1"/>
        <w:numPr>
          <w:ilvl w:val="0"/>
          <w:numId w:val="0"/>
        </w:numPr>
        <w:rPr>
          <w:rPrChange w:id="14" w:author="Stagair1" w:date="2018-05-08T16:40:00Z">
            <w:rPr>
              <w:lang w:val="nl-NL"/>
            </w:rPr>
          </w:rPrChange>
        </w:rPr>
      </w:pPr>
      <w:bookmarkStart w:id="15" w:name="_Toc509827051"/>
      <w:bookmarkStart w:id="16" w:name="_Toc512841394"/>
      <w:r w:rsidRPr="00E15CDD">
        <w:rPr>
          <w:rPrChange w:id="17" w:author="Stagair1" w:date="2018-05-08T16:40:00Z">
            <w:rPr>
              <w:lang w:val="nl-NL"/>
            </w:rPr>
          </w:rPrChange>
        </w:rPr>
        <w:lastRenderedPageBreak/>
        <w:t>Woord vooraf</w:t>
      </w:r>
      <w:bookmarkEnd w:id="15"/>
      <w:bookmarkEnd w:id="16"/>
    </w:p>
    <w:p w14:paraId="337EE670" w14:textId="77777777" w:rsidR="00A570FA" w:rsidRPr="00E15CDD" w:rsidRDefault="00A570FA" w:rsidP="00067F77">
      <w:pPr>
        <w:rPr>
          <w:rPrChange w:id="18" w:author="Stagair1" w:date="2018-05-08T16:40:00Z">
            <w:rPr>
              <w:lang w:val="nl-NL"/>
            </w:rPr>
          </w:rPrChange>
        </w:rPr>
      </w:pPr>
      <w:r w:rsidRPr="00E15CDD">
        <w:rPr>
          <w:rPrChange w:id="19" w:author="Stagair1" w:date="2018-05-08T16:40:00Z">
            <w:rPr>
              <w:lang w:val="nl-NL"/>
            </w:rPr>
          </w:rPrChange>
        </w:rPr>
        <w:br w:type="page"/>
      </w:r>
    </w:p>
    <w:p w14:paraId="265B2045" w14:textId="77777777" w:rsidR="00067F77" w:rsidRPr="00E15CDD" w:rsidRDefault="00067F77" w:rsidP="002352AB">
      <w:pPr>
        <w:pStyle w:val="Kop1"/>
        <w:numPr>
          <w:ilvl w:val="0"/>
          <w:numId w:val="0"/>
        </w:numPr>
        <w:rPr>
          <w:rPrChange w:id="20" w:author="Stagair1" w:date="2018-05-08T16:40:00Z">
            <w:rPr>
              <w:lang w:val="nl-NL"/>
            </w:rPr>
          </w:rPrChange>
        </w:rPr>
      </w:pPr>
      <w:bookmarkStart w:id="21" w:name="_Toc509827052"/>
      <w:bookmarkStart w:id="22" w:name="_Toc512841395"/>
      <w:r w:rsidRPr="00E15CDD">
        <w:rPr>
          <w:rPrChange w:id="23" w:author="Stagair1" w:date="2018-05-08T16:40:00Z">
            <w:rPr>
              <w:lang w:val="nl-NL"/>
            </w:rPr>
          </w:rPrChange>
        </w:rPr>
        <w:lastRenderedPageBreak/>
        <w:t>Inhoudstafel</w:t>
      </w:r>
      <w:bookmarkEnd w:id="21"/>
      <w:bookmarkEnd w:id="22"/>
    </w:p>
    <w:p w14:paraId="10F1B8C8" w14:textId="77777777" w:rsidR="00067F77" w:rsidRPr="00E15CDD" w:rsidRDefault="00067F77" w:rsidP="00067F77">
      <w:pPr>
        <w:rPr>
          <w:rPrChange w:id="24" w:author="Stagair1" w:date="2018-05-08T16:40:00Z">
            <w:rPr>
              <w:lang w:val="nl-NL"/>
            </w:rPr>
          </w:rPrChange>
        </w:rPr>
      </w:pPr>
    </w:p>
    <w:p w14:paraId="244A8F99" w14:textId="77777777" w:rsidR="000C55FB" w:rsidRPr="00E15CDD" w:rsidRDefault="000C55FB">
      <w:pPr>
        <w:pStyle w:val="Inhopg1"/>
        <w:rPr>
          <w:rFonts w:asciiTheme="minorHAnsi" w:eastAsiaTheme="minorEastAsia" w:hAnsiTheme="minorHAnsi"/>
          <w:rPrChange w:id="25" w:author="Stagair1" w:date="2018-05-08T16:40:00Z">
            <w:rPr>
              <w:rFonts w:asciiTheme="minorHAnsi" w:eastAsiaTheme="minorEastAsia" w:hAnsiTheme="minorHAnsi"/>
              <w:noProof/>
            </w:rPr>
          </w:rPrChange>
        </w:rPr>
      </w:pPr>
      <w:r w:rsidRPr="00E15CDD">
        <w:rPr>
          <w:rPrChange w:id="26" w:author="Stagair1" w:date="2018-05-08T16:40:00Z">
            <w:rPr>
              <w:lang w:val="nl-NL"/>
            </w:rPr>
          </w:rPrChange>
        </w:rPr>
        <w:fldChar w:fldCharType="begin"/>
      </w:r>
      <w:r w:rsidRPr="00E15CDD">
        <w:rPr>
          <w:rPrChange w:id="27" w:author="Stagair1" w:date="2018-05-08T16:40:00Z">
            <w:rPr>
              <w:lang w:val="nl-NL"/>
            </w:rPr>
          </w:rPrChange>
        </w:rPr>
        <w:instrText xml:space="preserve"> TOC \o "1-4" \h \z \u </w:instrText>
      </w:r>
      <w:r w:rsidRPr="00E15CDD">
        <w:rPr>
          <w:rPrChange w:id="28" w:author="Stagair1" w:date="2018-05-08T16:40:00Z">
            <w:rPr>
              <w:lang w:val="nl-NL"/>
            </w:rPr>
          </w:rPrChange>
        </w:rPr>
        <w:fldChar w:fldCharType="separate"/>
      </w:r>
      <w:r w:rsidR="00096A65" w:rsidRPr="00E15CDD">
        <w:rPr>
          <w:rPrChange w:id="29" w:author="Stagair1" w:date="2018-05-08T16:40:00Z">
            <w:rPr/>
          </w:rPrChange>
        </w:rPr>
        <w:fldChar w:fldCharType="begin"/>
      </w:r>
      <w:r w:rsidR="00096A65" w:rsidRPr="00E15CDD">
        <w:instrText xml:space="preserve"> HYPERLINK \l "_Toc512841393" </w:instrText>
      </w:r>
      <w:r w:rsidR="00096A65" w:rsidRPr="00E15CDD">
        <w:rPr>
          <w:rPrChange w:id="30" w:author="Stagair1" w:date="2018-05-08T16:40:00Z">
            <w:rPr>
              <w:noProof/>
            </w:rPr>
          </w:rPrChange>
        </w:rPr>
        <w:fldChar w:fldCharType="separate"/>
      </w:r>
      <w:r w:rsidRPr="00E15CDD">
        <w:rPr>
          <w:rStyle w:val="Hyperlink"/>
          <w:rPrChange w:id="31" w:author="Stagair1" w:date="2018-05-08T16:40:00Z">
            <w:rPr>
              <w:rStyle w:val="Hyperlink"/>
              <w:noProof/>
              <w:lang w:val="nl-NL"/>
            </w:rPr>
          </w:rPrChange>
        </w:rPr>
        <w:t>Samenvatting</w:t>
      </w:r>
      <w:r w:rsidRPr="00E15CDD">
        <w:rPr>
          <w:webHidden/>
          <w:rPrChange w:id="32" w:author="Stagair1" w:date="2018-05-08T16:40:00Z">
            <w:rPr>
              <w:noProof/>
              <w:webHidden/>
            </w:rPr>
          </w:rPrChange>
        </w:rPr>
        <w:tab/>
      </w:r>
      <w:r w:rsidRPr="00E15CDD">
        <w:rPr>
          <w:webHidden/>
          <w:rPrChange w:id="33" w:author="Stagair1" w:date="2018-05-08T16:40:00Z">
            <w:rPr>
              <w:noProof/>
              <w:webHidden/>
            </w:rPr>
          </w:rPrChange>
        </w:rPr>
        <w:fldChar w:fldCharType="begin"/>
      </w:r>
      <w:r w:rsidRPr="00E15CDD">
        <w:rPr>
          <w:webHidden/>
          <w:rPrChange w:id="34" w:author="Stagair1" w:date="2018-05-08T16:40:00Z">
            <w:rPr>
              <w:noProof/>
              <w:webHidden/>
            </w:rPr>
          </w:rPrChange>
        </w:rPr>
        <w:instrText xml:space="preserve"> PAGEREF _Toc512841393 \h </w:instrText>
      </w:r>
      <w:r w:rsidRPr="00E15CDD">
        <w:rPr>
          <w:webHidden/>
          <w:rPrChange w:id="35" w:author="Stagair1" w:date="2018-05-08T16:40:00Z">
            <w:rPr>
              <w:webHidden/>
            </w:rPr>
          </w:rPrChange>
        </w:rPr>
      </w:r>
      <w:r w:rsidRPr="00E15CDD">
        <w:rPr>
          <w:webHidden/>
          <w:rPrChange w:id="36" w:author="Stagair1" w:date="2018-05-08T16:40:00Z">
            <w:rPr>
              <w:noProof/>
              <w:webHidden/>
            </w:rPr>
          </w:rPrChange>
        </w:rPr>
        <w:fldChar w:fldCharType="separate"/>
      </w:r>
      <w:r w:rsidRPr="00E15CDD">
        <w:rPr>
          <w:webHidden/>
          <w:rPrChange w:id="37" w:author="Stagair1" w:date="2018-05-08T16:40:00Z">
            <w:rPr>
              <w:noProof/>
              <w:webHidden/>
            </w:rPr>
          </w:rPrChange>
        </w:rPr>
        <w:t>3</w:t>
      </w:r>
      <w:r w:rsidRPr="00E15CDD">
        <w:rPr>
          <w:webHidden/>
          <w:rPrChange w:id="38" w:author="Stagair1" w:date="2018-05-08T16:40:00Z">
            <w:rPr>
              <w:noProof/>
              <w:webHidden/>
            </w:rPr>
          </w:rPrChange>
        </w:rPr>
        <w:fldChar w:fldCharType="end"/>
      </w:r>
      <w:r w:rsidR="00096A65" w:rsidRPr="00E15CDD">
        <w:rPr>
          <w:rPrChange w:id="39" w:author="Stagair1" w:date="2018-05-08T16:40:00Z">
            <w:rPr>
              <w:noProof/>
            </w:rPr>
          </w:rPrChange>
        </w:rPr>
        <w:fldChar w:fldCharType="end"/>
      </w:r>
    </w:p>
    <w:p w14:paraId="5B73AA3C" w14:textId="77777777" w:rsidR="000C55FB" w:rsidRPr="00E15CDD" w:rsidRDefault="00096A65">
      <w:pPr>
        <w:pStyle w:val="Inhopg1"/>
        <w:rPr>
          <w:rFonts w:asciiTheme="minorHAnsi" w:eastAsiaTheme="minorEastAsia" w:hAnsiTheme="minorHAnsi"/>
          <w:rPrChange w:id="40" w:author="Stagair1" w:date="2018-05-08T16:40:00Z">
            <w:rPr>
              <w:rFonts w:asciiTheme="minorHAnsi" w:eastAsiaTheme="minorEastAsia" w:hAnsiTheme="minorHAnsi"/>
              <w:noProof/>
            </w:rPr>
          </w:rPrChange>
        </w:rPr>
      </w:pPr>
      <w:r w:rsidRPr="00E15CDD">
        <w:rPr>
          <w:rPrChange w:id="41" w:author="Stagair1" w:date="2018-05-08T16:40:00Z">
            <w:rPr/>
          </w:rPrChange>
        </w:rPr>
        <w:fldChar w:fldCharType="begin"/>
      </w:r>
      <w:r w:rsidRPr="00E15CDD">
        <w:instrText xml:space="preserve"> HYPERLINK \l "_Toc512841394" </w:instrText>
      </w:r>
      <w:r w:rsidRPr="00E15CDD">
        <w:rPr>
          <w:rPrChange w:id="42" w:author="Stagair1" w:date="2018-05-08T16:40:00Z">
            <w:rPr>
              <w:noProof/>
            </w:rPr>
          </w:rPrChange>
        </w:rPr>
        <w:fldChar w:fldCharType="separate"/>
      </w:r>
      <w:r w:rsidR="000C55FB" w:rsidRPr="00E15CDD">
        <w:rPr>
          <w:rStyle w:val="Hyperlink"/>
          <w:rPrChange w:id="43" w:author="Stagair1" w:date="2018-05-08T16:40:00Z">
            <w:rPr>
              <w:rStyle w:val="Hyperlink"/>
              <w:noProof/>
              <w:lang w:val="nl-NL"/>
            </w:rPr>
          </w:rPrChange>
        </w:rPr>
        <w:t>Woord vooraf</w:t>
      </w:r>
      <w:r w:rsidR="000C55FB" w:rsidRPr="00E15CDD">
        <w:rPr>
          <w:webHidden/>
          <w:rPrChange w:id="44" w:author="Stagair1" w:date="2018-05-08T16:40:00Z">
            <w:rPr>
              <w:noProof/>
              <w:webHidden/>
            </w:rPr>
          </w:rPrChange>
        </w:rPr>
        <w:tab/>
      </w:r>
      <w:r w:rsidR="000C55FB" w:rsidRPr="00E15CDD">
        <w:rPr>
          <w:webHidden/>
          <w:rPrChange w:id="45" w:author="Stagair1" w:date="2018-05-08T16:40:00Z">
            <w:rPr>
              <w:noProof/>
              <w:webHidden/>
            </w:rPr>
          </w:rPrChange>
        </w:rPr>
        <w:fldChar w:fldCharType="begin"/>
      </w:r>
      <w:r w:rsidR="000C55FB" w:rsidRPr="00E15CDD">
        <w:rPr>
          <w:webHidden/>
          <w:rPrChange w:id="46" w:author="Stagair1" w:date="2018-05-08T16:40:00Z">
            <w:rPr>
              <w:noProof/>
              <w:webHidden/>
            </w:rPr>
          </w:rPrChange>
        </w:rPr>
        <w:instrText xml:space="preserve"> PAGEREF _Toc512841394 \h </w:instrText>
      </w:r>
      <w:r w:rsidR="000C55FB" w:rsidRPr="00E15CDD">
        <w:rPr>
          <w:webHidden/>
          <w:rPrChange w:id="47" w:author="Stagair1" w:date="2018-05-08T16:40:00Z">
            <w:rPr>
              <w:webHidden/>
            </w:rPr>
          </w:rPrChange>
        </w:rPr>
      </w:r>
      <w:r w:rsidR="000C55FB" w:rsidRPr="00E15CDD">
        <w:rPr>
          <w:webHidden/>
          <w:rPrChange w:id="48" w:author="Stagair1" w:date="2018-05-08T16:40:00Z">
            <w:rPr>
              <w:noProof/>
              <w:webHidden/>
            </w:rPr>
          </w:rPrChange>
        </w:rPr>
        <w:fldChar w:fldCharType="separate"/>
      </w:r>
      <w:r w:rsidR="000C55FB" w:rsidRPr="00E15CDD">
        <w:rPr>
          <w:webHidden/>
          <w:rPrChange w:id="49" w:author="Stagair1" w:date="2018-05-08T16:40:00Z">
            <w:rPr>
              <w:noProof/>
              <w:webHidden/>
            </w:rPr>
          </w:rPrChange>
        </w:rPr>
        <w:t>4</w:t>
      </w:r>
      <w:r w:rsidR="000C55FB" w:rsidRPr="00E15CDD">
        <w:rPr>
          <w:webHidden/>
          <w:rPrChange w:id="50" w:author="Stagair1" w:date="2018-05-08T16:40:00Z">
            <w:rPr>
              <w:noProof/>
              <w:webHidden/>
            </w:rPr>
          </w:rPrChange>
        </w:rPr>
        <w:fldChar w:fldCharType="end"/>
      </w:r>
      <w:r w:rsidRPr="00E15CDD">
        <w:rPr>
          <w:rPrChange w:id="51" w:author="Stagair1" w:date="2018-05-08T16:40:00Z">
            <w:rPr>
              <w:noProof/>
            </w:rPr>
          </w:rPrChange>
        </w:rPr>
        <w:fldChar w:fldCharType="end"/>
      </w:r>
    </w:p>
    <w:p w14:paraId="7F56AED6" w14:textId="77777777" w:rsidR="000C55FB" w:rsidRPr="00E15CDD" w:rsidRDefault="00096A65">
      <w:pPr>
        <w:pStyle w:val="Inhopg1"/>
        <w:rPr>
          <w:rFonts w:asciiTheme="minorHAnsi" w:eastAsiaTheme="minorEastAsia" w:hAnsiTheme="minorHAnsi"/>
          <w:rPrChange w:id="52" w:author="Stagair1" w:date="2018-05-08T16:40:00Z">
            <w:rPr>
              <w:rFonts w:asciiTheme="minorHAnsi" w:eastAsiaTheme="minorEastAsia" w:hAnsiTheme="minorHAnsi"/>
              <w:noProof/>
            </w:rPr>
          </w:rPrChange>
        </w:rPr>
      </w:pPr>
      <w:r w:rsidRPr="00E15CDD">
        <w:rPr>
          <w:rPrChange w:id="53" w:author="Stagair1" w:date="2018-05-08T16:40:00Z">
            <w:rPr/>
          </w:rPrChange>
        </w:rPr>
        <w:fldChar w:fldCharType="begin"/>
      </w:r>
      <w:r w:rsidRPr="00E15CDD">
        <w:instrText xml:space="preserve"> HYPERLINK \l "_Toc512841395" </w:instrText>
      </w:r>
      <w:r w:rsidRPr="00E15CDD">
        <w:rPr>
          <w:rPrChange w:id="54" w:author="Stagair1" w:date="2018-05-08T16:40:00Z">
            <w:rPr>
              <w:noProof/>
            </w:rPr>
          </w:rPrChange>
        </w:rPr>
        <w:fldChar w:fldCharType="separate"/>
      </w:r>
      <w:r w:rsidR="000C55FB" w:rsidRPr="00E15CDD">
        <w:rPr>
          <w:rStyle w:val="Hyperlink"/>
          <w:rPrChange w:id="55" w:author="Stagair1" w:date="2018-05-08T16:40:00Z">
            <w:rPr>
              <w:rStyle w:val="Hyperlink"/>
              <w:noProof/>
              <w:lang w:val="nl-NL"/>
            </w:rPr>
          </w:rPrChange>
        </w:rPr>
        <w:t>Inhoudstafel</w:t>
      </w:r>
      <w:r w:rsidR="000C55FB" w:rsidRPr="00E15CDD">
        <w:rPr>
          <w:webHidden/>
          <w:rPrChange w:id="56" w:author="Stagair1" w:date="2018-05-08T16:40:00Z">
            <w:rPr>
              <w:noProof/>
              <w:webHidden/>
            </w:rPr>
          </w:rPrChange>
        </w:rPr>
        <w:tab/>
      </w:r>
      <w:r w:rsidR="000C55FB" w:rsidRPr="00E15CDD">
        <w:rPr>
          <w:webHidden/>
          <w:rPrChange w:id="57" w:author="Stagair1" w:date="2018-05-08T16:40:00Z">
            <w:rPr>
              <w:noProof/>
              <w:webHidden/>
            </w:rPr>
          </w:rPrChange>
        </w:rPr>
        <w:fldChar w:fldCharType="begin"/>
      </w:r>
      <w:r w:rsidR="000C55FB" w:rsidRPr="00E15CDD">
        <w:rPr>
          <w:webHidden/>
          <w:rPrChange w:id="58" w:author="Stagair1" w:date="2018-05-08T16:40:00Z">
            <w:rPr>
              <w:noProof/>
              <w:webHidden/>
            </w:rPr>
          </w:rPrChange>
        </w:rPr>
        <w:instrText xml:space="preserve"> PAGEREF _Toc512841395 \h </w:instrText>
      </w:r>
      <w:r w:rsidR="000C55FB" w:rsidRPr="00E15CDD">
        <w:rPr>
          <w:webHidden/>
          <w:rPrChange w:id="59" w:author="Stagair1" w:date="2018-05-08T16:40:00Z">
            <w:rPr>
              <w:webHidden/>
            </w:rPr>
          </w:rPrChange>
        </w:rPr>
      </w:r>
      <w:r w:rsidR="000C55FB" w:rsidRPr="00E15CDD">
        <w:rPr>
          <w:webHidden/>
          <w:rPrChange w:id="60" w:author="Stagair1" w:date="2018-05-08T16:40:00Z">
            <w:rPr>
              <w:noProof/>
              <w:webHidden/>
            </w:rPr>
          </w:rPrChange>
        </w:rPr>
        <w:fldChar w:fldCharType="separate"/>
      </w:r>
      <w:r w:rsidR="000C55FB" w:rsidRPr="00E15CDD">
        <w:rPr>
          <w:webHidden/>
          <w:rPrChange w:id="61" w:author="Stagair1" w:date="2018-05-08T16:40:00Z">
            <w:rPr>
              <w:noProof/>
              <w:webHidden/>
            </w:rPr>
          </w:rPrChange>
        </w:rPr>
        <w:t>5</w:t>
      </w:r>
      <w:r w:rsidR="000C55FB" w:rsidRPr="00E15CDD">
        <w:rPr>
          <w:webHidden/>
          <w:rPrChange w:id="62" w:author="Stagair1" w:date="2018-05-08T16:40:00Z">
            <w:rPr>
              <w:noProof/>
              <w:webHidden/>
            </w:rPr>
          </w:rPrChange>
        </w:rPr>
        <w:fldChar w:fldCharType="end"/>
      </w:r>
      <w:r w:rsidRPr="00E15CDD">
        <w:rPr>
          <w:rPrChange w:id="63" w:author="Stagair1" w:date="2018-05-08T16:40:00Z">
            <w:rPr>
              <w:noProof/>
            </w:rPr>
          </w:rPrChange>
        </w:rPr>
        <w:fldChar w:fldCharType="end"/>
      </w:r>
    </w:p>
    <w:p w14:paraId="3B7E4F4A" w14:textId="77777777" w:rsidR="000C55FB" w:rsidRPr="00E15CDD" w:rsidRDefault="00096A65">
      <w:pPr>
        <w:pStyle w:val="Inhopg1"/>
        <w:rPr>
          <w:rFonts w:asciiTheme="minorHAnsi" w:eastAsiaTheme="minorEastAsia" w:hAnsiTheme="minorHAnsi"/>
          <w:rPrChange w:id="64" w:author="Stagair1" w:date="2018-05-08T16:40:00Z">
            <w:rPr>
              <w:rFonts w:asciiTheme="minorHAnsi" w:eastAsiaTheme="minorEastAsia" w:hAnsiTheme="minorHAnsi"/>
              <w:noProof/>
            </w:rPr>
          </w:rPrChange>
        </w:rPr>
      </w:pPr>
      <w:r w:rsidRPr="00E15CDD">
        <w:rPr>
          <w:rPrChange w:id="65" w:author="Stagair1" w:date="2018-05-08T16:40:00Z">
            <w:rPr/>
          </w:rPrChange>
        </w:rPr>
        <w:fldChar w:fldCharType="begin"/>
      </w:r>
      <w:r w:rsidRPr="00E15CDD">
        <w:instrText xml:space="preserve"> HYPERLINK \l "_Toc512841396" </w:instrText>
      </w:r>
      <w:r w:rsidRPr="00E15CDD">
        <w:rPr>
          <w:rPrChange w:id="66" w:author="Stagair1" w:date="2018-05-08T16:40:00Z">
            <w:rPr>
              <w:noProof/>
            </w:rPr>
          </w:rPrChange>
        </w:rPr>
        <w:fldChar w:fldCharType="separate"/>
      </w:r>
      <w:r w:rsidR="000C55FB" w:rsidRPr="00E15CDD">
        <w:rPr>
          <w:rStyle w:val="Hyperlink"/>
          <w:rPrChange w:id="67" w:author="Stagair1" w:date="2018-05-08T16:40:00Z">
            <w:rPr>
              <w:rStyle w:val="Hyperlink"/>
              <w:noProof/>
              <w:lang w:val="nl-NL"/>
            </w:rPr>
          </w:rPrChange>
        </w:rPr>
        <w:t>Lijst met gebruikte symbolen en afkortingen</w:t>
      </w:r>
      <w:r w:rsidR="000C55FB" w:rsidRPr="00E15CDD">
        <w:rPr>
          <w:webHidden/>
          <w:rPrChange w:id="68" w:author="Stagair1" w:date="2018-05-08T16:40:00Z">
            <w:rPr>
              <w:noProof/>
              <w:webHidden/>
            </w:rPr>
          </w:rPrChange>
        </w:rPr>
        <w:tab/>
      </w:r>
      <w:r w:rsidR="000C55FB" w:rsidRPr="00E15CDD">
        <w:rPr>
          <w:webHidden/>
          <w:rPrChange w:id="69" w:author="Stagair1" w:date="2018-05-08T16:40:00Z">
            <w:rPr>
              <w:noProof/>
              <w:webHidden/>
            </w:rPr>
          </w:rPrChange>
        </w:rPr>
        <w:fldChar w:fldCharType="begin"/>
      </w:r>
      <w:r w:rsidR="000C55FB" w:rsidRPr="00E15CDD">
        <w:rPr>
          <w:webHidden/>
          <w:rPrChange w:id="70" w:author="Stagair1" w:date="2018-05-08T16:40:00Z">
            <w:rPr>
              <w:noProof/>
              <w:webHidden/>
            </w:rPr>
          </w:rPrChange>
        </w:rPr>
        <w:instrText xml:space="preserve"> PAGEREF _Toc512841396 \h </w:instrText>
      </w:r>
      <w:r w:rsidR="000C55FB" w:rsidRPr="00E15CDD">
        <w:rPr>
          <w:webHidden/>
          <w:rPrChange w:id="71" w:author="Stagair1" w:date="2018-05-08T16:40:00Z">
            <w:rPr>
              <w:webHidden/>
            </w:rPr>
          </w:rPrChange>
        </w:rPr>
      </w:r>
      <w:r w:rsidR="000C55FB" w:rsidRPr="00E15CDD">
        <w:rPr>
          <w:webHidden/>
          <w:rPrChange w:id="72" w:author="Stagair1" w:date="2018-05-08T16:40:00Z">
            <w:rPr>
              <w:noProof/>
              <w:webHidden/>
            </w:rPr>
          </w:rPrChange>
        </w:rPr>
        <w:fldChar w:fldCharType="separate"/>
      </w:r>
      <w:r w:rsidR="000C55FB" w:rsidRPr="00E15CDD">
        <w:rPr>
          <w:webHidden/>
          <w:rPrChange w:id="73" w:author="Stagair1" w:date="2018-05-08T16:40:00Z">
            <w:rPr>
              <w:noProof/>
              <w:webHidden/>
            </w:rPr>
          </w:rPrChange>
        </w:rPr>
        <w:t>8</w:t>
      </w:r>
      <w:r w:rsidR="000C55FB" w:rsidRPr="00E15CDD">
        <w:rPr>
          <w:webHidden/>
          <w:rPrChange w:id="74" w:author="Stagair1" w:date="2018-05-08T16:40:00Z">
            <w:rPr>
              <w:noProof/>
              <w:webHidden/>
            </w:rPr>
          </w:rPrChange>
        </w:rPr>
        <w:fldChar w:fldCharType="end"/>
      </w:r>
      <w:r w:rsidRPr="00E15CDD">
        <w:rPr>
          <w:rPrChange w:id="75" w:author="Stagair1" w:date="2018-05-08T16:40:00Z">
            <w:rPr>
              <w:noProof/>
            </w:rPr>
          </w:rPrChange>
        </w:rPr>
        <w:fldChar w:fldCharType="end"/>
      </w:r>
    </w:p>
    <w:p w14:paraId="77B493FC" w14:textId="77777777" w:rsidR="000C55FB" w:rsidRPr="00E15CDD" w:rsidRDefault="00096A65">
      <w:pPr>
        <w:pStyle w:val="Inhopg1"/>
        <w:tabs>
          <w:tab w:val="left" w:pos="440"/>
        </w:tabs>
        <w:rPr>
          <w:rFonts w:asciiTheme="minorHAnsi" w:eastAsiaTheme="minorEastAsia" w:hAnsiTheme="minorHAnsi"/>
          <w:rPrChange w:id="76" w:author="Stagair1" w:date="2018-05-08T16:40:00Z">
            <w:rPr>
              <w:rFonts w:asciiTheme="minorHAnsi" w:eastAsiaTheme="minorEastAsia" w:hAnsiTheme="minorHAnsi"/>
              <w:noProof/>
            </w:rPr>
          </w:rPrChange>
        </w:rPr>
      </w:pPr>
      <w:r w:rsidRPr="00E15CDD">
        <w:rPr>
          <w:rPrChange w:id="77" w:author="Stagair1" w:date="2018-05-08T16:40:00Z">
            <w:rPr/>
          </w:rPrChange>
        </w:rPr>
        <w:fldChar w:fldCharType="begin"/>
      </w:r>
      <w:r w:rsidRPr="00E15CDD">
        <w:instrText xml:space="preserve"> HYPERLINK \l "_Toc512841397" </w:instrText>
      </w:r>
      <w:r w:rsidRPr="00E15CDD">
        <w:rPr>
          <w:rPrChange w:id="78" w:author="Stagair1" w:date="2018-05-08T16:40:00Z">
            <w:rPr>
              <w:noProof/>
            </w:rPr>
          </w:rPrChange>
        </w:rPr>
        <w:fldChar w:fldCharType="separate"/>
      </w:r>
      <w:r w:rsidR="000C55FB" w:rsidRPr="00E15CDD">
        <w:rPr>
          <w:rStyle w:val="Hyperlink"/>
          <w:rPrChange w:id="79" w:author="Stagair1" w:date="2018-05-08T16:40:00Z">
            <w:rPr>
              <w:rStyle w:val="Hyperlink"/>
              <w:noProof/>
              <w:lang w:val="nl-NL"/>
            </w:rPr>
          </w:rPrChange>
        </w:rPr>
        <w:t>1</w:t>
      </w:r>
      <w:r w:rsidR="000C55FB" w:rsidRPr="00E15CDD">
        <w:rPr>
          <w:rFonts w:asciiTheme="minorHAnsi" w:eastAsiaTheme="minorEastAsia" w:hAnsiTheme="minorHAnsi"/>
          <w:rPrChange w:id="80" w:author="Stagair1" w:date="2018-05-08T16:40:00Z">
            <w:rPr>
              <w:rFonts w:asciiTheme="minorHAnsi" w:eastAsiaTheme="minorEastAsia" w:hAnsiTheme="minorHAnsi"/>
              <w:noProof/>
            </w:rPr>
          </w:rPrChange>
        </w:rPr>
        <w:tab/>
      </w:r>
      <w:r w:rsidR="000C55FB" w:rsidRPr="00E15CDD">
        <w:rPr>
          <w:rStyle w:val="Hyperlink"/>
          <w:rPrChange w:id="81" w:author="Stagair1" w:date="2018-05-08T16:40:00Z">
            <w:rPr>
              <w:rStyle w:val="Hyperlink"/>
              <w:noProof/>
              <w:lang w:val="nl-NL"/>
            </w:rPr>
          </w:rPrChange>
        </w:rPr>
        <w:t>Voorstelling van het bedrijf</w:t>
      </w:r>
      <w:r w:rsidR="000C55FB" w:rsidRPr="00E15CDD">
        <w:rPr>
          <w:webHidden/>
          <w:rPrChange w:id="82" w:author="Stagair1" w:date="2018-05-08T16:40:00Z">
            <w:rPr>
              <w:noProof/>
              <w:webHidden/>
            </w:rPr>
          </w:rPrChange>
        </w:rPr>
        <w:tab/>
      </w:r>
      <w:r w:rsidR="000C55FB" w:rsidRPr="00E15CDD">
        <w:rPr>
          <w:webHidden/>
          <w:rPrChange w:id="83" w:author="Stagair1" w:date="2018-05-08T16:40:00Z">
            <w:rPr>
              <w:noProof/>
              <w:webHidden/>
            </w:rPr>
          </w:rPrChange>
        </w:rPr>
        <w:fldChar w:fldCharType="begin"/>
      </w:r>
      <w:r w:rsidR="000C55FB" w:rsidRPr="00E15CDD">
        <w:rPr>
          <w:webHidden/>
          <w:rPrChange w:id="84" w:author="Stagair1" w:date="2018-05-08T16:40:00Z">
            <w:rPr>
              <w:noProof/>
              <w:webHidden/>
            </w:rPr>
          </w:rPrChange>
        </w:rPr>
        <w:instrText xml:space="preserve"> PAGEREF _Toc512841397 \h </w:instrText>
      </w:r>
      <w:r w:rsidR="000C55FB" w:rsidRPr="00E15CDD">
        <w:rPr>
          <w:webHidden/>
          <w:rPrChange w:id="85" w:author="Stagair1" w:date="2018-05-08T16:40:00Z">
            <w:rPr>
              <w:webHidden/>
            </w:rPr>
          </w:rPrChange>
        </w:rPr>
      </w:r>
      <w:r w:rsidR="000C55FB" w:rsidRPr="00E15CDD">
        <w:rPr>
          <w:webHidden/>
          <w:rPrChange w:id="86" w:author="Stagair1" w:date="2018-05-08T16:40:00Z">
            <w:rPr>
              <w:noProof/>
              <w:webHidden/>
            </w:rPr>
          </w:rPrChange>
        </w:rPr>
        <w:fldChar w:fldCharType="separate"/>
      </w:r>
      <w:r w:rsidR="000C55FB" w:rsidRPr="00E15CDD">
        <w:rPr>
          <w:webHidden/>
          <w:rPrChange w:id="87" w:author="Stagair1" w:date="2018-05-08T16:40:00Z">
            <w:rPr>
              <w:noProof/>
              <w:webHidden/>
            </w:rPr>
          </w:rPrChange>
        </w:rPr>
        <w:t>10</w:t>
      </w:r>
      <w:r w:rsidR="000C55FB" w:rsidRPr="00E15CDD">
        <w:rPr>
          <w:webHidden/>
          <w:rPrChange w:id="88" w:author="Stagair1" w:date="2018-05-08T16:40:00Z">
            <w:rPr>
              <w:noProof/>
              <w:webHidden/>
            </w:rPr>
          </w:rPrChange>
        </w:rPr>
        <w:fldChar w:fldCharType="end"/>
      </w:r>
      <w:r w:rsidRPr="00E15CDD">
        <w:rPr>
          <w:rPrChange w:id="89" w:author="Stagair1" w:date="2018-05-08T16:40:00Z">
            <w:rPr>
              <w:noProof/>
            </w:rPr>
          </w:rPrChange>
        </w:rPr>
        <w:fldChar w:fldCharType="end"/>
      </w:r>
    </w:p>
    <w:p w14:paraId="659E1D09" w14:textId="77777777" w:rsidR="000C55FB" w:rsidRPr="00E15CDD" w:rsidRDefault="00096A65">
      <w:pPr>
        <w:pStyle w:val="Inhopg2"/>
        <w:tabs>
          <w:tab w:val="left" w:pos="880"/>
          <w:tab w:val="right" w:leader="dot" w:pos="8891"/>
        </w:tabs>
        <w:rPr>
          <w:rFonts w:asciiTheme="minorHAnsi" w:eastAsiaTheme="minorEastAsia" w:hAnsiTheme="minorHAnsi"/>
          <w:rPrChange w:id="90" w:author="Stagair1" w:date="2018-05-08T16:40:00Z">
            <w:rPr>
              <w:rFonts w:asciiTheme="minorHAnsi" w:eastAsiaTheme="minorEastAsia" w:hAnsiTheme="minorHAnsi"/>
              <w:noProof/>
            </w:rPr>
          </w:rPrChange>
        </w:rPr>
      </w:pPr>
      <w:r w:rsidRPr="00E15CDD">
        <w:rPr>
          <w:rPrChange w:id="91" w:author="Stagair1" w:date="2018-05-08T16:40:00Z">
            <w:rPr/>
          </w:rPrChange>
        </w:rPr>
        <w:fldChar w:fldCharType="begin"/>
      </w:r>
      <w:r w:rsidRPr="00E15CDD">
        <w:instrText xml:space="preserve"> HYPERLINK \l "_Toc512841398" </w:instrText>
      </w:r>
      <w:r w:rsidRPr="00E15CDD">
        <w:rPr>
          <w:rPrChange w:id="92" w:author="Stagair1" w:date="2018-05-08T16:40:00Z">
            <w:rPr>
              <w:noProof/>
            </w:rPr>
          </w:rPrChange>
        </w:rPr>
        <w:fldChar w:fldCharType="separate"/>
      </w:r>
      <w:r w:rsidR="000C55FB" w:rsidRPr="00E15CDD">
        <w:rPr>
          <w:rStyle w:val="Hyperlink"/>
          <w:rPrChange w:id="93" w:author="Stagair1" w:date="2018-05-08T16:40:00Z">
            <w:rPr>
              <w:rStyle w:val="Hyperlink"/>
              <w:noProof/>
              <w:lang w:val="nl-NL"/>
            </w:rPr>
          </w:rPrChange>
        </w:rPr>
        <w:t>1.1</w:t>
      </w:r>
      <w:r w:rsidR="000C55FB" w:rsidRPr="00E15CDD">
        <w:rPr>
          <w:rFonts w:asciiTheme="minorHAnsi" w:eastAsiaTheme="minorEastAsia" w:hAnsiTheme="minorHAnsi"/>
          <w:rPrChange w:id="94" w:author="Stagair1" w:date="2018-05-08T16:40:00Z">
            <w:rPr>
              <w:rFonts w:asciiTheme="minorHAnsi" w:eastAsiaTheme="minorEastAsia" w:hAnsiTheme="minorHAnsi"/>
              <w:noProof/>
            </w:rPr>
          </w:rPrChange>
        </w:rPr>
        <w:tab/>
      </w:r>
      <w:r w:rsidR="000C55FB" w:rsidRPr="00E15CDD">
        <w:rPr>
          <w:rStyle w:val="Hyperlink"/>
          <w:rPrChange w:id="95" w:author="Stagair1" w:date="2018-05-08T16:40:00Z">
            <w:rPr>
              <w:rStyle w:val="Hyperlink"/>
              <w:noProof/>
              <w:lang w:val="nl-NL"/>
            </w:rPr>
          </w:rPrChange>
        </w:rPr>
        <w:t>ISO 9001</w:t>
      </w:r>
      <w:r w:rsidR="000C55FB" w:rsidRPr="00E15CDD">
        <w:rPr>
          <w:webHidden/>
          <w:rPrChange w:id="96" w:author="Stagair1" w:date="2018-05-08T16:40:00Z">
            <w:rPr>
              <w:noProof/>
              <w:webHidden/>
            </w:rPr>
          </w:rPrChange>
        </w:rPr>
        <w:tab/>
      </w:r>
      <w:r w:rsidR="000C55FB" w:rsidRPr="00E15CDD">
        <w:rPr>
          <w:webHidden/>
          <w:rPrChange w:id="97" w:author="Stagair1" w:date="2018-05-08T16:40:00Z">
            <w:rPr>
              <w:noProof/>
              <w:webHidden/>
            </w:rPr>
          </w:rPrChange>
        </w:rPr>
        <w:fldChar w:fldCharType="begin"/>
      </w:r>
      <w:r w:rsidR="000C55FB" w:rsidRPr="00E15CDD">
        <w:rPr>
          <w:webHidden/>
          <w:rPrChange w:id="98" w:author="Stagair1" w:date="2018-05-08T16:40:00Z">
            <w:rPr>
              <w:noProof/>
              <w:webHidden/>
            </w:rPr>
          </w:rPrChange>
        </w:rPr>
        <w:instrText xml:space="preserve"> PAGEREF _Toc512841398 \h </w:instrText>
      </w:r>
      <w:r w:rsidR="000C55FB" w:rsidRPr="00E15CDD">
        <w:rPr>
          <w:webHidden/>
          <w:rPrChange w:id="99" w:author="Stagair1" w:date="2018-05-08T16:40:00Z">
            <w:rPr>
              <w:webHidden/>
            </w:rPr>
          </w:rPrChange>
        </w:rPr>
      </w:r>
      <w:r w:rsidR="000C55FB" w:rsidRPr="00E15CDD">
        <w:rPr>
          <w:webHidden/>
          <w:rPrChange w:id="100" w:author="Stagair1" w:date="2018-05-08T16:40:00Z">
            <w:rPr>
              <w:noProof/>
              <w:webHidden/>
            </w:rPr>
          </w:rPrChange>
        </w:rPr>
        <w:fldChar w:fldCharType="separate"/>
      </w:r>
      <w:r w:rsidR="000C55FB" w:rsidRPr="00E15CDD">
        <w:rPr>
          <w:webHidden/>
          <w:rPrChange w:id="101" w:author="Stagair1" w:date="2018-05-08T16:40:00Z">
            <w:rPr>
              <w:noProof/>
              <w:webHidden/>
            </w:rPr>
          </w:rPrChange>
        </w:rPr>
        <w:t>10</w:t>
      </w:r>
      <w:r w:rsidR="000C55FB" w:rsidRPr="00E15CDD">
        <w:rPr>
          <w:webHidden/>
          <w:rPrChange w:id="102" w:author="Stagair1" w:date="2018-05-08T16:40:00Z">
            <w:rPr>
              <w:noProof/>
              <w:webHidden/>
            </w:rPr>
          </w:rPrChange>
        </w:rPr>
        <w:fldChar w:fldCharType="end"/>
      </w:r>
      <w:r w:rsidRPr="00E15CDD">
        <w:rPr>
          <w:rPrChange w:id="103" w:author="Stagair1" w:date="2018-05-08T16:40:00Z">
            <w:rPr>
              <w:noProof/>
            </w:rPr>
          </w:rPrChange>
        </w:rPr>
        <w:fldChar w:fldCharType="end"/>
      </w:r>
    </w:p>
    <w:p w14:paraId="7DCCD116" w14:textId="77777777" w:rsidR="000C55FB" w:rsidRPr="00E15CDD" w:rsidRDefault="00096A65">
      <w:pPr>
        <w:pStyle w:val="Inhopg2"/>
        <w:tabs>
          <w:tab w:val="left" w:pos="880"/>
          <w:tab w:val="right" w:leader="dot" w:pos="8891"/>
        </w:tabs>
        <w:rPr>
          <w:rFonts w:asciiTheme="minorHAnsi" w:eastAsiaTheme="minorEastAsia" w:hAnsiTheme="minorHAnsi"/>
          <w:rPrChange w:id="104" w:author="Stagair1" w:date="2018-05-08T16:40:00Z">
            <w:rPr>
              <w:rFonts w:asciiTheme="minorHAnsi" w:eastAsiaTheme="minorEastAsia" w:hAnsiTheme="minorHAnsi"/>
              <w:noProof/>
            </w:rPr>
          </w:rPrChange>
        </w:rPr>
      </w:pPr>
      <w:r w:rsidRPr="00E15CDD">
        <w:rPr>
          <w:rPrChange w:id="105" w:author="Stagair1" w:date="2018-05-08T16:40:00Z">
            <w:rPr/>
          </w:rPrChange>
        </w:rPr>
        <w:fldChar w:fldCharType="begin"/>
      </w:r>
      <w:r w:rsidRPr="00E15CDD">
        <w:instrText xml:space="preserve"> HYPERLINK \l "_Toc512841399" </w:instrText>
      </w:r>
      <w:r w:rsidRPr="00E15CDD">
        <w:rPr>
          <w:rPrChange w:id="106" w:author="Stagair1" w:date="2018-05-08T16:40:00Z">
            <w:rPr>
              <w:noProof/>
            </w:rPr>
          </w:rPrChange>
        </w:rPr>
        <w:fldChar w:fldCharType="separate"/>
      </w:r>
      <w:r w:rsidR="000C55FB" w:rsidRPr="00E15CDD">
        <w:rPr>
          <w:rStyle w:val="Hyperlink"/>
          <w:rPrChange w:id="107" w:author="Stagair1" w:date="2018-05-08T16:40:00Z">
            <w:rPr>
              <w:rStyle w:val="Hyperlink"/>
              <w:noProof/>
              <w:lang w:val="nl-NL"/>
            </w:rPr>
          </w:rPrChange>
        </w:rPr>
        <w:t>1.2</w:t>
      </w:r>
      <w:r w:rsidR="000C55FB" w:rsidRPr="00E15CDD">
        <w:rPr>
          <w:rFonts w:asciiTheme="minorHAnsi" w:eastAsiaTheme="minorEastAsia" w:hAnsiTheme="minorHAnsi"/>
          <w:rPrChange w:id="108" w:author="Stagair1" w:date="2018-05-08T16:40:00Z">
            <w:rPr>
              <w:rFonts w:asciiTheme="minorHAnsi" w:eastAsiaTheme="minorEastAsia" w:hAnsiTheme="minorHAnsi"/>
              <w:noProof/>
            </w:rPr>
          </w:rPrChange>
        </w:rPr>
        <w:tab/>
      </w:r>
      <w:r w:rsidR="000C55FB" w:rsidRPr="00E15CDD">
        <w:rPr>
          <w:rStyle w:val="Hyperlink"/>
          <w:rPrChange w:id="109" w:author="Stagair1" w:date="2018-05-08T16:40:00Z">
            <w:rPr>
              <w:rStyle w:val="Hyperlink"/>
              <w:noProof/>
              <w:lang w:val="nl-NL"/>
            </w:rPr>
          </w:rPrChange>
        </w:rPr>
        <w:t>Bedrijfsstructuur</w:t>
      </w:r>
      <w:r w:rsidR="000C55FB" w:rsidRPr="00E15CDD">
        <w:rPr>
          <w:webHidden/>
          <w:rPrChange w:id="110" w:author="Stagair1" w:date="2018-05-08T16:40:00Z">
            <w:rPr>
              <w:noProof/>
              <w:webHidden/>
            </w:rPr>
          </w:rPrChange>
        </w:rPr>
        <w:tab/>
      </w:r>
      <w:r w:rsidR="000C55FB" w:rsidRPr="00E15CDD">
        <w:rPr>
          <w:webHidden/>
          <w:rPrChange w:id="111" w:author="Stagair1" w:date="2018-05-08T16:40:00Z">
            <w:rPr>
              <w:noProof/>
              <w:webHidden/>
            </w:rPr>
          </w:rPrChange>
        </w:rPr>
        <w:fldChar w:fldCharType="begin"/>
      </w:r>
      <w:r w:rsidR="000C55FB" w:rsidRPr="00E15CDD">
        <w:rPr>
          <w:webHidden/>
          <w:rPrChange w:id="112" w:author="Stagair1" w:date="2018-05-08T16:40:00Z">
            <w:rPr>
              <w:noProof/>
              <w:webHidden/>
            </w:rPr>
          </w:rPrChange>
        </w:rPr>
        <w:instrText xml:space="preserve"> PAGEREF _Toc512841399 \h </w:instrText>
      </w:r>
      <w:r w:rsidR="000C55FB" w:rsidRPr="00E15CDD">
        <w:rPr>
          <w:webHidden/>
          <w:rPrChange w:id="113" w:author="Stagair1" w:date="2018-05-08T16:40:00Z">
            <w:rPr>
              <w:webHidden/>
            </w:rPr>
          </w:rPrChange>
        </w:rPr>
      </w:r>
      <w:r w:rsidR="000C55FB" w:rsidRPr="00E15CDD">
        <w:rPr>
          <w:webHidden/>
          <w:rPrChange w:id="114" w:author="Stagair1" w:date="2018-05-08T16:40:00Z">
            <w:rPr>
              <w:noProof/>
              <w:webHidden/>
            </w:rPr>
          </w:rPrChange>
        </w:rPr>
        <w:fldChar w:fldCharType="separate"/>
      </w:r>
      <w:r w:rsidR="000C55FB" w:rsidRPr="00E15CDD">
        <w:rPr>
          <w:webHidden/>
          <w:rPrChange w:id="115" w:author="Stagair1" w:date="2018-05-08T16:40:00Z">
            <w:rPr>
              <w:noProof/>
              <w:webHidden/>
            </w:rPr>
          </w:rPrChange>
        </w:rPr>
        <w:t>12</w:t>
      </w:r>
      <w:r w:rsidR="000C55FB" w:rsidRPr="00E15CDD">
        <w:rPr>
          <w:webHidden/>
          <w:rPrChange w:id="116" w:author="Stagair1" w:date="2018-05-08T16:40:00Z">
            <w:rPr>
              <w:noProof/>
              <w:webHidden/>
            </w:rPr>
          </w:rPrChange>
        </w:rPr>
        <w:fldChar w:fldCharType="end"/>
      </w:r>
      <w:r w:rsidRPr="00E15CDD">
        <w:rPr>
          <w:rPrChange w:id="117" w:author="Stagair1" w:date="2018-05-08T16:40:00Z">
            <w:rPr>
              <w:noProof/>
            </w:rPr>
          </w:rPrChange>
        </w:rPr>
        <w:fldChar w:fldCharType="end"/>
      </w:r>
    </w:p>
    <w:p w14:paraId="357E2BA2" w14:textId="77777777" w:rsidR="000C55FB" w:rsidRPr="00E15CDD" w:rsidRDefault="00096A65">
      <w:pPr>
        <w:pStyle w:val="Inhopg3"/>
        <w:tabs>
          <w:tab w:val="left" w:pos="1320"/>
          <w:tab w:val="right" w:leader="dot" w:pos="8891"/>
        </w:tabs>
        <w:rPr>
          <w:rFonts w:asciiTheme="minorHAnsi" w:eastAsiaTheme="minorEastAsia" w:hAnsiTheme="minorHAnsi"/>
          <w:rPrChange w:id="118" w:author="Stagair1" w:date="2018-05-08T16:40:00Z">
            <w:rPr>
              <w:rFonts w:asciiTheme="minorHAnsi" w:eastAsiaTheme="minorEastAsia" w:hAnsiTheme="minorHAnsi"/>
              <w:noProof/>
            </w:rPr>
          </w:rPrChange>
        </w:rPr>
      </w:pPr>
      <w:r w:rsidRPr="00E15CDD">
        <w:rPr>
          <w:rPrChange w:id="119" w:author="Stagair1" w:date="2018-05-08T16:40:00Z">
            <w:rPr/>
          </w:rPrChange>
        </w:rPr>
        <w:fldChar w:fldCharType="begin"/>
      </w:r>
      <w:r w:rsidRPr="00E15CDD">
        <w:instrText xml:space="preserve"> HYPERLINK \l "_Toc512841400" </w:instrText>
      </w:r>
      <w:r w:rsidRPr="00E15CDD">
        <w:rPr>
          <w:rPrChange w:id="120" w:author="Stagair1" w:date="2018-05-08T16:40:00Z">
            <w:rPr>
              <w:noProof/>
            </w:rPr>
          </w:rPrChange>
        </w:rPr>
        <w:fldChar w:fldCharType="separate"/>
      </w:r>
      <w:r w:rsidR="000C55FB" w:rsidRPr="00E15CDD">
        <w:rPr>
          <w:rStyle w:val="Hyperlink"/>
          <w:rPrChange w:id="121" w:author="Stagair1" w:date="2018-05-08T16:40:00Z">
            <w:rPr>
              <w:rStyle w:val="Hyperlink"/>
              <w:noProof/>
              <w:lang w:val="nl-NL"/>
            </w:rPr>
          </w:rPrChange>
        </w:rPr>
        <w:t>1.2.1</w:t>
      </w:r>
      <w:r w:rsidR="000C55FB" w:rsidRPr="00E15CDD">
        <w:rPr>
          <w:rFonts w:asciiTheme="minorHAnsi" w:eastAsiaTheme="minorEastAsia" w:hAnsiTheme="minorHAnsi"/>
          <w:rPrChange w:id="122" w:author="Stagair1" w:date="2018-05-08T16:40:00Z">
            <w:rPr>
              <w:rFonts w:asciiTheme="minorHAnsi" w:eastAsiaTheme="minorEastAsia" w:hAnsiTheme="minorHAnsi"/>
              <w:noProof/>
            </w:rPr>
          </w:rPrChange>
        </w:rPr>
        <w:tab/>
      </w:r>
      <w:r w:rsidR="000C55FB" w:rsidRPr="00E15CDD">
        <w:rPr>
          <w:rStyle w:val="Hyperlink"/>
          <w:rPrChange w:id="123" w:author="Stagair1" w:date="2018-05-08T16:40:00Z">
            <w:rPr>
              <w:rStyle w:val="Hyperlink"/>
              <w:noProof/>
              <w:lang w:val="nl-NL"/>
            </w:rPr>
          </w:rPrChange>
        </w:rPr>
        <w:t>CEO</w:t>
      </w:r>
      <w:r w:rsidR="000C55FB" w:rsidRPr="00E15CDD">
        <w:rPr>
          <w:webHidden/>
          <w:rPrChange w:id="124" w:author="Stagair1" w:date="2018-05-08T16:40:00Z">
            <w:rPr>
              <w:noProof/>
              <w:webHidden/>
            </w:rPr>
          </w:rPrChange>
        </w:rPr>
        <w:tab/>
      </w:r>
      <w:r w:rsidR="000C55FB" w:rsidRPr="00E15CDD">
        <w:rPr>
          <w:webHidden/>
          <w:rPrChange w:id="125" w:author="Stagair1" w:date="2018-05-08T16:40:00Z">
            <w:rPr>
              <w:noProof/>
              <w:webHidden/>
            </w:rPr>
          </w:rPrChange>
        </w:rPr>
        <w:fldChar w:fldCharType="begin"/>
      </w:r>
      <w:r w:rsidR="000C55FB" w:rsidRPr="00E15CDD">
        <w:rPr>
          <w:webHidden/>
          <w:rPrChange w:id="126" w:author="Stagair1" w:date="2018-05-08T16:40:00Z">
            <w:rPr>
              <w:noProof/>
              <w:webHidden/>
            </w:rPr>
          </w:rPrChange>
        </w:rPr>
        <w:instrText xml:space="preserve"> PAGEREF _Toc512841400 \h </w:instrText>
      </w:r>
      <w:r w:rsidR="000C55FB" w:rsidRPr="00E15CDD">
        <w:rPr>
          <w:webHidden/>
          <w:rPrChange w:id="127" w:author="Stagair1" w:date="2018-05-08T16:40:00Z">
            <w:rPr>
              <w:webHidden/>
            </w:rPr>
          </w:rPrChange>
        </w:rPr>
      </w:r>
      <w:r w:rsidR="000C55FB" w:rsidRPr="00E15CDD">
        <w:rPr>
          <w:webHidden/>
          <w:rPrChange w:id="128" w:author="Stagair1" w:date="2018-05-08T16:40:00Z">
            <w:rPr>
              <w:noProof/>
              <w:webHidden/>
            </w:rPr>
          </w:rPrChange>
        </w:rPr>
        <w:fldChar w:fldCharType="separate"/>
      </w:r>
      <w:r w:rsidR="000C55FB" w:rsidRPr="00E15CDD">
        <w:rPr>
          <w:webHidden/>
          <w:rPrChange w:id="129" w:author="Stagair1" w:date="2018-05-08T16:40:00Z">
            <w:rPr>
              <w:noProof/>
              <w:webHidden/>
            </w:rPr>
          </w:rPrChange>
        </w:rPr>
        <w:t>12</w:t>
      </w:r>
      <w:r w:rsidR="000C55FB" w:rsidRPr="00E15CDD">
        <w:rPr>
          <w:webHidden/>
          <w:rPrChange w:id="130" w:author="Stagair1" w:date="2018-05-08T16:40:00Z">
            <w:rPr>
              <w:noProof/>
              <w:webHidden/>
            </w:rPr>
          </w:rPrChange>
        </w:rPr>
        <w:fldChar w:fldCharType="end"/>
      </w:r>
      <w:r w:rsidRPr="00E15CDD">
        <w:rPr>
          <w:rPrChange w:id="131" w:author="Stagair1" w:date="2018-05-08T16:40:00Z">
            <w:rPr>
              <w:noProof/>
            </w:rPr>
          </w:rPrChange>
        </w:rPr>
        <w:fldChar w:fldCharType="end"/>
      </w:r>
    </w:p>
    <w:p w14:paraId="445CBC65" w14:textId="77777777" w:rsidR="000C55FB" w:rsidRPr="00E15CDD" w:rsidRDefault="00096A65">
      <w:pPr>
        <w:pStyle w:val="Inhopg3"/>
        <w:tabs>
          <w:tab w:val="left" w:pos="1320"/>
          <w:tab w:val="right" w:leader="dot" w:pos="8891"/>
        </w:tabs>
        <w:rPr>
          <w:rFonts w:asciiTheme="minorHAnsi" w:eastAsiaTheme="minorEastAsia" w:hAnsiTheme="minorHAnsi"/>
          <w:rPrChange w:id="132" w:author="Stagair1" w:date="2018-05-08T16:40:00Z">
            <w:rPr>
              <w:rFonts w:asciiTheme="minorHAnsi" w:eastAsiaTheme="minorEastAsia" w:hAnsiTheme="minorHAnsi"/>
              <w:noProof/>
            </w:rPr>
          </w:rPrChange>
        </w:rPr>
      </w:pPr>
      <w:r w:rsidRPr="00E15CDD">
        <w:rPr>
          <w:rPrChange w:id="133" w:author="Stagair1" w:date="2018-05-08T16:40:00Z">
            <w:rPr/>
          </w:rPrChange>
        </w:rPr>
        <w:fldChar w:fldCharType="begin"/>
      </w:r>
      <w:r w:rsidRPr="00E15CDD">
        <w:instrText xml:space="preserve"> HYPERLINK \l "_Toc512841401" </w:instrText>
      </w:r>
      <w:r w:rsidRPr="00E15CDD">
        <w:rPr>
          <w:rPrChange w:id="134" w:author="Stagair1" w:date="2018-05-08T16:40:00Z">
            <w:rPr>
              <w:noProof/>
            </w:rPr>
          </w:rPrChange>
        </w:rPr>
        <w:fldChar w:fldCharType="separate"/>
      </w:r>
      <w:r w:rsidR="000C55FB" w:rsidRPr="00E15CDD">
        <w:rPr>
          <w:rStyle w:val="Hyperlink"/>
          <w:rPrChange w:id="135" w:author="Stagair1" w:date="2018-05-08T16:40:00Z">
            <w:rPr>
              <w:rStyle w:val="Hyperlink"/>
              <w:noProof/>
              <w:lang w:val="nl-NL"/>
            </w:rPr>
          </w:rPrChange>
        </w:rPr>
        <w:t>1.2.2</w:t>
      </w:r>
      <w:r w:rsidR="000C55FB" w:rsidRPr="00E15CDD">
        <w:rPr>
          <w:rFonts w:asciiTheme="minorHAnsi" w:eastAsiaTheme="minorEastAsia" w:hAnsiTheme="minorHAnsi"/>
          <w:rPrChange w:id="136" w:author="Stagair1" w:date="2018-05-08T16:40:00Z">
            <w:rPr>
              <w:rFonts w:asciiTheme="minorHAnsi" w:eastAsiaTheme="minorEastAsia" w:hAnsiTheme="minorHAnsi"/>
              <w:noProof/>
            </w:rPr>
          </w:rPrChange>
        </w:rPr>
        <w:tab/>
      </w:r>
      <w:r w:rsidR="000C55FB" w:rsidRPr="00E15CDD">
        <w:rPr>
          <w:rStyle w:val="Hyperlink"/>
          <w:rPrChange w:id="137" w:author="Stagair1" w:date="2018-05-08T16:40:00Z">
            <w:rPr>
              <w:rStyle w:val="Hyperlink"/>
              <w:noProof/>
              <w:lang w:val="nl-NL"/>
            </w:rPr>
          </w:rPrChange>
        </w:rPr>
        <w:t>Finance &amp; Administration</w:t>
      </w:r>
      <w:r w:rsidR="000C55FB" w:rsidRPr="00E15CDD">
        <w:rPr>
          <w:webHidden/>
          <w:rPrChange w:id="138" w:author="Stagair1" w:date="2018-05-08T16:40:00Z">
            <w:rPr>
              <w:noProof/>
              <w:webHidden/>
            </w:rPr>
          </w:rPrChange>
        </w:rPr>
        <w:tab/>
      </w:r>
      <w:r w:rsidR="000C55FB" w:rsidRPr="00E15CDD">
        <w:rPr>
          <w:webHidden/>
          <w:rPrChange w:id="139" w:author="Stagair1" w:date="2018-05-08T16:40:00Z">
            <w:rPr>
              <w:noProof/>
              <w:webHidden/>
            </w:rPr>
          </w:rPrChange>
        </w:rPr>
        <w:fldChar w:fldCharType="begin"/>
      </w:r>
      <w:r w:rsidR="000C55FB" w:rsidRPr="00E15CDD">
        <w:rPr>
          <w:webHidden/>
          <w:rPrChange w:id="140" w:author="Stagair1" w:date="2018-05-08T16:40:00Z">
            <w:rPr>
              <w:noProof/>
              <w:webHidden/>
            </w:rPr>
          </w:rPrChange>
        </w:rPr>
        <w:instrText xml:space="preserve"> PAGEREF _Toc512841401 \h </w:instrText>
      </w:r>
      <w:r w:rsidR="000C55FB" w:rsidRPr="00E15CDD">
        <w:rPr>
          <w:webHidden/>
          <w:rPrChange w:id="141" w:author="Stagair1" w:date="2018-05-08T16:40:00Z">
            <w:rPr>
              <w:webHidden/>
            </w:rPr>
          </w:rPrChange>
        </w:rPr>
      </w:r>
      <w:r w:rsidR="000C55FB" w:rsidRPr="00E15CDD">
        <w:rPr>
          <w:webHidden/>
          <w:rPrChange w:id="142" w:author="Stagair1" w:date="2018-05-08T16:40:00Z">
            <w:rPr>
              <w:noProof/>
              <w:webHidden/>
            </w:rPr>
          </w:rPrChange>
        </w:rPr>
        <w:fldChar w:fldCharType="separate"/>
      </w:r>
      <w:r w:rsidR="000C55FB" w:rsidRPr="00E15CDD">
        <w:rPr>
          <w:webHidden/>
          <w:rPrChange w:id="143" w:author="Stagair1" w:date="2018-05-08T16:40:00Z">
            <w:rPr>
              <w:noProof/>
              <w:webHidden/>
            </w:rPr>
          </w:rPrChange>
        </w:rPr>
        <w:t>12</w:t>
      </w:r>
      <w:r w:rsidR="000C55FB" w:rsidRPr="00E15CDD">
        <w:rPr>
          <w:webHidden/>
          <w:rPrChange w:id="144" w:author="Stagair1" w:date="2018-05-08T16:40:00Z">
            <w:rPr>
              <w:noProof/>
              <w:webHidden/>
            </w:rPr>
          </w:rPrChange>
        </w:rPr>
        <w:fldChar w:fldCharType="end"/>
      </w:r>
      <w:r w:rsidRPr="00E15CDD">
        <w:rPr>
          <w:rPrChange w:id="145" w:author="Stagair1" w:date="2018-05-08T16:40:00Z">
            <w:rPr>
              <w:noProof/>
            </w:rPr>
          </w:rPrChange>
        </w:rPr>
        <w:fldChar w:fldCharType="end"/>
      </w:r>
    </w:p>
    <w:p w14:paraId="34B440AA" w14:textId="77777777" w:rsidR="000C55FB" w:rsidRPr="00E15CDD" w:rsidRDefault="00096A65">
      <w:pPr>
        <w:pStyle w:val="Inhopg3"/>
        <w:tabs>
          <w:tab w:val="left" w:pos="1320"/>
          <w:tab w:val="right" w:leader="dot" w:pos="8891"/>
        </w:tabs>
        <w:rPr>
          <w:rFonts w:asciiTheme="minorHAnsi" w:eastAsiaTheme="minorEastAsia" w:hAnsiTheme="minorHAnsi"/>
          <w:rPrChange w:id="146" w:author="Stagair1" w:date="2018-05-08T16:40:00Z">
            <w:rPr>
              <w:rFonts w:asciiTheme="minorHAnsi" w:eastAsiaTheme="minorEastAsia" w:hAnsiTheme="minorHAnsi"/>
              <w:noProof/>
            </w:rPr>
          </w:rPrChange>
        </w:rPr>
      </w:pPr>
      <w:r w:rsidRPr="00E15CDD">
        <w:rPr>
          <w:rPrChange w:id="147" w:author="Stagair1" w:date="2018-05-08T16:40:00Z">
            <w:rPr/>
          </w:rPrChange>
        </w:rPr>
        <w:fldChar w:fldCharType="begin"/>
      </w:r>
      <w:r w:rsidRPr="00E15CDD">
        <w:instrText xml:space="preserve"> HYPERLINK \l "_Toc512841402" </w:instrText>
      </w:r>
      <w:r w:rsidRPr="00E15CDD">
        <w:rPr>
          <w:rPrChange w:id="148" w:author="Stagair1" w:date="2018-05-08T16:40:00Z">
            <w:rPr>
              <w:noProof/>
            </w:rPr>
          </w:rPrChange>
        </w:rPr>
        <w:fldChar w:fldCharType="separate"/>
      </w:r>
      <w:r w:rsidR="000C55FB" w:rsidRPr="00E15CDD">
        <w:rPr>
          <w:rStyle w:val="Hyperlink"/>
          <w:rPrChange w:id="149" w:author="Stagair1" w:date="2018-05-08T16:40:00Z">
            <w:rPr>
              <w:rStyle w:val="Hyperlink"/>
              <w:noProof/>
              <w:lang w:val="nl-NL"/>
            </w:rPr>
          </w:rPrChange>
        </w:rPr>
        <w:t>1.2.3</w:t>
      </w:r>
      <w:r w:rsidR="000C55FB" w:rsidRPr="00E15CDD">
        <w:rPr>
          <w:rFonts w:asciiTheme="minorHAnsi" w:eastAsiaTheme="minorEastAsia" w:hAnsiTheme="minorHAnsi"/>
          <w:rPrChange w:id="150" w:author="Stagair1" w:date="2018-05-08T16:40:00Z">
            <w:rPr>
              <w:rFonts w:asciiTheme="minorHAnsi" w:eastAsiaTheme="minorEastAsia" w:hAnsiTheme="minorHAnsi"/>
              <w:noProof/>
            </w:rPr>
          </w:rPrChange>
        </w:rPr>
        <w:tab/>
      </w:r>
      <w:r w:rsidR="000C55FB" w:rsidRPr="00E15CDD">
        <w:rPr>
          <w:rStyle w:val="Hyperlink"/>
          <w:rPrChange w:id="151" w:author="Stagair1" w:date="2018-05-08T16:40:00Z">
            <w:rPr>
              <w:rStyle w:val="Hyperlink"/>
              <w:noProof/>
              <w:lang w:val="nl-NL"/>
            </w:rPr>
          </w:rPrChange>
        </w:rPr>
        <w:t>Human Resources</w:t>
      </w:r>
      <w:r w:rsidR="000C55FB" w:rsidRPr="00E15CDD">
        <w:rPr>
          <w:webHidden/>
          <w:rPrChange w:id="152" w:author="Stagair1" w:date="2018-05-08T16:40:00Z">
            <w:rPr>
              <w:noProof/>
              <w:webHidden/>
            </w:rPr>
          </w:rPrChange>
        </w:rPr>
        <w:tab/>
      </w:r>
      <w:r w:rsidR="000C55FB" w:rsidRPr="00E15CDD">
        <w:rPr>
          <w:webHidden/>
          <w:rPrChange w:id="153" w:author="Stagair1" w:date="2018-05-08T16:40:00Z">
            <w:rPr>
              <w:noProof/>
              <w:webHidden/>
            </w:rPr>
          </w:rPrChange>
        </w:rPr>
        <w:fldChar w:fldCharType="begin"/>
      </w:r>
      <w:r w:rsidR="000C55FB" w:rsidRPr="00E15CDD">
        <w:rPr>
          <w:webHidden/>
          <w:rPrChange w:id="154" w:author="Stagair1" w:date="2018-05-08T16:40:00Z">
            <w:rPr>
              <w:noProof/>
              <w:webHidden/>
            </w:rPr>
          </w:rPrChange>
        </w:rPr>
        <w:instrText xml:space="preserve"> PAGEREF _Toc512841402 \h </w:instrText>
      </w:r>
      <w:r w:rsidR="000C55FB" w:rsidRPr="00E15CDD">
        <w:rPr>
          <w:webHidden/>
          <w:rPrChange w:id="155" w:author="Stagair1" w:date="2018-05-08T16:40:00Z">
            <w:rPr>
              <w:webHidden/>
            </w:rPr>
          </w:rPrChange>
        </w:rPr>
      </w:r>
      <w:r w:rsidR="000C55FB" w:rsidRPr="00E15CDD">
        <w:rPr>
          <w:webHidden/>
          <w:rPrChange w:id="156" w:author="Stagair1" w:date="2018-05-08T16:40:00Z">
            <w:rPr>
              <w:noProof/>
              <w:webHidden/>
            </w:rPr>
          </w:rPrChange>
        </w:rPr>
        <w:fldChar w:fldCharType="separate"/>
      </w:r>
      <w:r w:rsidR="000C55FB" w:rsidRPr="00E15CDD">
        <w:rPr>
          <w:webHidden/>
          <w:rPrChange w:id="157" w:author="Stagair1" w:date="2018-05-08T16:40:00Z">
            <w:rPr>
              <w:noProof/>
              <w:webHidden/>
            </w:rPr>
          </w:rPrChange>
        </w:rPr>
        <w:t>12</w:t>
      </w:r>
      <w:r w:rsidR="000C55FB" w:rsidRPr="00E15CDD">
        <w:rPr>
          <w:webHidden/>
          <w:rPrChange w:id="158" w:author="Stagair1" w:date="2018-05-08T16:40:00Z">
            <w:rPr>
              <w:noProof/>
              <w:webHidden/>
            </w:rPr>
          </w:rPrChange>
        </w:rPr>
        <w:fldChar w:fldCharType="end"/>
      </w:r>
      <w:r w:rsidRPr="00E15CDD">
        <w:rPr>
          <w:rPrChange w:id="159" w:author="Stagair1" w:date="2018-05-08T16:40:00Z">
            <w:rPr>
              <w:noProof/>
            </w:rPr>
          </w:rPrChange>
        </w:rPr>
        <w:fldChar w:fldCharType="end"/>
      </w:r>
    </w:p>
    <w:p w14:paraId="022188A9" w14:textId="77777777" w:rsidR="000C55FB" w:rsidRPr="00E15CDD" w:rsidRDefault="00096A65">
      <w:pPr>
        <w:pStyle w:val="Inhopg3"/>
        <w:tabs>
          <w:tab w:val="left" w:pos="1320"/>
          <w:tab w:val="right" w:leader="dot" w:pos="8891"/>
        </w:tabs>
        <w:rPr>
          <w:rFonts w:asciiTheme="minorHAnsi" w:eastAsiaTheme="minorEastAsia" w:hAnsiTheme="minorHAnsi"/>
          <w:rPrChange w:id="160" w:author="Stagair1" w:date="2018-05-08T16:40:00Z">
            <w:rPr>
              <w:rFonts w:asciiTheme="minorHAnsi" w:eastAsiaTheme="minorEastAsia" w:hAnsiTheme="minorHAnsi"/>
              <w:noProof/>
            </w:rPr>
          </w:rPrChange>
        </w:rPr>
      </w:pPr>
      <w:r w:rsidRPr="00E15CDD">
        <w:rPr>
          <w:rPrChange w:id="161" w:author="Stagair1" w:date="2018-05-08T16:40:00Z">
            <w:rPr/>
          </w:rPrChange>
        </w:rPr>
        <w:fldChar w:fldCharType="begin"/>
      </w:r>
      <w:r w:rsidRPr="00E15CDD">
        <w:instrText xml:space="preserve"> HYPERLINK \l "_Toc512841403" </w:instrText>
      </w:r>
      <w:r w:rsidRPr="00E15CDD">
        <w:rPr>
          <w:rPrChange w:id="162" w:author="Stagair1" w:date="2018-05-08T16:40:00Z">
            <w:rPr>
              <w:noProof/>
            </w:rPr>
          </w:rPrChange>
        </w:rPr>
        <w:fldChar w:fldCharType="separate"/>
      </w:r>
      <w:r w:rsidR="000C55FB" w:rsidRPr="00E15CDD">
        <w:rPr>
          <w:rStyle w:val="Hyperlink"/>
          <w:rPrChange w:id="163" w:author="Stagair1" w:date="2018-05-08T16:40:00Z">
            <w:rPr>
              <w:rStyle w:val="Hyperlink"/>
              <w:noProof/>
              <w:lang w:val="nl-NL"/>
            </w:rPr>
          </w:rPrChange>
        </w:rPr>
        <w:t>1.2.4</w:t>
      </w:r>
      <w:r w:rsidR="000C55FB" w:rsidRPr="00E15CDD">
        <w:rPr>
          <w:rFonts w:asciiTheme="minorHAnsi" w:eastAsiaTheme="minorEastAsia" w:hAnsiTheme="minorHAnsi"/>
          <w:rPrChange w:id="164" w:author="Stagair1" w:date="2018-05-08T16:40:00Z">
            <w:rPr>
              <w:rFonts w:asciiTheme="minorHAnsi" w:eastAsiaTheme="minorEastAsia" w:hAnsiTheme="minorHAnsi"/>
              <w:noProof/>
            </w:rPr>
          </w:rPrChange>
        </w:rPr>
        <w:tab/>
      </w:r>
      <w:r w:rsidR="000C55FB" w:rsidRPr="00E15CDD">
        <w:rPr>
          <w:rStyle w:val="Hyperlink"/>
          <w:rPrChange w:id="165" w:author="Stagair1" w:date="2018-05-08T16:40:00Z">
            <w:rPr>
              <w:rStyle w:val="Hyperlink"/>
              <w:noProof/>
              <w:lang w:val="nl-NL"/>
            </w:rPr>
          </w:rPrChange>
        </w:rPr>
        <w:t>Customer Care</w:t>
      </w:r>
      <w:r w:rsidR="000C55FB" w:rsidRPr="00E15CDD">
        <w:rPr>
          <w:webHidden/>
          <w:rPrChange w:id="166" w:author="Stagair1" w:date="2018-05-08T16:40:00Z">
            <w:rPr>
              <w:noProof/>
              <w:webHidden/>
            </w:rPr>
          </w:rPrChange>
        </w:rPr>
        <w:tab/>
      </w:r>
      <w:r w:rsidR="000C55FB" w:rsidRPr="00E15CDD">
        <w:rPr>
          <w:webHidden/>
          <w:rPrChange w:id="167" w:author="Stagair1" w:date="2018-05-08T16:40:00Z">
            <w:rPr>
              <w:noProof/>
              <w:webHidden/>
            </w:rPr>
          </w:rPrChange>
        </w:rPr>
        <w:fldChar w:fldCharType="begin"/>
      </w:r>
      <w:r w:rsidR="000C55FB" w:rsidRPr="00E15CDD">
        <w:rPr>
          <w:webHidden/>
          <w:rPrChange w:id="168" w:author="Stagair1" w:date="2018-05-08T16:40:00Z">
            <w:rPr>
              <w:noProof/>
              <w:webHidden/>
            </w:rPr>
          </w:rPrChange>
        </w:rPr>
        <w:instrText xml:space="preserve"> PAGEREF _Toc512841403 \h </w:instrText>
      </w:r>
      <w:r w:rsidR="000C55FB" w:rsidRPr="00E15CDD">
        <w:rPr>
          <w:webHidden/>
          <w:rPrChange w:id="169" w:author="Stagair1" w:date="2018-05-08T16:40:00Z">
            <w:rPr>
              <w:webHidden/>
            </w:rPr>
          </w:rPrChange>
        </w:rPr>
      </w:r>
      <w:r w:rsidR="000C55FB" w:rsidRPr="00E15CDD">
        <w:rPr>
          <w:webHidden/>
          <w:rPrChange w:id="170" w:author="Stagair1" w:date="2018-05-08T16:40:00Z">
            <w:rPr>
              <w:noProof/>
              <w:webHidden/>
            </w:rPr>
          </w:rPrChange>
        </w:rPr>
        <w:fldChar w:fldCharType="separate"/>
      </w:r>
      <w:r w:rsidR="000C55FB" w:rsidRPr="00E15CDD">
        <w:rPr>
          <w:webHidden/>
          <w:rPrChange w:id="171" w:author="Stagair1" w:date="2018-05-08T16:40:00Z">
            <w:rPr>
              <w:noProof/>
              <w:webHidden/>
            </w:rPr>
          </w:rPrChange>
        </w:rPr>
        <w:t>13</w:t>
      </w:r>
      <w:r w:rsidR="000C55FB" w:rsidRPr="00E15CDD">
        <w:rPr>
          <w:webHidden/>
          <w:rPrChange w:id="172" w:author="Stagair1" w:date="2018-05-08T16:40:00Z">
            <w:rPr>
              <w:noProof/>
              <w:webHidden/>
            </w:rPr>
          </w:rPrChange>
        </w:rPr>
        <w:fldChar w:fldCharType="end"/>
      </w:r>
      <w:r w:rsidRPr="00E15CDD">
        <w:rPr>
          <w:rPrChange w:id="173" w:author="Stagair1" w:date="2018-05-08T16:40:00Z">
            <w:rPr>
              <w:noProof/>
            </w:rPr>
          </w:rPrChange>
        </w:rPr>
        <w:fldChar w:fldCharType="end"/>
      </w:r>
    </w:p>
    <w:p w14:paraId="5B847922" w14:textId="77777777" w:rsidR="000C55FB" w:rsidRPr="00E15CDD" w:rsidRDefault="00096A65">
      <w:pPr>
        <w:pStyle w:val="Inhopg3"/>
        <w:tabs>
          <w:tab w:val="left" w:pos="1320"/>
          <w:tab w:val="right" w:leader="dot" w:pos="8891"/>
        </w:tabs>
        <w:rPr>
          <w:rFonts w:asciiTheme="minorHAnsi" w:eastAsiaTheme="minorEastAsia" w:hAnsiTheme="minorHAnsi"/>
          <w:rPrChange w:id="174" w:author="Stagair1" w:date="2018-05-08T16:40:00Z">
            <w:rPr>
              <w:rFonts w:asciiTheme="minorHAnsi" w:eastAsiaTheme="minorEastAsia" w:hAnsiTheme="minorHAnsi"/>
              <w:noProof/>
            </w:rPr>
          </w:rPrChange>
        </w:rPr>
      </w:pPr>
      <w:r w:rsidRPr="00E15CDD">
        <w:rPr>
          <w:rPrChange w:id="175" w:author="Stagair1" w:date="2018-05-08T16:40:00Z">
            <w:rPr/>
          </w:rPrChange>
        </w:rPr>
        <w:fldChar w:fldCharType="begin"/>
      </w:r>
      <w:r w:rsidRPr="00E15CDD">
        <w:instrText xml:space="preserve"> HYPERLINK \l "_Toc512841404" </w:instrText>
      </w:r>
      <w:r w:rsidRPr="00E15CDD">
        <w:rPr>
          <w:rPrChange w:id="176" w:author="Stagair1" w:date="2018-05-08T16:40:00Z">
            <w:rPr>
              <w:noProof/>
            </w:rPr>
          </w:rPrChange>
        </w:rPr>
        <w:fldChar w:fldCharType="separate"/>
      </w:r>
      <w:r w:rsidR="000C55FB" w:rsidRPr="00E15CDD">
        <w:rPr>
          <w:rStyle w:val="Hyperlink"/>
          <w:rPrChange w:id="177" w:author="Stagair1" w:date="2018-05-08T16:40:00Z">
            <w:rPr>
              <w:rStyle w:val="Hyperlink"/>
              <w:noProof/>
              <w:lang w:val="nl-NL"/>
            </w:rPr>
          </w:rPrChange>
        </w:rPr>
        <w:t>1.2.5</w:t>
      </w:r>
      <w:r w:rsidR="000C55FB" w:rsidRPr="00E15CDD">
        <w:rPr>
          <w:rFonts w:asciiTheme="minorHAnsi" w:eastAsiaTheme="minorEastAsia" w:hAnsiTheme="minorHAnsi"/>
          <w:rPrChange w:id="178" w:author="Stagair1" w:date="2018-05-08T16:40:00Z">
            <w:rPr>
              <w:rFonts w:asciiTheme="minorHAnsi" w:eastAsiaTheme="minorEastAsia" w:hAnsiTheme="minorHAnsi"/>
              <w:noProof/>
            </w:rPr>
          </w:rPrChange>
        </w:rPr>
        <w:tab/>
      </w:r>
      <w:r w:rsidR="000C55FB" w:rsidRPr="00E15CDD">
        <w:rPr>
          <w:rStyle w:val="Hyperlink"/>
          <w:rPrChange w:id="179" w:author="Stagair1" w:date="2018-05-08T16:40:00Z">
            <w:rPr>
              <w:rStyle w:val="Hyperlink"/>
              <w:noProof/>
              <w:lang w:val="nl-NL"/>
            </w:rPr>
          </w:rPrChange>
        </w:rPr>
        <w:t>Development</w:t>
      </w:r>
      <w:r w:rsidR="000C55FB" w:rsidRPr="00E15CDD">
        <w:rPr>
          <w:webHidden/>
          <w:rPrChange w:id="180" w:author="Stagair1" w:date="2018-05-08T16:40:00Z">
            <w:rPr>
              <w:noProof/>
              <w:webHidden/>
            </w:rPr>
          </w:rPrChange>
        </w:rPr>
        <w:tab/>
      </w:r>
      <w:r w:rsidR="000C55FB" w:rsidRPr="00E15CDD">
        <w:rPr>
          <w:webHidden/>
          <w:rPrChange w:id="181" w:author="Stagair1" w:date="2018-05-08T16:40:00Z">
            <w:rPr>
              <w:noProof/>
              <w:webHidden/>
            </w:rPr>
          </w:rPrChange>
        </w:rPr>
        <w:fldChar w:fldCharType="begin"/>
      </w:r>
      <w:r w:rsidR="000C55FB" w:rsidRPr="00E15CDD">
        <w:rPr>
          <w:webHidden/>
          <w:rPrChange w:id="182" w:author="Stagair1" w:date="2018-05-08T16:40:00Z">
            <w:rPr>
              <w:noProof/>
              <w:webHidden/>
            </w:rPr>
          </w:rPrChange>
        </w:rPr>
        <w:instrText xml:space="preserve"> PAGEREF _Toc512841404 \h </w:instrText>
      </w:r>
      <w:r w:rsidR="000C55FB" w:rsidRPr="00E15CDD">
        <w:rPr>
          <w:webHidden/>
          <w:rPrChange w:id="183" w:author="Stagair1" w:date="2018-05-08T16:40:00Z">
            <w:rPr>
              <w:webHidden/>
            </w:rPr>
          </w:rPrChange>
        </w:rPr>
      </w:r>
      <w:r w:rsidR="000C55FB" w:rsidRPr="00E15CDD">
        <w:rPr>
          <w:webHidden/>
          <w:rPrChange w:id="184" w:author="Stagair1" w:date="2018-05-08T16:40:00Z">
            <w:rPr>
              <w:noProof/>
              <w:webHidden/>
            </w:rPr>
          </w:rPrChange>
        </w:rPr>
        <w:fldChar w:fldCharType="separate"/>
      </w:r>
      <w:r w:rsidR="000C55FB" w:rsidRPr="00E15CDD">
        <w:rPr>
          <w:webHidden/>
          <w:rPrChange w:id="185" w:author="Stagair1" w:date="2018-05-08T16:40:00Z">
            <w:rPr>
              <w:noProof/>
              <w:webHidden/>
            </w:rPr>
          </w:rPrChange>
        </w:rPr>
        <w:t>13</w:t>
      </w:r>
      <w:r w:rsidR="000C55FB" w:rsidRPr="00E15CDD">
        <w:rPr>
          <w:webHidden/>
          <w:rPrChange w:id="186" w:author="Stagair1" w:date="2018-05-08T16:40:00Z">
            <w:rPr>
              <w:noProof/>
              <w:webHidden/>
            </w:rPr>
          </w:rPrChange>
        </w:rPr>
        <w:fldChar w:fldCharType="end"/>
      </w:r>
      <w:r w:rsidRPr="00E15CDD">
        <w:rPr>
          <w:rPrChange w:id="187" w:author="Stagair1" w:date="2018-05-08T16:40:00Z">
            <w:rPr>
              <w:noProof/>
            </w:rPr>
          </w:rPrChange>
        </w:rPr>
        <w:fldChar w:fldCharType="end"/>
      </w:r>
    </w:p>
    <w:p w14:paraId="042800F9" w14:textId="77777777" w:rsidR="000C55FB" w:rsidRPr="00E15CDD" w:rsidRDefault="00096A65">
      <w:pPr>
        <w:pStyle w:val="Inhopg3"/>
        <w:tabs>
          <w:tab w:val="left" w:pos="1320"/>
          <w:tab w:val="right" w:leader="dot" w:pos="8891"/>
        </w:tabs>
        <w:rPr>
          <w:rFonts w:asciiTheme="minorHAnsi" w:eastAsiaTheme="minorEastAsia" w:hAnsiTheme="minorHAnsi"/>
          <w:rPrChange w:id="188" w:author="Stagair1" w:date="2018-05-08T16:40:00Z">
            <w:rPr>
              <w:rFonts w:asciiTheme="minorHAnsi" w:eastAsiaTheme="minorEastAsia" w:hAnsiTheme="minorHAnsi"/>
              <w:noProof/>
            </w:rPr>
          </w:rPrChange>
        </w:rPr>
      </w:pPr>
      <w:r w:rsidRPr="00E15CDD">
        <w:rPr>
          <w:rPrChange w:id="189" w:author="Stagair1" w:date="2018-05-08T16:40:00Z">
            <w:rPr/>
          </w:rPrChange>
        </w:rPr>
        <w:fldChar w:fldCharType="begin"/>
      </w:r>
      <w:r w:rsidRPr="00E15CDD">
        <w:instrText xml:space="preserve"> HYPERLINK \l "_Toc512841405" </w:instrText>
      </w:r>
      <w:r w:rsidRPr="00E15CDD">
        <w:rPr>
          <w:rPrChange w:id="190" w:author="Stagair1" w:date="2018-05-08T16:40:00Z">
            <w:rPr>
              <w:noProof/>
            </w:rPr>
          </w:rPrChange>
        </w:rPr>
        <w:fldChar w:fldCharType="separate"/>
      </w:r>
      <w:r w:rsidR="000C55FB" w:rsidRPr="00E15CDD">
        <w:rPr>
          <w:rStyle w:val="Hyperlink"/>
          <w:rPrChange w:id="191" w:author="Stagair1" w:date="2018-05-08T16:40:00Z">
            <w:rPr>
              <w:rStyle w:val="Hyperlink"/>
              <w:noProof/>
              <w:lang w:val="nl-NL"/>
            </w:rPr>
          </w:rPrChange>
        </w:rPr>
        <w:t>1.2.6</w:t>
      </w:r>
      <w:r w:rsidR="000C55FB" w:rsidRPr="00E15CDD">
        <w:rPr>
          <w:rFonts w:asciiTheme="minorHAnsi" w:eastAsiaTheme="minorEastAsia" w:hAnsiTheme="minorHAnsi"/>
          <w:rPrChange w:id="192" w:author="Stagair1" w:date="2018-05-08T16:40:00Z">
            <w:rPr>
              <w:rFonts w:asciiTheme="minorHAnsi" w:eastAsiaTheme="minorEastAsia" w:hAnsiTheme="minorHAnsi"/>
              <w:noProof/>
            </w:rPr>
          </w:rPrChange>
        </w:rPr>
        <w:tab/>
      </w:r>
      <w:r w:rsidR="000C55FB" w:rsidRPr="00E15CDD">
        <w:rPr>
          <w:rStyle w:val="Hyperlink"/>
          <w:rPrChange w:id="193" w:author="Stagair1" w:date="2018-05-08T16:40:00Z">
            <w:rPr>
              <w:rStyle w:val="Hyperlink"/>
              <w:noProof/>
              <w:lang w:val="nl-NL"/>
            </w:rPr>
          </w:rPrChange>
        </w:rPr>
        <w:t>Operations</w:t>
      </w:r>
      <w:r w:rsidR="000C55FB" w:rsidRPr="00E15CDD">
        <w:rPr>
          <w:webHidden/>
          <w:rPrChange w:id="194" w:author="Stagair1" w:date="2018-05-08T16:40:00Z">
            <w:rPr>
              <w:noProof/>
              <w:webHidden/>
            </w:rPr>
          </w:rPrChange>
        </w:rPr>
        <w:tab/>
      </w:r>
      <w:r w:rsidR="000C55FB" w:rsidRPr="00E15CDD">
        <w:rPr>
          <w:webHidden/>
          <w:rPrChange w:id="195" w:author="Stagair1" w:date="2018-05-08T16:40:00Z">
            <w:rPr>
              <w:noProof/>
              <w:webHidden/>
            </w:rPr>
          </w:rPrChange>
        </w:rPr>
        <w:fldChar w:fldCharType="begin"/>
      </w:r>
      <w:r w:rsidR="000C55FB" w:rsidRPr="00E15CDD">
        <w:rPr>
          <w:webHidden/>
          <w:rPrChange w:id="196" w:author="Stagair1" w:date="2018-05-08T16:40:00Z">
            <w:rPr>
              <w:noProof/>
              <w:webHidden/>
            </w:rPr>
          </w:rPrChange>
        </w:rPr>
        <w:instrText xml:space="preserve"> PAGEREF _Toc512841405 \h </w:instrText>
      </w:r>
      <w:r w:rsidR="000C55FB" w:rsidRPr="00E15CDD">
        <w:rPr>
          <w:webHidden/>
          <w:rPrChange w:id="197" w:author="Stagair1" w:date="2018-05-08T16:40:00Z">
            <w:rPr>
              <w:webHidden/>
            </w:rPr>
          </w:rPrChange>
        </w:rPr>
      </w:r>
      <w:r w:rsidR="000C55FB" w:rsidRPr="00E15CDD">
        <w:rPr>
          <w:webHidden/>
          <w:rPrChange w:id="198" w:author="Stagair1" w:date="2018-05-08T16:40:00Z">
            <w:rPr>
              <w:noProof/>
              <w:webHidden/>
            </w:rPr>
          </w:rPrChange>
        </w:rPr>
        <w:fldChar w:fldCharType="separate"/>
      </w:r>
      <w:r w:rsidR="000C55FB" w:rsidRPr="00E15CDD">
        <w:rPr>
          <w:webHidden/>
          <w:rPrChange w:id="199" w:author="Stagair1" w:date="2018-05-08T16:40:00Z">
            <w:rPr>
              <w:noProof/>
              <w:webHidden/>
            </w:rPr>
          </w:rPrChange>
        </w:rPr>
        <w:t>13</w:t>
      </w:r>
      <w:r w:rsidR="000C55FB" w:rsidRPr="00E15CDD">
        <w:rPr>
          <w:webHidden/>
          <w:rPrChange w:id="200" w:author="Stagair1" w:date="2018-05-08T16:40:00Z">
            <w:rPr>
              <w:noProof/>
              <w:webHidden/>
            </w:rPr>
          </w:rPrChange>
        </w:rPr>
        <w:fldChar w:fldCharType="end"/>
      </w:r>
      <w:r w:rsidRPr="00E15CDD">
        <w:rPr>
          <w:rPrChange w:id="201" w:author="Stagair1" w:date="2018-05-08T16:40:00Z">
            <w:rPr>
              <w:noProof/>
            </w:rPr>
          </w:rPrChange>
        </w:rPr>
        <w:fldChar w:fldCharType="end"/>
      </w:r>
    </w:p>
    <w:p w14:paraId="0DB9FEFE" w14:textId="77777777" w:rsidR="000C55FB" w:rsidRPr="00E15CDD" w:rsidRDefault="00096A65">
      <w:pPr>
        <w:pStyle w:val="Inhopg2"/>
        <w:tabs>
          <w:tab w:val="left" w:pos="880"/>
          <w:tab w:val="right" w:leader="dot" w:pos="8891"/>
        </w:tabs>
        <w:rPr>
          <w:rFonts w:asciiTheme="minorHAnsi" w:eastAsiaTheme="minorEastAsia" w:hAnsiTheme="minorHAnsi"/>
          <w:rPrChange w:id="202" w:author="Stagair1" w:date="2018-05-08T16:40:00Z">
            <w:rPr>
              <w:rFonts w:asciiTheme="minorHAnsi" w:eastAsiaTheme="minorEastAsia" w:hAnsiTheme="minorHAnsi"/>
              <w:noProof/>
            </w:rPr>
          </w:rPrChange>
        </w:rPr>
      </w:pPr>
      <w:r w:rsidRPr="00E15CDD">
        <w:rPr>
          <w:rPrChange w:id="203" w:author="Stagair1" w:date="2018-05-08T16:40:00Z">
            <w:rPr/>
          </w:rPrChange>
        </w:rPr>
        <w:fldChar w:fldCharType="begin"/>
      </w:r>
      <w:r w:rsidRPr="00E15CDD">
        <w:instrText xml:space="preserve"> HYPERLINK \l "_Toc512841406" </w:instrText>
      </w:r>
      <w:r w:rsidRPr="00E15CDD">
        <w:rPr>
          <w:rPrChange w:id="204" w:author="Stagair1" w:date="2018-05-08T16:40:00Z">
            <w:rPr>
              <w:noProof/>
            </w:rPr>
          </w:rPrChange>
        </w:rPr>
        <w:fldChar w:fldCharType="separate"/>
      </w:r>
      <w:r w:rsidR="000C55FB" w:rsidRPr="00E15CDD">
        <w:rPr>
          <w:rStyle w:val="Hyperlink"/>
          <w:rPrChange w:id="205" w:author="Stagair1" w:date="2018-05-08T16:40:00Z">
            <w:rPr>
              <w:rStyle w:val="Hyperlink"/>
              <w:noProof/>
              <w:lang w:val="nl-NL"/>
            </w:rPr>
          </w:rPrChange>
        </w:rPr>
        <w:t>1.3</w:t>
      </w:r>
      <w:r w:rsidR="000C55FB" w:rsidRPr="00E15CDD">
        <w:rPr>
          <w:rFonts w:asciiTheme="minorHAnsi" w:eastAsiaTheme="minorEastAsia" w:hAnsiTheme="minorHAnsi"/>
          <w:rPrChange w:id="206" w:author="Stagair1" w:date="2018-05-08T16:40:00Z">
            <w:rPr>
              <w:rFonts w:asciiTheme="minorHAnsi" w:eastAsiaTheme="minorEastAsia" w:hAnsiTheme="minorHAnsi"/>
              <w:noProof/>
            </w:rPr>
          </w:rPrChange>
        </w:rPr>
        <w:tab/>
      </w:r>
      <w:r w:rsidR="000C55FB" w:rsidRPr="00E15CDD">
        <w:rPr>
          <w:rStyle w:val="Hyperlink"/>
          <w:rPrChange w:id="207" w:author="Stagair1" w:date="2018-05-08T16:40:00Z">
            <w:rPr>
              <w:rStyle w:val="Hyperlink"/>
              <w:noProof/>
              <w:lang w:val="nl-NL"/>
            </w:rPr>
          </w:rPrChange>
        </w:rPr>
        <w:t>Werking</w:t>
      </w:r>
      <w:r w:rsidR="000C55FB" w:rsidRPr="00E15CDD">
        <w:rPr>
          <w:webHidden/>
          <w:rPrChange w:id="208" w:author="Stagair1" w:date="2018-05-08T16:40:00Z">
            <w:rPr>
              <w:noProof/>
              <w:webHidden/>
            </w:rPr>
          </w:rPrChange>
        </w:rPr>
        <w:tab/>
      </w:r>
      <w:r w:rsidR="000C55FB" w:rsidRPr="00E15CDD">
        <w:rPr>
          <w:webHidden/>
          <w:rPrChange w:id="209" w:author="Stagair1" w:date="2018-05-08T16:40:00Z">
            <w:rPr>
              <w:noProof/>
              <w:webHidden/>
            </w:rPr>
          </w:rPrChange>
        </w:rPr>
        <w:fldChar w:fldCharType="begin"/>
      </w:r>
      <w:r w:rsidR="000C55FB" w:rsidRPr="00E15CDD">
        <w:rPr>
          <w:webHidden/>
          <w:rPrChange w:id="210" w:author="Stagair1" w:date="2018-05-08T16:40:00Z">
            <w:rPr>
              <w:noProof/>
              <w:webHidden/>
            </w:rPr>
          </w:rPrChange>
        </w:rPr>
        <w:instrText xml:space="preserve"> PAGEREF _Toc512841406 \h </w:instrText>
      </w:r>
      <w:r w:rsidR="000C55FB" w:rsidRPr="00E15CDD">
        <w:rPr>
          <w:webHidden/>
          <w:rPrChange w:id="211" w:author="Stagair1" w:date="2018-05-08T16:40:00Z">
            <w:rPr>
              <w:webHidden/>
            </w:rPr>
          </w:rPrChange>
        </w:rPr>
      </w:r>
      <w:r w:rsidR="000C55FB" w:rsidRPr="00E15CDD">
        <w:rPr>
          <w:webHidden/>
          <w:rPrChange w:id="212" w:author="Stagair1" w:date="2018-05-08T16:40:00Z">
            <w:rPr>
              <w:noProof/>
              <w:webHidden/>
            </w:rPr>
          </w:rPrChange>
        </w:rPr>
        <w:fldChar w:fldCharType="separate"/>
      </w:r>
      <w:r w:rsidR="000C55FB" w:rsidRPr="00E15CDD">
        <w:rPr>
          <w:webHidden/>
          <w:rPrChange w:id="213" w:author="Stagair1" w:date="2018-05-08T16:40:00Z">
            <w:rPr>
              <w:noProof/>
              <w:webHidden/>
            </w:rPr>
          </w:rPrChange>
        </w:rPr>
        <w:t>13</w:t>
      </w:r>
      <w:r w:rsidR="000C55FB" w:rsidRPr="00E15CDD">
        <w:rPr>
          <w:webHidden/>
          <w:rPrChange w:id="214" w:author="Stagair1" w:date="2018-05-08T16:40:00Z">
            <w:rPr>
              <w:noProof/>
              <w:webHidden/>
            </w:rPr>
          </w:rPrChange>
        </w:rPr>
        <w:fldChar w:fldCharType="end"/>
      </w:r>
      <w:r w:rsidRPr="00E15CDD">
        <w:rPr>
          <w:rPrChange w:id="215" w:author="Stagair1" w:date="2018-05-08T16:40:00Z">
            <w:rPr>
              <w:noProof/>
            </w:rPr>
          </w:rPrChange>
        </w:rPr>
        <w:fldChar w:fldCharType="end"/>
      </w:r>
    </w:p>
    <w:p w14:paraId="33780208" w14:textId="77777777" w:rsidR="000C55FB" w:rsidRPr="00E15CDD" w:rsidRDefault="00096A65">
      <w:pPr>
        <w:pStyle w:val="Inhopg3"/>
        <w:tabs>
          <w:tab w:val="left" w:pos="1320"/>
          <w:tab w:val="right" w:leader="dot" w:pos="8891"/>
        </w:tabs>
        <w:rPr>
          <w:rFonts w:asciiTheme="minorHAnsi" w:eastAsiaTheme="minorEastAsia" w:hAnsiTheme="minorHAnsi"/>
          <w:rPrChange w:id="216" w:author="Stagair1" w:date="2018-05-08T16:40:00Z">
            <w:rPr>
              <w:rFonts w:asciiTheme="minorHAnsi" w:eastAsiaTheme="minorEastAsia" w:hAnsiTheme="minorHAnsi"/>
              <w:noProof/>
            </w:rPr>
          </w:rPrChange>
        </w:rPr>
      </w:pPr>
      <w:r w:rsidRPr="00E15CDD">
        <w:rPr>
          <w:rPrChange w:id="217" w:author="Stagair1" w:date="2018-05-08T16:40:00Z">
            <w:rPr/>
          </w:rPrChange>
        </w:rPr>
        <w:fldChar w:fldCharType="begin"/>
      </w:r>
      <w:r w:rsidRPr="00E15CDD">
        <w:instrText xml:space="preserve"> HYPERLINK \l "_Toc512841407" </w:instrText>
      </w:r>
      <w:r w:rsidRPr="00E15CDD">
        <w:rPr>
          <w:rPrChange w:id="218" w:author="Stagair1" w:date="2018-05-08T16:40:00Z">
            <w:rPr>
              <w:noProof/>
            </w:rPr>
          </w:rPrChange>
        </w:rPr>
        <w:fldChar w:fldCharType="separate"/>
      </w:r>
      <w:r w:rsidR="000C55FB" w:rsidRPr="00E15CDD">
        <w:rPr>
          <w:rStyle w:val="Hyperlink"/>
          <w:rPrChange w:id="219" w:author="Stagair1" w:date="2018-05-08T16:40:00Z">
            <w:rPr>
              <w:rStyle w:val="Hyperlink"/>
              <w:noProof/>
              <w:lang w:val="nl-NL"/>
            </w:rPr>
          </w:rPrChange>
        </w:rPr>
        <w:t>1.3.1</w:t>
      </w:r>
      <w:r w:rsidR="000C55FB" w:rsidRPr="00E15CDD">
        <w:rPr>
          <w:rFonts w:asciiTheme="minorHAnsi" w:eastAsiaTheme="minorEastAsia" w:hAnsiTheme="minorHAnsi"/>
          <w:rPrChange w:id="220" w:author="Stagair1" w:date="2018-05-08T16:40:00Z">
            <w:rPr>
              <w:rFonts w:asciiTheme="minorHAnsi" w:eastAsiaTheme="minorEastAsia" w:hAnsiTheme="minorHAnsi"/>
              <w:noProof/>
            </w:rPr>
          </w:rPrChange>
        </w:rPr>
        <w:tab/>
      </w:r>
      <w:r w:rsidR="000C55FB" w:rsidRPr="00E15CDD">
        <w:rPr>
          <w:rStyle w:val="Hyperlink"/>
          <w:rPrChange w:id="221" w:author="Stagair1" w:date="2018-05-08T16:40:00Z">
            <w:rPr>
              <w:rStyle w:val="Hyperlink"/>
              <w:noProof/>
              <w:lang w:val="nl-NL"/>
            </w:rPr>
          </w:rPrChange>
        </w:rPr>
        <w:t>Missie</w:t>
      </w:r>
      <w:r w:rsidR="000C55FB" w:rsidRPr="00E15CDD">
        <w:rPr>
          <w:webHidden/>
          <w:rPrChange w:id="222" w:author="Stagair1" w:date="2018-05-08T16:40:00Z">
            <w:rPr>
              <w:noProof/>
              <w:webHidden/>
            </w:rPr>
          </w:rPrChange>
        </w:rPr>
        <w:tab/>
      </w:r>
      <w:r w:rsidR="000C55FB" w:rsidRPr="00E15CDD">
        <w:rPr>
          <w:webHidden/>
          <w:rPrChange w:id="223" w:author="Stagair1" w:date="2018-05-08T16:40:00Z">
            <w:rPr>
              <w:noProof/>
              <w:webHidden/>
            </w:rPr>
          </w:rPrChange>
        </w:rPr>
        <w:fldChar w:fldCharType="begin"/>
      </w:r>
      <w:r w:rsidR="000C55FB" w:rsidRPr="00E15CDD">
        <w:rPr>
          <w:webHidden/>
          <w:rPrChange w:id="224" w:author="Stagair1" w:date="2018-05-08T16:40:00Z">
            <w:rPr>
              <w:noProof/>
              <w:webHidden/>
            </w:rPr>
          </w:rPrChange>
        </w:rPr>
        <w:instrText xml:space="preserve"> PAGEREF _Toc512841407 \h </w:instrText>
      </w:r>
      <w:r w:rsidR="000C55FB" w:rsidRPr="00E15CDD">
        <w:rPr>
          <w:webHidden/>
          <w:rPrChange w:id="225" w:author="Stagair1" w:date="2018-05-08T16:40:00Z">
            <w:rPr>
              <w:webHidden/>
            </w:rPr>
          </w:rPrChange>
        </w:rPr>
      </w:r>
      <w:r w:rsidR="000C55FB" w:rsidRPr="00E15CDD">
        <w:rPr>
          <w:webHidden/>
          <w:rPrChange w:id="226" w:author="Stagair1" w:date="2018-05-08T16:40:00Z">
            <w:rPr>
              <w:noProof/>
              <w:webHidden/>
            </w:rPr>
          </w:rPrChange>
        </w:rPr>
        <w:fldChar w:fldCharType="separate"/>
      </w:r>
      <w:r w:rsidR="000C55FB" w:rsidRPr="00E15CDD">
        <w:rPr>
          <w:webHidden/>
          <w:rPrChange w:id="227" w:author="Stagair1" w:date="2018-05-08T16:40:00Z">
            <w:rPr>
              <w:noProof/>
              <w:webHidden/>
            </w:rPr>
          </w:rPrChange>
        </w:rPr>
        <w:t>14</w:t>
      </w:r>
      <w:r w:rsidR="000C55FB" w:rsidRPr="00E15CDD">
        <w:rPr>
          <w:webHidden/>
          <w:rPrChange w:id="228" w:author="Stagair1" w:date="2018-05-08T16:40:00Z">
            <w:rPr>
              <w:noProof/>
              <w:webHidden/>
            </w:rPr>
          </w:rPrChange>
        </w:rPr>
        <w:fldChar w:fldCharType="end"/>
      </w:r>
      <w:r w:rsidRPr="00E15CDD">
        <w:rPr>
          <w:rPrChange w:id="229" w:author="Stagair1" w:date="2018-05-08T16:40:00Z">
            <w:rPr>
              <w:noProof/>
            </w:rPr>
          </w:rPrChange>
        </w:rPr>
        <w:fldChar w:fldCharType="end"/>
      </w:r>
    </w:p>
    <w:p w14:paraId="1DF2C9BF" w14:textId="77777777" w:rsidR="000C55FB" w:rsidRPr="00E15CDD" w:rsidRDefault="00096A65">
      <w:pPr>
        <w:pStyle w:val="Inhopg3"/>
        <w:tabs>
          <w:tab w:val="left" w:pos="1320"/>
          <w:tab w:val="right" w:leader="dot" w:pos="8891"/>
        </w:tabs>
        <w:rPr>
          <w:rFonts w:asciiTheme="minorHAnsi" w:eastAsiaTheme="minorEastAsia" w:hAnsiTheme="minorHAnsi"/>
          <w:rPrChange w:id="230" w:author="Stagair1" w:date="2018-05-08T16:40:00Z">
            <w:rPr>
              <w:rFonts w:asciiTheme="minorHAnsi" w:eastAsiaTheme="minorEastAsia" w:hAnsiTheme="minorHAnsi"/>
              <w:noProof/>
            </w:rPr>
          </w:rPrChange>
        </w:rPr>
      </w:pPr>
      <w:r w:rsidRPr="00E15CDD">
        <w:rPr>
          <w:rPrChange w:id="231" w:author="Stagair1" w:date="2018-05-08T16:40:00Z">
            <w:rPr/>
          </w:rPrChange>
        </w:rPr>
        <w:fldChar w:fldCharType="begin"/>
      </w:r>
      <w:r w:rsidRPr="00E15CDD">
        <w:instrText xml:space="preserve"> HYPERLINK \l "_Toc512841408" </w:instrText>
      </w:r>
      <w:r w:rsidRPr="00E15CDD">
        <w:rPr>
          <w:rPrChange w:id="232" w:author="Stagair1" w:date="2018-05-08T16:40:00Z">
            <w:rPr>
              <w:noProof/>
            </w:rPr>
          </w:rPrChange>
        </w:rPr>
        <w:fldChar w:fldCharType="separate"/>
      </w:r>
      <w:r w:rsidR="000C55FB" w:rsidRPr="00E15CDD">
        <w:rPr>
          <w:rStyle w:val="Hyperlink"/>
          <w:rPrChange w:id="233" w:author="Stagair1" w:date="2018-05-08T16:40:00Z">
            <w:rPr>
              <w:rStyle w:val="Hyperlink"/>
              <w:noProof/>
              <w:lang w:val="nl-NL"/>
            </w:rPr>
          </w:rPrChange>
        </w:rPr>
        <w:t>1.3.2</w:t>
      </w:r>
      <w:r w:rsidR="000C55FB" w:rsidRPr="00E15CDD">
        <w:rPr>
          <w:rFonts w:asciiTheme="minorHAnsi" w:eastAsiaTheme="minorEastAsia" w:hAnsiTheme="minorHAnsi"/>
          <w:rPrChange w:id="234" w:author="Stagair1" w:date="2018-05-08T16:40:00Z">
            <w:rPr>
              <w:rFonts w:asciiTheme="minorHAnsi" w:eastAsiaTheme="minorEastAsia" w:hAnsiTheme="minorHAnsi"/>
              <w:noProof/>
            </w:rPr>
          </w:rPrChange>
        </w:rPr>
        <w:tab/>
      </w:r>
      <w:r w:rsidR="000C55FB" w:rsidRPr="00E15CDD">
        <w:rPr>
          <w:rStyle w:val="Hyperlink"/>
          <w:rPrChange w:id="235" w:author="Stagair1" w:date="2018-05-08T16:40:00Z">
            <w:rPr>
              <w:rStyle w:val="Hyperlink"/>
              <w:noProof/>
              <w:lang w:val="nl-NL"/>
            </w:rPr>
          </w:rPrChange>
        </w:rPr>
        <w:t>ICT Infrastructure foundation</w:t>
      </w:r>
      <w:r w:rsidR="000C55FB" w:rsidRPr="00E15CDD">
        <w:rPr>
          <w:webHidden/>
          <w:rPrChange w:id="236" w:author="Stagair1" w:date="2018-05-08T16:40:00Z">
            <w:rPr>
              <w:noProof/>
              <w:webHidden/>
            </w:rPr>
          </w:rPrChange>
        </w:rPr>
        <w:tab/>
      </w:r>
      <w:r w:rsidR="000C55FB" w:rsidRPr="00E15CDD">
        <w:rPr>
          <w:webHidden/>
          <w:rPrChange w:id="237" w:author="Stagair1" w:date="2018-05-08T16:40:00Z">
            <w:rPr>
              <w:noProof/>
              <w:webHidden/>
            </w:rPr>
          </w:rPrChange>
        </w:rPr>
        <w:fldChar w:fldCharType="begin"/>
      </w:r>
      <w:r w:rsidR="000C55FB" w:rsidRPr="00E15CDD">
        <w:rPr>
          <w:webHidden/>
          <w:rPrChange w:id="238" w:author="Stagair1" w:date="2018-05-08T16:40:00Z">
            <w:rPr>
              <w:noProof/>
              <w:webHidden/>
            </w:rPr>
          </w:rPrChange>
        </w:rPr>
        <w:instrText xml:space="preserve"> PAGEREF _Toc512841408 \h </w:instrText>
      </w:r>
      <w:r w:rsidR="000C55FB" w:rsidRPr="00E15CDD">
        <w:rPr>
          <w:webHidden/>
          <w:rPrChange w:id="239" w:author="Stagair1" w:date="2018-05-08T16:40:00Z">
            <w:rPr>
              <w:webHidden/>
            </w:rPr>
          </w:rPrChange>
        </w:rPr>
      </w:r>
      <w:r w:rsidR="000C55FB" w:rsidRPr="00E15CDD">
        <w:rPr>
          <w:webHidden/>
          <w:rPrChange w:id="240" w:author="Stagair1" w:date="2018-05-08T16:40:00Z">
            <w:rPr>
              <w:noProof/>
              <w:webHidden/>
            </w:rPr>
          </w:rPrChange>
        </w:rPr>
        <w:fldChar w:fldCharType="separate"/>
      </w:r>
      <w:r w:rsidR="000C55FB" w:rsidRPr="00E15CDD">
        <w:rPr>
          <w:webHidden/>
          <w:rPrChange w:id="241" w:author="Stagair1" w:date="2018-05-08T16:40:00Z">
            <w:rPr>
              <w:noProof/>
              <w:webHidden/>
            </w:rPr>
          </w:rPrChange>
        </w:rPr>
        <w:t>14</w:t>
      </w:r>
      <w:r w:rsidR="000C55FB" w:rsidRPr="00E15CDD">
        <w:rPr>
          <w:webHidden/>
          <w:rPrChange w:id="242" w:author="Stagair1" w:date="2018-05-08T16:40:00Z">
            <w:rPr>
              <w:noProof/>
              <w:webHidden/>
            </w:rPr>
          </w:rPrChange>
        </w:rPr>
        <w:fldChar w:fldCharType="end"/>
      </w:r>
      <w:r w:rsidRPr="00E15CDD">
        <w:rPr>
          <w:rPrChange w:id="243" w:author="Stagair1" w:date="2018-05-08T16:40:00Z">
            <w:rPr>
              <w:noProof/>
            </w:rPr>
          </w:rPrChange>
        </w:rPr>
        <w:fldChar w:fldCharType="end"/>
      </w:r>
    </w:p>
    <w:p w14:paraId="063259E4" w14:textId="77777777" w:rsidR="000C55FB" w:rsidRPr="00E15CDD" w:rsidRDefault="00096A65">
      <w:pPr>
        <w:pStyle w:val="Inhopg3"/>
        <w:tabs>
          <w:tab w:val="left" w:pos="1320"/>
          <w:tab w:val="right" w:leader="dot" w:pos="8891"/>
        </w:tabs>
        <w:rPr>
          <w:rFonts w:asciiTheme="minorHAnsi" w:eastAsiaTheme="minorEastAsia" w:hAnsiTheme="minorHAnsi"/>
          <w:rPrChange w:id="244" w:author="Stagair1" w:date="2018-05-08T16:40:00Z">
            <w:rPr>
              <w:rFonts w:asciiTheme="minorHAnsi" w:eastAsiaTheme="minorEastAsia" w:hAnsiTheme="minorHAnsi"/>
              <w:noProof/>
            </w:rPr>
          </w:rPrChange>
        </w:rPr>
      </w:pPr>
      <w:r w:rsidRPr="00E15CDD">
        <w:rPr>
          <w:rPrChange w:id="245" w:author="Stagair1" w:date="2018-05-08T16:40:00Z">
            <w:rPr/>
          </w:rPrChange>
        </w:rPr>
        <w:fldChar w:fldCharType="begin"/>
      </w:r>
      <w:r w:rsidRPr="00E15CDD">
        <w:instrText xml:space="preserve"> HYPERLINK \l "_Toc512841409" </w:instrText>
      </w:r>
      <w:r w:rsidRPr="00E15CDD">
        <w:rPr>
          <w:rPrChange w:id="246" w:author="Stagair1" w:date="2018-05-08T16:40:00Z">
            <w:rPr>
              <w:noProof/>
            </w:rPr>
          </w:rPrChange>
        </w:rPr>
        <w:fldChar w:fldCharType="separate"/>
      </w:r>
      <w:r w:rsidR="000C55FB" w:rsidRPr="00E15CDD">
        <w:rPr>
          <w:rStyle w:val="Hyperlink"/>
          <w:rPrChange w:id="247" w:author="Stagair1" w:date="2018-05-08T16:40:00Z">
            <w:rPr>
              <w:rStyle w:val="Hyperlink"/>
              <w:noProof/>
              <w:lang w:val="nl-NL"/>
            </w:rPr>
          </w:rPrChange>
        </w:rPr>
        <w:t>1.3.3</w:t>
      </w:r>
      <w:r w:rsidR="000C55FB" w:rsidRPr="00E15CDD">
        <w:rPr>
          <w:rFonts w:asciiTheme="minorHAnsi" w:eastAsiaTheme="minorEastAsia" w:hAnsiTheme="minorHAnsi"/>
          <w:rPrChange w:id="248" w:author="Stagair1" w:date="2018-05-08T16:40:00Z">
            <w:rPr>
              <w:rFonts w:asciiTheme="minorHAnsi" w:eastAsiaTheme="minorEastAsia" w:hAnsiTheme="minorHAnsi"/>
              <w:noProof/>
            </w:rPr>
          </w:rPrChange>
        </w:rPr>
        <w:tab/>
      </w:r>
      <w:r w:rsidR="000C55FB" w:rsidRPr="00E15CDD">
        <w:rPr>
          <w:rStyle w:val="Hyperlink"/>
          <w:rPrChange w:id="249" w:author="Stagair1" w:date="2018-05-08T16:40:00Z">
            <w:rPr>
              <w:rStyle w:val="Hyperlink"/>
              <w:noProof/>
              <w:lang w:val="nl-NL"/>
            </w:rPr>
          </w:rPrChange>
        </w:rPr>
        <w:t>Advanced ICT Infrastructure</w:t>
      </w:r>
      <w:r w:rsidR="000C55FB" w:rsidRPr="00E15CDD">
        <w:rPr>
          <w:webHidden/>
          <w:rPrChange w:id="250" w:author="Stagair1" w:date="2018-05-08T16:40:00Z">
            <w:rPr>
              <w:noProof/>
              <w:webHidden/>
            </w:rPr>
          </w:rPrChange>
        </w:rPr>
        <w:tab/>
      </w:r>
      <w:r w:rsidR="000C55FB" w:rsidRPr="00E15CDD">
        <w:rPr>
          <w:webHidden/>
          <w:rPrChange w:id="251" w:author="Stagair1" w:date="2018-05-08T16:40:00Z">
            <w:rPr>
              <w:noProof/>
              <w:webHidden/>
            </w:rPr>
          </w:rPrChange>
        </w:rPr>
        <w:fldChar w:fldCharType="begin"/>
      </w:r>
      <w:r w:rsidR="000C55FB" w:rsidRPr="00E15CDD">
        <w:rPr>
          <w:webHidden/>
          <w:rPrChange w:id="252" w:author="Stagair1" w:date="2018-05-08T16:40:00Z">
            <w:rPr>
              <w:noProof/>
              <w:webHidden/>
            </w:rPr>
          </w:rPrChange>
        </w:rPr>
        <w:instrText xml:space="preserve"> PAGEREF _Toc512841409 \h </w:instrText>
      </w:r>
      <w:r w:rsidR="000C55FB" w:rsidRPr="00E15CDD">
        <w:rPr>
          <w:webHidden/>
          <w:rPrChange w:id="253" w:author="Stagair1" w:date="2018-05-08T16:40:00Z">
            <w:rPr>
              <w:webHidden/>
            </w:rPr>
          </w:rPrChange>
        </w:rPr>
      </w:r>
      <w:r w:rsidR="000C55FB" w:rsidRPr="00E15CDD">
        <w:rPr>
          <w:webHidden/>
          <w:rPrChange w:id="254" w:author="Stagair1" w:date="2018-05-08T16:40:00Z">
            <w:rPr>
              <w:noProof/>
              <w:webHidden/>
            </w:rPr>
          </w:rPrChange>
        </w:rPr>
        <w:fldChar w:fldCharType="separate"/>
      </w:r>
      <w:r w:rsidR="000C55FB" w:rsidRPr="00E15CDD">
        <w:rPr>
          <w:webHidden/>
          <w:rPrChange w:id="255" w:author="Stagair1" w:date="2018-05-08T16:40:00Z">
            <w:rPr>
              <w:noProof/>
              <w:webHidden/>
            </w:rPr>
          </w:rPrChange>
        </w:rPr>
        <w:t>14</w:t>
      </w:r>
      <w:r w:rsidR="000C55FB" w:rsidRPr="00E15CDD">
        <w:rPr>
          <w:webHidden/>
          <w:rPrChange w:id="256" w:author="Stagair1" w:date="2018-05-08T16:40:00Z">
            <w:rPr>
              <w:noProof/>
              <w:webHidden/>
            </w:rPr>
          </w:rPrChange>
        </w:rPr>
        <w:fldChar w:fldCharType="end"/>
      </w:r>
      <w:r w:rsidRPr="00E15CDD">
        <w:rPr>
          <w:rPrChange w:id="257" w:author="Stagair1" w:date="2018-05-08T16:40:00Z">
            <w:rPr>
              <w:noProof/>
            </w:rPr>
          </w:rPrChange>
        </w:rPr>
        <w:fldChar w:fldCharType="end"/>
      </w:r>
    </w:p>
    <w:p w14:paraId="54AF2777" w14:textId="77777777" w:rsidR="000C55FB" w:rsidRPr="00E15CDD" w:rsidRDefault="00096A65">
      <w:pPr>
        <w:pStyle w:val="Inhopg3"/>
        <w:tabs>
          <w:tab w:val="left" w:pos="1320"/>
          <w:tab w:val="right" w:leader="dot" w:pos="8891"/>
        </w:tabs>
        <w:rPr>
          <w:rFonts w:asciiTheme="minorHAnsi" w:eastAsiaTheme="minorEastAsia" w:hAnsiTheme="minorHAnsi"/>
          <w:rPrChange w:id="258" w:author="Stagair1" w:date="2018-05-08T16:40:00Z">
            <w:rPr>
              <w:rFonts w:asciiTheme="minorHAnsi" w:eastAsiaTheme="minorEastAsia" w:hAnsiTheme="minorHAnsi"/>
              <w:noProof/>
            </w:rPr>
          </w:rPrChange>
        </w:rPr>
      </w:pPr>
      <w:r w:rsidRPr="00E15CDD">
        <w:rPr>
          <w:rPrChange w:id="259" w:author="Stagair1" w:date="2018-05-08T16:40:00Z">
            <w:rPr/>
          </w:rPrChange>
        </w:rPr>
        <w:fldChar w:fldCharType="begin"/>
      </w:r>
      <w:r w:rsidRPr="00E15CDD">
        <w:instrText xml:space="preserve"> HYPERLINK \l "_Toc512841410" </w:instrText>
      </w:r>
      <w:r w:rsidRPr="00E15CDD">
        <w:rPr>
          <w:rPrChange w:id="260" w:author="Stagair1" w:date="2018-05-08T16:40:00Z">
            <w:rPr>
              <w:noProof/>
            </w:rPr>
          </w:rPrChange>
        </w:rPr>
        <w:fldChar w:fldCharType="separate"/>
      </w:r>
      <w:r w:rsidR="000C55FB" w:rsidRPr="00E15CDD">
        <w:rPr>
          <w:rStyle w:val="Hyperlink"/>
          <w:rPrChange w:id="261" w:author="Stagair1" w:date="2018-05-08T16:40:00Z">
            <w:rPr>
              <w:rStyle w:val="Hyperlink"/>
              <w:noProof/>
              <w:lang w:val="nl-NL"/>
            </w:rPr>
          </w:rPrChange>
        </w:rPr>
        <w:t>1.3.4</w:t>
      </w:r>
      <w:r w:rsidR="000C55FB" w:rsidRPr="00E15CDD">
        <w:rPr>
          <w:rFonts w:asciiTheme="minorHAnsi" w:eastAsiaTheme="minorEastAsia" w:hAnsiTheme="minorHAnsi"/>
          <w:rPrChange w:id="262" w:author="Stagair1" w:date="2018-05-08T16:40:00Z">
            <w:rPr>
              <w:rFonts w:asciiTheme="minorHAnsi" w:eastAsiaTheme="minorEastAsia" w:hAnsiTheme="minorHAnsi"/>
              <w:noProof/>
            </w:rPr>
          </w:rPrChange>
        </w:rPr>
        <w:tab/>
      </w:r>
      <w:r w:rsidR="000C55FB" w:rsidRPr="00E15CDD">
        <w:rPr>
          <w:rStyle w:val="Hyperlink"/>
          <w:rPrChange w:id="263" w:author="Stagair1" w:date="2018-05-08T16:40:00Z">
            <w:rPr>
              <w:rStyle w:val="Hyperlink"/>
              <w:noProof/>
              <w:lang w:val="nl-NL"/>
            </w:rPr>
          </w:rPrChange>
        </w:rPr>
        <w:t>Applications</w:t>
      </w:r>
      <w:r w:rsidR="000C55FB" w:rsidRPr="00E15CDD">
        <w:rPr>
          <w:webHidden/>
          <w:rPrChange w:id="264" w:author="Stagair1" w:date="2018-05-08T16:40:00Z">
            <w:rPr>
              <w:noProof/>
              <w:webHidden/>
            </w:rPr>
          </w:rPrChange>
        </w:rPr>
        <w:tab/>
      </w:r>
      <w:r w:rsidR="000C55FB" w:rsidRPr="00E15CDD">
        <w:rPr>
          <w:webHidden/>
          <w:rPrChange w:id="265" w:author="Stagair1" w:date="2018-05-08T16:40:00Z">
            <w:rPr>
              <w:noProof/>
              <w:webHidden/>
            </w:rPr>
          </w:rPrChange>
        </w:rPr>
        <w:fldChar w:fldCharType="begin"/>
      </w:r>
      <w:r w:rsidR="000C55FB" w:rsidRPr="00E15CDD">
        <w:rPr>
          <w:webHidden/>
          <w:rPrChange w:id="266" w:author="Stagair1" w:date="2018-05-08T16:40:00Z">
            <w:rPr>
              <w:noProof/>
              <w:webHidden/>
            </w:rPr>
          </w:rPrChange>
        </w:rPr>
        <w:instrText xml:space="preserve"> PAGEREF _Toc512841410 \h </w:instrText>
      </w:r>
      <w:r w:rsidR="000C55FB" w:rsidRPr="00E15CDD">
        <w:rPr>
          <w:webHidden/>
          <w:rPrChange w:id="267" w:author="Stagair1" w:date="2018-05-08T16:40:00Z">
            <w:rPr>
              <w:webHidden/>
            </w:rPr>
          </w:rPrChange>
        </w:rPr>
      </w:r>
      <w:r w:rsidR="000C55FB" w:rsidRPr="00E15CDD">
        <w:rPr>
          <w:webHidden/>
          <w:rPrChange w:id="268" w:author="Stagair1" w:date="2018-05-08T16:40:00Z">
            <w:rPr>
              <w:noProof/>
              <w:webHidden/>
            </w:rPr>
          </w:rPrChange>
        </w:rPr>
        <w:fldChar w:fldCharType="separate"/>
      </w:r>
      <w:r w:rsidR="000C55FB" w:rsidRPr="00E15CDD">
        <w:rPr>
          <w:webHidden/>
          <w:rPrChange w:id="269" w:author="Stagair1" w:date="2018-05-08T16:40:00Z">
            <w:rPr>
              <w:noProof/>
              <w:webHidden/>
            </w:rPr>
          </w:rPrChange>
        </w:rPr>
        <w:t>14</w:t>
      </w:r>
      <w:r w:rsidR="000C55FB" w:rsidRPr="00E15CDD">
        <w:rPr>
          <w:webHidden/>
          <w:rPrChange w:id="270" w:author="Stagair1" w:date="2018-05-08T16:40:00Z">
            <w:rPr>
              <w:noProof/>
              <w:webHidden/>
            </w:rPr>
          </w:rPrChange>
        </w:rPr>
        <w:fldChar w:fldCharType="end"/>
      </w:r>
      <w:r w:rsidRPr="00E15CDD">
        <w:rPr>
          <w:rPrChange w:id="271" w:author="Stagair1" w:date="2018-05-08T16:40:00Z">
            <w:rPr>
              <w:noProof/>
            </w:rPr>
          </w:rPrChange>
        </w:rPr>
        <w:fldChar w:fldCharType="end"/>
      </w:r>
    </w:p>
    <w:p w14:paraId="5E89DD71" w14:textId="77777777" w:rsidR="000C55FB" w:rsidRPr="00E15CDD" w:rsidRDefault="00096A65">
      <w:pPr>
        <w:pStyle w:val="Inhopg3"/>
        <w:tabs>
          <w:tab w:val="left" w:pos="1320"/>
          <w:tab w:val="right" w:leader="dot" w:pos="8891"/>
        </w:tabs>
        <w:rPr>
          <w:rFonts w:asciiTheme="minorHAnsi" w:eastAsiaTheme="minorEastAsia" w:hAnsiTheme="minorHAnsi"/>
          <w:rPrChange w:id="272" w:author="Stagair1" w:date="2018-05-08T16:40:00Z">
            <w:rPr>
              <w:rFonts w:asciiTheme="minorHAnsi" w:eastAsiaTheme="minorEastAsia" w:hAnsiTheme="minorHAnsi"/>
              <w:noProof/>
            </w:rPr>
          </w:rPrChange>
        </w:rPr>
      </w:pPr>
      <w:r w:rsidRPr="00E15CDD">
        <w:rPr>
          <w:rPrChange w:id="273" w:author="Stagair1" w:date="2018-05-08T16:40:00Z">
            <w:rPr/>
          </w:rPrChange>
        </w:rPr>
        <w:fldChar w:fldCharType="begin"/>
      </w:r>
      <w:r w:rsidRPr="00E15CDD">
        <w:instrText xml:space="preserve"> HYPERLINK \l "_Toc512841411" </w:instrText>
      </w:r>
      <w:r w:rsidRPr="00E15CDD">
        <w:rPr>
          <w:rPrChange w:id="274" w:author="Stagair1" w:date="2018-05-08T16:40:00Z">
            <w:rPr>
              <w:noProof/>
            </w:rPr>
          </w:rPrChange>
        </w:rPr>
        <w:fldChar w:fldCharType="separate"/>
      </w:r>
      <w:r w:rsidR="000C55FB" w:rsidRPr="00E15CDD">
        <w:rPr>
          <w:rStyle w:val="Hyperlink"/>
          <w:rPrChange w:id="275" w:author="Stagair1" w:date="2018-05-08T16:40:00Z">
            <w:rPr>
              <w:rStyle w:val="Hyperlink"/>
              <w:noProof/>
              <w:lang w:val="nl-NL"/>
            </w:rPr>
          </w:rPrChange>
        </w:rPr>
        <w:t>1.3.5</w:t>
      </w:r>
      <w:r w:rsidR="000C55FB" w:rsidRPr="00E15CDD">
        <w:rPr>
          <w:rFonts w:asciiTheme="minorHAnsi" w:eastAsiaTheme="minorEastAsia" w:hAnsiTheme="minorHAnsi"/>
          <w:rPrChange w:id="276" w:author="Stagair1" w:date="2018-05-08T16:40:00Z">
            <w:rPr>
              <w:rFonts w:asciiTheme="minorHAnsi" w:eastAsiaTheme="minorEastAsia" w:hAnsiTheme="minorHAnsi"/>
              <w:noProof/>
            </w:rPr>
          </w:rPrChange>
        </w:rPr>
        <w:tab/>
      </w:r>
      <w:r w:rsidR="000C55FB" w:rsidRPr="00E15CDD">
        <w:rPr>
          <w:rStyle w:val="Hyperlink"/>
          <w:rPrChange w:id="277" w:author="Stagair1" w:date="2018-05-08T16:40:00Z">
            <w:rPr>
              <w:rStyle w:val="Hyperlink"/>
              <w:noProof/>
              <w:lang w:val="nl-NL"/>
            </w:rPr>
          </w:rPrChange>
        </w:rPr>
        <w:t>Partners</w:t>
      </w:r>
      <w:r w:rsidR="000C55FB" w:rsidRPr="00E15CDD">
        <w:rPr>
          <w:webHidden/>
          <w:rPrChange w:id="278" w:author="Stagair1" w:date="2018-05-08T16:40:00Z">
            <w:rPr>
              <w:noProof/>
              <w:webHidden/>
            </w:rPr>
          </w:rPrChange>
        </w:rPr>
        <w:tab/>
      </w:r>
      <w:r w:rsidR="000C55FB" w:rsidRPr="00E15CDD">
        <w:rPr>
          <w:webHidden/>
          <w:rPrChange w:id="279" w:author="Stagair1" w:date="2018-05-08T16:40:00Z">
            <w:rPr>
              <w:noProof/>
              <w:webHidden/>
            </w:rPr>
          </w:rPrChange>
        </w:rPr>
        <w:fldChar w:fldCharType="begin"/>
      </w:r>
      <w:r w:rsidR="000C55FB" w:rsidRPr="00E15CDD">
        <w:rPr>
          <w:webHidden/>
          <w:rPrChange w:id="280" w:author="Stagair1" w:date="2018-05-08T16:40:00Z">
            <w:rPr>
              <w:noProof/>
              <w:webHidden/>
            </w:rPr>
          </w:rPrChange>
        </w:rPr>
        <w:instrText xml:space="preserve"> PAGEREF _Toc512841411 \h </w:instrText>
      </w:r>
      <w:r w:rsidR="000C55FB" w:rsidRPr="00E15CDD">
        <w:rPr>
          <w:webHidden/>
          <w:rPrChange w:id="281" w:author="Stagair1" w:date="2018-05-08T16:40:00Z">
            <w:rPr>
              <w:webHidden/>
            </w:rPr>
          </w:rPrChange>
        </w:rPr>
      </w:r>
      <w:r w:rsidR="000C55FB" w:rsidRPr="00E15CDD">
        <w:rPr>
          <w:webHidden/>
          <w:rPrChange w:id="282" w:author="Stagair1" w:date="2018-05-08T16:40:00Z">
            <w:rPr>
              <w:noProof/>
              <w:webHidden/>
            </w:rPr>
          </w:rPrChange>
        </w:rPr>
        <w:fldChar w:fldCharType="separate"/>
      </w:r>
      <w:r w:rsidR="000C55FB" w:rsidRPr="00E15CDD">
        <w:rPr>
          <w:webHidden/>
          <w:rPrChange w:id="283" w:author="Stagair1" w:date="2018-05-08T16:40:00Z">
            <w:rPr>
              <w:noProof/>
              <w:webHidden/>
            </w:rPr>
          </w:rPrChange>
        </w:rPr>
        <w:t>15</w:t>
      </w:r>
      <w:r w:rsidR="000C55FB" w:rsidRPr="00E15CDD">
        <w:rPr>
          <w:webHidden/>
          <w:rPrChange w:id="284" w:author="Stagair1" w:date="2018-05-08T16:40:00Z">
            <w:rPr>
              <w:noProof/>
              <w:webHidden/>
            </w:rPr>
          </w:rPrChange>
        </w:rPr>
        <w:fldChar w:fldCharType="end"/>
      </w:r>
      <w:r w:rsidRPr="00E15CDD">
        <w:rPr>
          <w:rPrChange w:id="285" w:author="Stagair1" w:date="2018-05-08T16:40:00Z">
            <w:rPr>
              <w:noProof/>
            </w:rPr>
          </w:rPrChange>
        </w:rPr>
        <w:fldChar w:fldCharType="end"/>
      </w:r>
    </w:p>
    <w:p w14:paraId="6A011064" w14:textId="77777777" w:rsidR="000C55FB" w:rsidRPr="00E15CDD" w:rsidRDefault="00096A65">
      <w:pPr>
        <w:pStyle w:val="Inhopg2"/>
        <w:tabs>
          <w:tab w:val="left" w:pos="880"/>
          <w:tab w:val="right" w:leader="dot" w:pos="8891"/>
        </w:tabs>
        <w:rPr>
          <w:rFonts w:asciiTheme="minorHAnsi" w:eastAsiaTheme="minorEastAsia" w:hAnsiTheme="minorHAnsi"/>
          <w:rPrChange w:id="286" w:author="Stagair1" w:date="2018-05-08T16:40:00Z">
            <w:rPr>
              <w:rFonts w:asciiTheme="minorHAnsi" w:eastAsiaTheme="minorEastAsia" w:hAnsiTheme="minorHAnsi"/>
              <w:noProof/>
            </w:rPr>
          </w:rPrChange>
        </w:rPr>
      </w:pPr>
      <w:r w:rsidRPr="00E15CDD">
        <w:rPr>
          <w:rPrChange w:id="287" w:author="Stagair1" w:date="2018-05-08T16:40:00Z">
            <w:rPr/>
          </w:rPrChange>
        </w:rPr>
        <w:fldChar w:fldCharType="begin"/>
      </w:r>
      <w:r w:rsidRPr="00E15CDD">
        <w:instrText xml:space="preserve"> HYPERLINK \l "_Toc512841412" </w:instrText>
      </w:r>
      <w:r w:rsidRPr="00E15CDD">
        <w:rPr>
          <w:rPrChange w:id="288" w:author="Stagair1" w:date="2018-05-08T16:40:00Z">
            <w:rPr>
              <w:noProof/>
            </w:rPr>
          </w:rPrChange>
        </w:rPr>
        <w:fldChar w:fldCharType="separate"/>
      </w:r>
      <w:r w:rsidR="000C55FB" w:rsidRPr="00E15CDD">
        <w:rPr>
          <w:rStyle w:val="Hyperlink"/>
          <w:rPrChange w:id="289" w:author="Stagair1" w:date="2018-05-08T16:40:00Z">
            <w:rPr>
              <w:rStyle w:val="Hyperlink"/>
              <w:noProof/>
              <w:lang w:val="nl-NL"/>
            </w:rPr>
          </w:rPrChange>
        </w:rPr>
        <w:t>1.4</w:t>
      </w:r>
      <w:r w:rsidR="000C55FB" w:rsidRPr="00E15CDD">
        <w:rPr>
          <w:rFonts w:asciiTheme="minorHAnsi" w:eastAsiaTheme="minorEastAsia" w:hAnsiTheme="minorHAnsi"/>
          <w:rPrChange w:id="290" w:author="Stagair1" w:date="2018-05-08T16:40:00Z">
            <w:rPr>
              <w:rFonts w:asciiTheme="minorHAnsi" w:eastAsiaTheme="minorEastAsia" w:hAnsiTheme="minorHAnsi"/>
              <w:noProof/>
            </w:rPr>
          </w:rPrChange>
        </w:rPr>
        <w:tab/>
      </w:r>
      <w:r w:rsidR="000C55FB" w:rsidRPr="00E15CDD">
        <w:rPr>
          <w:rStyle w:val="Hyperlink"/>
          <w:rPrChange w:id="291" w:author="Stagair1" w:date="2018-05-08T16:40:00Z">
            <w:rPr>
              <w:rStyle w:val="Hyperlink"/>
              <w:noProof/>
              <w:lang w:val="nl-NL"/>
            </w:rPr>
          </w:rPrChange>
        </w:rPr>
        <w:t>Contactgegevens</w:t>
      </w:r>
      <w:r w:rsidR="000C55FB" w:rsidRPr="00E15CDD">
        <w:rPr>
          <w:webHidden/>
          <w:rPrChange w:id="292" w:author="Stagair1" w:date="2018-05-08T16:40:00Z">
            <w:rPr>
              <w:noProof/>
              <w:webHidden/>
            </w:rPr>
          </w:rPrChange>
        </w:rPr>
        <w:tab/>
      </w:r>
      <w:r w:rsidR="000C55FB" w:rsidRPr="00E15CDD">
        <w:rPr>
          <w:webHidden/>
          <w:rPrChange w:id="293" w:author="Stagair1" w:date="2018-05-08T16:40:00Z">
            <w:rPr>
              <w:noProof/>
              <w:webHidden/>
            </w:rPr>
          </w:rPrChange>
        </w:rPr>
        <w:fldChar w:fldCharType="begin"/>
      </w:r>
      <w:r w:rsidR="000C55FB" w:rsidRPr="00E15CDD">
        <w:rPr>
          <w:webHidden/>
          <w:rPrChange w:id="294" w:author="Stagair1" w:date="2018-05-08T16:40:00Z">
            <w:rPr>
              <w:noProof/>
              <w:webHidden/>
            </w:rPr>
          </w:rPrChange>
        </w:rPr>
        <w:instrText xml:space="preserve"> PAGEREF _Toc512841412 \h </w:instrText>
      </w:r>
      <w:r w:rsidR="000C55FB" w:rsidRPr="00E15CDD">
        <w:rPr>
          <w:webHidden/>
          <w:rPrChange w:id="295" w:author="Stagair1" w:date="2018-05-08T16:40:00Z">
            <w:rPr>
              <w:webHidden/>
            </w:rPr>
          </w:rPrChange>
        </w:rPr>
      </w:r>
      <w:r w:rsidR="000C55FB" w:rsidRPr="00E15CDD">
        <w:rPr>
          <w:webHidden/>
          <w:rPrChange w:id="296" w:author="Stagair1" w:date="2018-05-08T16:40:00Z">
            <w:rPr>
              <w:noProof/>
              <w:webHidden/>
            </w:rPr>
          </w:rPrChange>
        </w:rPr>
        <w:fldChar w:fldCharType="separate"/>
      </w:r>
      <w:r w:rsidR="000C55FB" w:rsidRPr="00E15CDD">
        <w:rPr>
          <w:webHidden/>
          <w:rPrChange w:id="297" w:author="Stagair1" w:date="2018-05-08T16:40:00Z">
            <w:rPr>
              <w:noProof/>
              <w:webHidden/>
            </w:rPr>
          </w:rPrChange>
        </w:rPr>
        <w:t>15</w:t>
      </w:r>
      <w:r w:rsidR="000C55FB" w:rsidRPr="00E15CDD">
        <w:rPr>
          <w:webHidden/>
          <w:rPrChange w:id="298" w:author="Stagair1" w:date="2018-05-08T16:40:00Z">
            <w:rPr>
              <w:noProof/>
              <w:webHidden/>
            </w:rPr>
          </w:rPrChange>
        </w:rPr>
        <w:fldChar w:fldCharType="end"/>
      </w:r>
      <w:r w:rsidRPr="00E15CDD">
        <w:rPr>
          <w:rPrChange w:id="299" w:author="Stagair1" w:date="2018-05-08T16:40:00Z">
            <w:rPr>
              <w:noProof/>
            </w:rPr>
          </w:rPrChange>
        </w:rPr>
        <w:fldChar w:fldCharType="end"/>
      </w:r>
    </w:p>
    <w:p w14:paraId="45DEAC16" w14:textId="77777777" w:rsidR="000C55FB" w:rsidRPr="00E15CDD" w:rsidRDefault="00096A65">
      <w:pPr>
        <w:pStyle w:val="Inhopg1"/>
        <w:tabs>
          <w:tab w:val="left" w:pos="440"/>
        </w:tabs>
        <w:rPr>
          <w:rFonts w:asciiTheme="minorHAnsi" w:eastAsiaTheme="minorEastAsia" w:hAnsiTheme="minorHAnsi"/>
          <w:rPrChange w:id="300" w:author="Stagair1" w:date="2018-05-08T16:40:00Z">
            <w:rPr>
              <w:rFonts w:asciiTheme="minorHAnsi" w:eastAsiaTheme="minorEastAsia" w:hAnsiTheme="minorHAnsi"/>
              <w:noProof/>
            </w:rPr>
          </w:rPrChange>
        </w:rPr>
      </w:pPr>
      <w:r w:rsidRPr="00E15CDD">
        <w:rPr>
          <w:rPrChange w:id="301" w:author="Stagair1" w:date="2018-05-08T16:40:00Z">
            <w:rPr/>
          </w:rPrChange>
        </w:rPr>
        <w:fldChar w:fldCharType="begin"/>
      </w:r>
      <w:r w:rsidRPr="00E15CDD">
        <w:instrText xml:space="preserve"> HYPERLINK \l "_Toc512841413" </w:instrText>
      </w:r>
      <w:r w:rsidRPr="00E15CDD">
        <w:rPr>
          <w:rPrChange w:id="302" w:author="Stagair1" w:date="2018-05-08T16:40:00Z">
            <w:rPr>
              <w:noProof/>
            </w:rPr>
          </w:rPrChange>
        </w:rPr>
        <w:fldChar w:fldCharType="separate"/>
      </w:r>
      <w:r w:rsidR="000C55FB" w:rsidRPr="00E15CDD">
        <w:rPr>
          <w:rStyle w:val="Hyperlink"/>
          <w:rFonts w:cs="Times New Roman"/>
          <w:rPrChange w:id="303" w:author="Stagair1" w:date="2018-05-08T16:40:00Z">
            <w:rPr>
              <w:rStyle w:val="Hyperlink"/>
              <w:rFonts w:cs="Times New Roman"/>
              <w:noProof/>
              <w:lang w:val="nl-NL"/>
            </w:rPr>
          </w:rPrChange>
        </w:rPr>
        <w:t>2</w:t>
      </w:r>
      <w:r w:rsidR="000C55FB" w:rsidRPr="00E15CDD">
        <w:rPr>
          <w:rFonts w:asciiTheme="minorHAnsi" w:eastAsiaTheme="minorEastAsia" w:hAnsiTheme="minorHAnsi"/>
          <w:rPrChange w:id="304" w:author="Stagair1" w:date="2018-05-08T16:40:00Z">
            <w:rPr>
              <w:rFonts w:asciiTheme="minorHAnsi" w:eastAsiaTheme="minorEastAsia" w:hAnsiTheme="minorHAnsi"/>
              <w:noProof/>
            </w:rPr>
          </w:rPrChange>
        </w:rPr>
        <w:tab/>
      </w:r>
      <w:r w:rsidR="000C55FB" w:rsidRPr="00E15CDD">
        <w:rPr>
          <w:rStyle w:val="Hyperlink"/>
          <w:rPrChange w:id="305" w:author="Stagair1" w:date="2018-05-08T16:40:00Z">
            <w:rPr>
              <w:rStyle w:val="Hyperlink"/>
              <w:noProof/>
              <w:lang w:val="nl-NL"/>
            </w:rPr>
          </w:rPrChange>
        </w:rPr>
        <w:t>Omschrijving van de bachelorproef</w:t>
      </w:r>
      <w:r w:rsidR="000C55FB" w:rsidRPr="00E15CDD">
        <w:rPr>
          <w:webHidden/>
          <w:rPrChange w:id="306" w:author="Stagair1" w:date="2018-05-08T16:40:00Z">
            <w:rPr>
              <w:noProof/>
              <w:webHidden/>
            </w:rPr>
          </w:rPrChange>
        </w:rPr>
        <w:tab/>
      </w:r>
      <w:r w:rsidR="000C55FB" w:rsidRPr="00E15CDD">
        <w:rPr>
          <w:webHidden/>
          <w:rPrChange w:id="307" w:author="Stagair1" w:date="2018-05-08T16:40:00Z">
            <w:rPr>
              <w:noProof/>
              <w:webHidden/>
            </w:rPr>
          </w:rPrChange>
        </w:rPr>
        <w:fldChar w:fldCharType="begin"/>
      </w:r>
      <w:r w:rsidR="000C55FB" w:rsidRPr="00E15CDD">
        <w:rPr>
          <w:webHidden/>
          <w:rPrChange w:id="308" w:author="Stagair1" w:date="2018-05-08T16:40:00Z">
            <w:rPr>
              <w:noProof/>
              <w:webHidden/>
            </w:rPr>
          </w:rPrChange>
        </w:rPr>
        <w:instrText xml:space="preserve"> PAGEREF _Toc512841413 \h </w:instrText>
      </w:r>
      <w:r w:rsidR="000C55FB" w:rsidRPr="00E15CDD">
        <w:rPr>
          <w:webHidden/>
          <w:rPrChange w:id="309" w:author="Stagair1" w:date="2018-05-08T16:40:00Z">
            <w:rPr>
              <w:webHidden/>
            </w:rPr>
          </w:rPrChange>
        </w:rPr>
      </w:r>
      <w:r w:rsidR="000C55FB" w:rsidRPr="00E15CDD">
        <w:rPr>
          <w:webHidden/>
          <w:rPrChange w:id="310" w:author="Stagair1" w:date="2018-05-08T16:40:00Z">
            <w:rPr>
              <w:noProof/>
              <w:webHidden/>
            </w:rPr>
          </w:rPrChange>
        </w:rPr>
        <w:fldChar w:fldCharType="separate"/>
      </w:r>
      <w:r w:rsidR="000C55FB" w:rsidRPr="00E15CDD">
        <w:rPr>
          <w:webHidden/>
          <w:rPrChange w:id="311" w:author="Stagair1" w:date="2018-05-08T16:40:00Z">
            <w:rPr>
              <w:noProof/>
              <w:webHidden/>
            </w:rPr>
          </w:rPrChange>
        </w:rPr>
        <w:t>16</w:t>
      </w:r>
      <w:r w:rsidR="000C55FB" w:rsidRPr="00E15CDD">
        <w:rPr>
          <w:webHidden/>
          <w:rPrChange w:id="312" w:author="Stagair1" w:date="2018-05-08T16:40:00Z">
            <w:rPr>
              <w:noProof/>
              <w:webHidden/>
            </w:rPr>
          </w:rPrChange>
        </w:rPr>
        <w:fldChar w:fldCharType="end"/>
      </w:r>
      <w:r w:rsidRPr="00E15CDD">
        <w:rPr>
          <w:rPrChange w:id="313" w:author="Stagair1" w:date="2018-05-08T16:40:00Z">
            <w:rPr>
              <w:noProof/>
            </w:rPr>
          </w:rPrChange>
        </w:rPr>
        <w:fldChar w:fldCharType="end"/>
      </w:r>
    </w:p>
    <w:p w14:paraId="0A7CA714" w14:textId="77777777" w:rsidR="000C55FB" w:rsidRPr="00E15CDD" w:rsidRDefault="00096A65">
      <w:pPr>
        <w:pStyle w:val="Inhopg2"/>
        <w:tabs>
          <w:tab w:val="left" w:pos="880"/>
          <w:tab w:val="right" w:leader="dot" w:pos="8891"/>
        </w:tabs>
        <w:rPr>
          <w:rFonts w:asciiTheme="minorHAnsi" w:eastAsiaTheme="minorEastAsia" w:hAnsiTheme="minorHAnsi"/>
          <w:rPrChange w:id="314" w:author="Stagair1" w:date="2018-05-08T16:40:00Z">
            <w:rPr>
              <w:rFonts w:asciiTheme="minorHAnsi" w:eastAsiaTheme="minorEastAsia" w:hAnsiTheme="minorHAnsi"/>
              <w:noProof/>
            </w:rPr>
          </w:rPrChange>
        </w:rPr>
      </w:pPr>
      <w:r w:rsidRPr="00E15CDD">
        <w:rPr>
          <w:rPrChange w:id="315" w:author="Stagair1" w:date="2018-05-08T16:40:00Z">
            <w:rPr/>
          </w:rPrChange>
        </w:rPr>
        <w:fldChar w:fldCharType="begin"/>
      </w:r>
      <w:r w:rsidRPr="00E15CDD">
        <w:instrText xml:space="preserve"> HYPERLINK \l "_Toc512841414" </w:instrText>
      </w:r>
      <w:r w:rsidRPr="00E15CDD">
        <w:rPr>
          <w:rPrChange w:id="316" w:author="Stagair1" w:date="2018-05-08T16:40:00Z">
            <w:rPr>
              <w:noProof/>
            </w:rPr>
          </w:rPrChange>
        </w:rPr>
        <w:fldChar w:fldCharType="separate"/>
      </w:r>
      <w:r w:rsidR="000C55FB" w:rsidRPr="00E15CDD">
        <w:rPr>
          <w:rStyle w:val="Hyperlink"/>
          <w:rPrChange w:id="317" w:author="Stagair1" w:date="2018-05-08T16:40:00Z">
            <w:rPr>
              <w:rStyle w:val="Hyperlink"/>
              <w:noProof/>
              <w:lang w:val="nl-NL"/>
            </w:rPr>
          </w:rPrChange>
        </w:rPr>
        <w:t>2.1</w:t>
      </w:r>
      <w:r w:rsidR="000C55FB" w:rsidRPr="00E15CDD">
        <w:rPr>
          <w:rFonts w:asciiTheme="minorHAnsi" w:eastAsiaTheme="minorEastAsia" w:hAnsiTheme="minorHAnsi"/>
          <w:rPrChange w:id="318" w:author="Stagair1" w:date="2018-05-08T16:40:00Z">
            <w:rPr>
              <w:rFonts w:asciiTheme="minorHAnsi" w:eastAsiaTheme="minorEastAsia" w:hAnsiTheme="minorHAnsi"/>
              <w:noProof/>
            </w:rPr>
          </w:rPrChange>
        </w:rPr>
        <w:tab/>
      </w:r>
      <w:r w:rsidR="000C55FB" w:rsidRPr="00E15CDD">
        <w:rPr>
          <w:rStyle w:val="Hyperlink"/>
          <w:rPrChange w:id="319" w:author="Stagair1" w:date="2018-05-08T16:40:00Z">
            <w:rPr>
              <w:rStyle w:val="Hyperlink"/>
              <w:noProof/>
              <w:lang w:val="nl-NL"/>
            </w:rPr>
          </w:rPrChange>
        </w:rPr>
        <w:t>Kort overzicht</w:t>
      </w:r>
      <w:r w:rsidR="000C55FB" w:rsidRPr="00E15CDD">
        <w:rPr>
          <w:webHidden/>
          <w:rPrChange w:id="320" w:author="Stagair1" w:date="2018-05-08T16:40:00Z">
            <w:rPr>
              <w:noProof/>
              <w:webHidden/>
            </w:rPr>
          </w:rPrChange>
        </w:rPr>
        <w:tab/>
      </w:r>
      <w:r w:rsidR="000C55FB" w:rsidRPr="00E15CDD">
        <w:rPr>
          <w:webHidden/>
          <w:rPrChange w:id="321" w:author="Stagair1" w:date="2018-05-08T16:40:00Z">
            <w:rPr>
              <w:noProof/>
              <w:webHidden/>
            </w:rPr>
          </w:rPrChange>
        </w:rPr>
        <w:fldChar w:fldCharType="begin"/>
      </w:r>
      <w:r w:rsidR="000C55FB" w:rsidRPr="00E15CDD">
        <w:rPr>
          <w:webHidden/>
          <w:rPrChange w:id="322" w:author="Stagair1" w:date="2018-05-08T16:40:00Z">
            <w:rPr>
              <w:noProof/>
              <w:webHidden/>
            </w:rPr>
          </w:rPrChange>
        </w:rPr>
        <w:instrText xml:space="preserve"> PAGEREF _Toc512841414 \h </w:instrText>
      </w:r>
      <w:r w:rsidR="000C55FB" w:rsidRPr="00E15CDD">
        <w:rPr>
          <w:webHidden/>
          <w:rPrChange w:id="323" w:author="Stagair1" w:date="2018-05-08T16:40:00Z">
            <w:rPr>
              <w:webHidden/>
            </w:rPr>
          </w:rPrChange>
        </w:rPr>
      </w:r>
      <w:r w:rsidR="000C55FB" w:rsidRPr="00E15CDD">
        <w:rPr>
          <w:webHidden/>
          <w:rPrChange w:id="324" w:author="Stagair1" w:date="2018-05-08T16:40:00Z">
            <w:rPr>
              <w:noProof/>
              <w:webHidden/>
            </w:rPr>
          </w:rPrChange>
        </w:rPr>
        <w:fldChar w:fldCharType="separate"/>
      </w:r>
      <w:r w:rsidR="000C55FB" w:rsidRPr="00E15CDD">
        <w:rPr>
          <w:webHidden/>
          <w:rPrChange w:id="325" w:author="Stagair1" w:date="2018-05-08T16:40:00Z">
            <w:rPr>
              <w:noProof/>
              <w:webHidden/>
            </w:rPr>
          </w:rPrChange>
        </w:rPr>
        <w:t>16</w:t>
      </w:r>
      <w:r w:rsidR="000C55FB" w:rsidRPr="00E15CDD">
        <w:rPr>
          <w:webHidden/>
          <w:rPrChange w:id="326" w:author="Stagair1" w:date="2018-05-08T16:40:00Z">
            <w:rPr>
              <w:noProof/>
              <w:webHidden/>
            </w:rPr>
          </w:rPrChange>
        </w:rPr>
        <w:fldChar w:fldCharType="end"/>
      </w:r>
      <w:r w:rsidRPr="00E15CDD">
        <w:rPr>
          <w:rPrChange w:id="327" w:author="Stagair1" w:date="2018-05-08T16:40:00Z">
            <w:rPr>
              <w:noProof/>
            </w:rPr>
          </w:rPrChange>
        </w:rPr>
        <w:fldChar w:fldCharType="end"/>
      </w:r>
    </w:p>
    <w:p w14:paraId="6B2270FF" w14:textId="77777777" w:rsidR="000C55FB" w:rsidRPr="00E15CDD" w:rsidRDefault="00096A65">
      <w:pPr>
        <w:pStyle w:val="Inhopg1"/>
        <w:tabs>
          <w:tab w:val="left" w:pos="440"/>
        </w:tabs>
        <w:rPr>
          <w:rFonts w:asciiTheme="minorHAnsi" w:eastAsiaTheme="minorEastAsia" w:hAnsiTheme="minorHAnsi"/>
          <w:rPrChange w:id="328" w:author="Stagair1" w:date="2018-05-08T16:40:00Z">
            <w:rPr>
              <w:rFonts w:asciiTheme="minorHAnsi" w:eastAsiaTheme="minorEastAsia" w:hAnsiTheme="minorHAnsi"/>
              <w:noProof/>
            </w:rPr>
          </w:rPrChange>
        </w:rPr>
      </w:pPr>
      <w:r w:rsidRPr="00E15CDD">
        <w:rPr>
          <w:rPrChange w:id="329" w:author="Stagair1" w:date="2018-05-08T16:40:00Z">
            <w:rPr/>
          </w:rPrChange>
        </w:rPr>
        <w:fldChar w:fldCharType="begin"/>
      </w:r>
      <w:r w:rsidRPr="00E15CDD">
        <w:instrText xml:space="preserve"> HYPERLINK \l "_Toc512841415" </w:instrText>
      </w:r>
      <w:r w:rsidRPr="00E15CDD">
        <w:rPr>
          <w:rPrChange w:id="330" w:author="Stagair1" w:date="2018-05-08T16:40:00Z">
            <w:rPr>
              <w:noProof/>
            </w:rPr>
          </w:rPrChange>
        </w:rPr>
        <w:fldChar w:fldCharType="separate"/>
      </w:r>
      <w:r w:rsidR="000C55FB" w:rsidRPr="00E15CDD">
        <w:rPr>
          <w:rStyle w:val="Hyperlink"/>
          <w:rPrChange w:id="331" w:author="Stagair1" w:date="2018-05-08T16:40:00Z">
            <w:rPr>
              <w:rStyle w:val="Hyperlink"/>
              <w:noProof/>
              <w:lang w:val="nl-NL"/>
            </w:rPr>
          </w:rPrChange>
        </w:rPr>
        <w:t>3</w:t>
      </w:r>
      <w:r w:rsidR="000C55FB" w:rsidRPr="00E15CDD">
        <w:rPr>
          <w:rFonts w:asciiTheme="minorHAnsi" w:eastAsiaTheme="minorEastAsia" w:hAnsiTheme="minorHAnsi"/>
          <w:rPrChange w:id="332" w:author="Stagair1" w:date="2018-05-08T16:40:00Z">
            <w:rPr>
              <w:rFonts w:asciiTheme="minorHAnsi" w:eastAsiaTheme="minorEastAsia" w:hAnsiTheme="minorHAnsi"/>
              <w:noProof/>
            </w:rPr>
          </w:rPrChange>
        </w:rPr>
        <w:tab/>
      </w:r>
      <w:r w:rsidR="000C55FB" w:rsidRPr="00E15CDD">
        <w:rPr>
          <w:rStyle w:val="Hyperlink"/>
          <w:rPrChange w:id="333" w:author="Stagair1" w:date="2018-05-08T16:40:00Z">
            <w:rPr>
              <w:rStyle w:val="Hyperlink"/>
              <w:noProof/>
              <w:lang w:val="nl-NL"/>
            </w:rPr>
          </w:rPrChange>
        </w:rPr>
        <w:t>Actieplan</w:t>
      </w:r>
      <w:r w:rsidR="000C55FB" w:rsidRPr="00E15CDD">
        <w:rPr>
          <w:webHidden/>
          <w:rPrChange w:id="334" w:author="Stagair1" w:date="2018-05-08T16:40:00Z">
            <w:rPr>
              <w:noProof/>
              <w:webHidden/>
            </w:rPr>
          </w:rPrChange>
        </w:rPr>
        <w:tab/>
      </w:r>
      <w:r w:rsidR="000C55FB" w:rsidRPr="00E15CDD">
        <w:rPr>
          <w:webHidden/>
          <w:rPrChange w:id="335" w:author="Stagair1" w:date="2018-05-08T16:40:00Z">
            <w:rPr>
              <w:noProof/>
              <w:webHidden/>
            </w:rPr>
          </w:rPrChange>
        </w:rPr>
        <w:fldChar w:fldCharType="begin"/>
      </w:r>
      <w:r w:rsidR="000C55FB" w:rsidRPr="00E15CDD">
        <w:rPr>
          <w:webHidden/>
          <w:rPrChange w:id="336" w:author="Stagair1" w:date="2018-05-08T16:40:00Z">
            <w:rPr>
              <w:noProof/>
              <w:webHidden/>
            </w:rPr>
          </w:rPrChange>
        </w:rPr>
        <w:instrText xml:space="preserve"> PAGEREF _Toc512841415 \h </w:instrText>
      </w:r>
      <w:r w:rsidR="000C55FB" w:rsidRPr="00E15CDD">
        <w:rPr>
          <w:webHidden/>
          <w:rPrChange w:id="337" w:author="Stagair1" w:date="2018-05-08T16:40:00Z">
            <w:rPr>
              <w:webHidden/>
            </w:rPr>
          </w:rPrChange>
        </w:rPr>
      </w:r>
      <w:r w:rsidR="000C55FB" w:rsidRPr="00E15CDD">
        <w:rPr>
          <w:webHidden/>
          <w:rPrChange w:id="338" w:author="Stagair1" w:date="2018-05-08T16:40:00Z">
            <w:rPr>
              <w:noProof/>
              <w:webHidden/>
            </w:rPr>
          </w:rPrChange>
        </w:rPr>
        <w:fldChar w:fldCharType="separate"/>
      </w:r>
      <w:r w:rsidR="000C55FB" w:rsidRPr="00E15CDD">
        <w:rPr>
          <w:webHidden/>
          <w:rPrChange w:id="339" w:author="Stagair1" w:date="2018-05-08T16:40:00Z">
            <w:rPr>
              <w:noProof/>
              <w:webHidden/>
            </w:rPr>
          </w:rPrChange>
        </w:rPr>
        <w:t>17</w:t>
      </w:r>
      <w:r w:rsidR="000C55FB" w:rsidRPr="00E15CDD">
        <w:rPr>
          <w:webHidden/>
          <w:rPrChange w:id="340" w:author="Stagair1" w:date="2018-05-08T16:40:00Z">
            <w:rPr>
              <w:noProof/>
              <w:webHidden/>
            </w:rPr>
          </w:rPrChange>
        </w:rPr>
        <w:fldChar w:fldCharType="end"/>
      </w:r>
      <w:r w:rsidRPr="00E15CDD">
        <w:rPr>
          <w:rPrChange w:id="341" w:author="Stagair1" w:date="2018-05-08T16:40:00Z">
            <w:rPr>
              <w:noProof/>
            </w:rPr>
          </w:rPrChange>
        </w:rPr>
        <w:fldChar w:fldCharType="end"/>
      </w:r>
    </w:p>
    <w:p w14:paraId="2355D276" w14:textId="77777777" w:rsidR="000C55FB" w:rsidRPr="00E15CDD" w:rsidRDefault="00096A65">
      <w:pPr>
        <w:pStyle w:val="Inhopg1"/>
        <w:tabs>
          <w:tab w:val="left" w:pos="440"/>
        </w:tabs>
        <w:rPr>
          <w:rFonts w:asciiTheme="minorHAnsi" w:eastAsiaTheme="minorEastAsia" w:hAnsiTheme="minorHAnsi"/>
          <w:rPrChange w:id="342" w:author="Stagair1" w:date="2018-05-08T16:40:00Z">
            <w:rPr>
              <w:rFonts w:asciiTheme="minorHAnsi" w:eastAsiaTheme="minorEastAsia" w:hAnsiTheme="minorHAnsi"/>
              <w:noProof/>
            </w:rPr>
          </w:rPrChange>
        </w:rPr>
      </w:pPr>
      <w:r w:rsidRPr="00E15CDD">
        <w:rPr>
          <w:rPrChange w:id="343" w:author="Stagair1" w:date="2018-05-08T16:40:00Z">
            <w:rPr/>
          </w:rPrChange>
        </w:rPr>
        <w:fldChar w:fldCharType="begin"/>
      </w:r>
      <w:r w:rsidRPr="00E15CDD">
        <w:instrText xml:space="preserve"> HYPERLINK \l "_Toc512841416" </w:instrText>
      </w:r>
      <w:r w:rsidRPr="00E15CDD">
        <w:rPr>
          <w:rPrChange w:id="344" w:author="Stagair1" w:date="2018-05-08T16:40:00Z">
            <w:rPr>
              <w:noProof/>
            </w:rPr>
          </w:rPrChange>
        </w:rPr>
        <w:fldChar w:fldCharType="separate"/>
      </w:r>
      <w:r w:rsidR="000C55FB" w:rsidRPr="00E15CDD">
        <w:rPr>
          <w:rStyle w:val="Hyperlink"/>
          <w:rPrChange w:id="345" w:author="Stagair1" w:date="2018-05-08T16:40:00Z">
            <w:rPr>
              <w:rStyle w:val="Hyperlink"/>
              <w:noProof/>
              <w:lang w:val="nl-NL"/>
            </w:rPr>
          </w:rPrChange>
        </w:rPr>
        <w:t>4</w:t>
      </w:r>
      <w:r w:rsidR="000C55FB" w:rsidRPr="00E15CDD">
        <w:rPr>
          <w:rFonts w:asciiTheme="minorHAnsi" w:eastAsiaTheme="minorEastAsia" w:hAnsiTheme="minorHAnsi"/>
          <w:rPrChange w:id="346" w:author="Stagair1" w:date="2018-05-08T16:40:00Z">
            <w:rPr>
              <w:rFonts w:asciiTheme="minorHAnsi" w:eastAsiaTheme="minorEastAsia" w:hAnsiTheme="minorHAnsi"/>
              <w:noProof/>
            </w:rPr>
          </w:rPrChange>
        </w:rPr>
        <w:tab/>
      </w:r>
      <w:r w:rsidR="000C55FB" w:rsidRPr="00E15CDD">
        <w:rPr>
          <w:rStyle w:val="Hyperlink"/>
          <w:rPrChange w:id="347" w:author="Stagair1" w:date="2018-05-08T16:40:00Z">
            <w:rPr>
              <w:rStyle w:val="Hyperlink"/>
              <w:noProof/>
              <w:lang w:val="nl-NL"/>
            </w:rPr>
          </w:rPrChange>
        </w:rPr>
        <w:t>Voorstudie</w:t>
      </w:r>
      <w:r w:rsidR="000C55FB" w:rsidRPr="00E15CDD">
        <w:rPr>
          <w:webHidden/>
          <w:rPrChange w:id="348" w:author="Stagair1" w:date="2018-05-08T16:40:00Z">
            <w:rPr>
              <w:noProof/>
              <w:webHidden/>
            </w:rPr>
          </w:rPrChange>
        </w:rPr>
        <w:tab/>
      </w:r>
      <w:r w:rsidR="000C55FB" w:rsidRPr="00E15CDD">
        <w:rPr>
          <w:webHidden/>
          <w:rPrChange w:id="349" w:author="Stagair1" w:date="2018-05-08T16:40:00Z">
            <w:rPr>
              <w:noProof/>
              <w:webHidden/>
            </w:rPr>
          </w:rPrChange>
        </w:rPr>
        <w:fldChar w:fldCharType="begin"/>
      </w:r>
      <w:r w:rsidR="000C55FB" w:rsidRPr="00E15CDD">
        <w:rPr>
          <w:webHidden/>
          <w:rPrChange w:id="350" w:author="Stagair1" w:date="2018-05-08T16:40:00Z">
            <w:rPr>
              <w:noProof/>
              <w:webHidden/>
            </w:rPr>
          </w:rPrChange>
        </w:rPr>
        <w:instrText xml:space="preserve"> PAGEREF _Toc512841416 \h </w:instrText>
      </w:r>
      <w:r w:rsidR="000C55FB" w:rsidRPr="00E15CDD">
        <w:rPr>
          <w:webHidden/>
          <w:rPrChange w:id="351" w:author="Stagair1" w:date="2018-05-08T16:40:00Z">
            <w:rPr>
              <w:webHidden/>
            </w:rPr>
          </w:rPrChange>
        </w:rPr>
      </w:r>
      <w:r w:rsidR="000C55FB" w:rsidRPr="00E15CDD">
        <w:rPr>
          <w:webHidden/>
          <w:rPrChange w:id="352" w:author="Stagair1" w:date="2018-05-08T16:40:00Z">
            <w:rPr>
              <w:noProof/>
              <w:webHidden/>
            </w:rPr>
          </w:rPrChange>
        </w:rPr>
        <w:fldChar w:fldCharType="separate"/>
      </w:r>
      <w:r w:rsidR="000C55FB" w:rsidRPr="00E15CDD">
        <w:rPr>
          <w:webHidden/>
          <w:rPrChange w:id="353" w:author="Stagair1" w:date="2018-05-08T16:40:00Z">
            <w:rPr>
              <w:noProof/>
              <w:webHidden/>
            </w:rPr>
          </w:rPrChange>
        </w:rPr>
        <w:t>18</w:t>
      </w:r>
      <w:r w:rsidR="000C55FB" w:rsidRPr="00E15CDD">
        <w:rPr>
          <w:webHidden/>
          <w:rPrChange w:id="354" w:author="Stagair1" w:date="2018-05-08T16:40:00Z">
            <w:rPr>
              <w:noProof/>
              <w:webHidden/>
            </w:rPr>
          </w:rPrChange>
        </w:rPr>
        <w:fldChar w:fldCharType="end"/>
      </w:r>
      <w:r w:rsidRPr="00E15CDD">
        <w:rPr>
          <w:rPrChange w:id="355" w:author="Stagair1" w:date="2018-05-08T16:40:00Z">
            <w:rPr>
              <w:noProof/>
            </w:rPr>
          </w:rPrChange>
        </w:rPr>
        <w:fldChar w:fldCharType="end"/>
      </w:r>
    </w:p>
    <w:p w14:paraId="2E77BB08" w14:textId="77777777" w:rsidR="000C55FB" w:rsidRPr="00E15CDD" w:rsidRDefault="00096A65">
      <w:pPr>
        <w:pStyle w:val="Inhopg2"/>
        <w:tabs>
          <w:tab w:val="left" w:pos="880"/>
          <w:tab w:val="right" w:leader="dot" w:pos="8891"/>
        </w:tabs>
        <w:rPr>
          <w:rFonts w:asciiTheme="minorHAnsi" w:eastAsiaTheme="minorEastAsia" w:hAnsiTheme="minorHAnsi"/>
          <w:rPrChange w:id="356" w:author="Stagair1" w:date="2018-05-08T16:40:00Z">
            <w:rPr>
              <w:rFonts w:asciiTheme="minorHAnsi" w:eastAsiaTheme="minorEastAsia" w:hAnsiTheme="minorHAnsi"/>
              <w:noProof/>
            </w:rPr>
          </w:rPrChange>
        </w:rPr>
      </w:pPr>
      <w:r w:rsidRPr="00E15CDD">
        <w:rPr>
          <w:rPrChange w:id="357" w:author="Stagair1" w:date="2018-05-08T16:40:00Z">
            <w:rPr/>
          </w:rPrChange>
        </w:rPr>
        <w:fldChar w:fldCharType="begin"/>
      </w:r>
      <w:r w:rsidRPr="00E15CDD">
        <w:instrText xml:space="preserve"> HYPERLINK \l "_Toc512841417" </w:instrText>
      </w:r>
      <w:r w:rsidRPr="00E15CDD">
        <w:rPr>
          <w:rPrChange w:id="358" w:author="Stagair1" w:date="2018-05-08T16:40:00Z">
            <w:rPr>
              <w:noProof/>
            </w:rPr>
          </w:rPrChange>
        </w:rPr>
        <w:fldChar w:fldCharType="separate"/>
      </w:r>
      <w:r w:rsidR="000C55FB" w:rsidRPr="00E15CDD">
        <w:rPr>
          <w:rStyle w:val="Hyperlink"/>
          <w:rPrChange w:id="359" w:author="Stagair1" w:date="2018-05-08T16:40:00Z">
            <w:rPr>
              <w:rStyle w:val="Hyperlink"/>
              <w:noProof/>
              <w:lang w:val="nl-NL"/>
            </w:rPr>
          </w:rPrChange>
        </w:rPr>
        <w:t>4.1</w:t>
      </w:r>
      <w:r w:rsidR="000C55FB" w:rsidRPr="00E15CDD">
        <w:rPr>
          <w:rFonts w:asciiTheme="minorHAnsi" w:eastAsiaTheme="minorEastAsia" w:hAnsiTheme="minorHAnsi"/>
          <w:rPrChange w:id="360" w:author="Stagair1" w:date="2018-05-08T16:40:00Z">
            <w:rPr>
              <w:rFonts w:asciiTheme="minorHAnsi" w:eastAsiaTheme="minorEastAsia" w:hAnsiTheme="minorHAnsi"/>
              <w:noProof/>
            </w:rPr>
          </w:rPrChange>
        </w:rPr>
        <w:tab/>
      </w:r>
      <w:r w:rsidR="000C55FB" w:rsidRPr="00E15CDD">
        <w:rPr>
          <w:rStyle w:val="Hyperlink"/>
          <w:rPrChange w:id="361" w:author="Stagair1" w:date="2018-05-08T16:40:00Z">
            <w:rPr>
              <w:rStyle w:val="Hyperlink"/>
              <w:noProof/>
              <w:lang w:val="nl-NL"/>
            </w:rPr>
          </w:rPrChange>
        </w:rPr>
        <w:t>Cloud als keuze</w:t>
      </w:r>
      <w:r w:rsidR="000C55FB" w:rsidRPr="00E15CDD">
        <w:rPr>
          <w:webHidden/>
          <w:rPrChange w:id="362" w:author="Stagair1" w:date="2018-05-08T16:40:00Z">
            <w:rPr>
              <w:noProof/>
              <w:webHidden/>
            </w:rPr>
          </w:rPrChange>
        </w:rPr>
        <w:tab/>
      </w:r>
      <w:r w:rsidR="000C55FB" w:rsidRPr="00E15CDD">
        <w:rPr>
          <w:webHidden/>
          <w:rPrChange w:id="363" w:author="Stagair1" w:date="2018-05-08T16:40:00Z">
            <w:rPr>
              <w:noProof/>
              <w:webHidden/>
            </w:rPr>
          </w:rPrChange>
        </w:rPr>
        <w:fldChar w:fldCharType="begin"/>
      </w:r>
      <w:r w:rsidR="000C55FB" w:rsidRPr="00E15CDD">
        <w:rPr>
          <w:webHidden/>
          <w:rPrChange w:id="364" w:author="Stagair1" w:date="2018-05-08T16:40:00Z">
            <w:rPr>
              <w:noProof/>
              <w:webHidden/>
            </w:rPr>
          </w:rPrChange>
        </w:rPr>
        <w:instrText xml:space="preserve"> PAGEREF _Toc512841417 \h </w:instrText>
      </w:r>
      <w:r w:rsidR="000C55FB" w:rsidRPr="00E15CDD">
        <w:rPr>
          <w:webHidden/>
          <w:rPrChange w:id="365" w:author="Stagair1" w:date="2018-05-08T16:40:00Z">
            <w:rPr>
              <w:webHidden/>
            </w:rPr>
          </w:rPrChange>
        </w:rPr>
      </w:r>
      <w:r w:rsidR="000C55FB" w:rsidRPr="00E15CDD">
        <w:rPr>
          <w:webHidden/>
          <w:rPrChange w:id="366" w:author="Stagair1" w:date="2018-05-08T16:40:00Z">
            <w:rPr>
              <w:noProof/>
              <w:webHidden/>
            </w:rPr>
          </w:rPrChange>
        </w:rPr>
        <w:fldChar w:fldCharType="separate"/>
      </w:r>
      <w:r w:rsidR="000C55FB" w:rsidRPr="00E15CDD">
        <w:rPr>
          <w:webHidden/>
          <w:rPrChange w:id="367" w:author="Stagair1" w:date="2018-05-08T16:40:00Z">
            <w:rPr>
              <w:noProof/>
              <w:webHidden/>
            </w:rPr>
          </w:rPrChange>
        </w:rPr>
        <w:t>18</w:t>
      </w:r>
      <w:r w:rsidR="000C55FB" w:rsidRPr="00E15CDD">
        <w:rPr>
          <w:webHidden/>
          <w:rPrChange w:id="368" w:author="Stagair1" w:date="2018-05-08T16:40:00Z">
            <w:rPr>
              <w:noProof/>
              <w:webHidden/>
            </w:rPr>
          </w:rPrChange>
        </w:rPr>
        <w:fldChar w:fldCharType="end"/>
      </w:r>
      <w:r w:rsidRPr="00E15CDD">
        <w:rPr>
          <w:rPrChange w:id="369" w:author="Stagair1" w:date="2018-05-08T16:40:00Z">
            <w:rPr>
              <w:noProof/>
            </w:rPr>
          </w:rPrChange>
        </w:rPr>
        <w:fldChar w:fldCharType="end"/>
      </w:r>
    </w:p>
    <w:p w14:paraId="424EE44B" w14:textId="77777777" w:rsidR="000C55FB" w:rsidRPr="00E15CDD" w:rsidRDefault="00096A65">
      <w:pPr>
        <w:pStyle w:val="Inhopg3"/>
        <w:tabs>
          <w:tab w:val="left" w:pos="1320"/>
          <w:tab w:val="right" w:leader="dot" w:pos="8891"/>
        </w:tabs>
        <w:rPr>
          <w:rFonts w:asciiTheme="minorHAnsi" w:eastAsiaTheme="minorEastAsia" w:hAnsiTheme="minorHAnsi"/>
          <w:rPrChange w:id="370" w:author="Stagair1" w:date="2018-05-08T16:40:00Z">
            <w:rPr>
              <w:rFonts w:asciiTheme="minorHAnsi" w:eastAsiaTheme="minorEastAsia" w:hAnsiTheme="minorHAnsi"/>
              <w:noProof/>
            </w:rPr>
          </w:rPrChange>
        </w:rPr>
      </w:pPr>
      <w:r w:rsidRPr="00E15CDD">
        <w:rPr>
          <w:rPrChange w:id="371" w:author="Stagair1" w:date="2018-05-08T16:40:00Z">
            <w:rPr/>
          </w:rPrChange>
        </w:rPr>
        <w:fldChar w:fldCharType="begin"/>
      </w:r>
      <w:r w:rsidRPr="00E15CDD">
        <w:instrText xml:space="preserve"> HYPERLINK \l "_Toc512841418" </w:instrText>
      </w:r>
      <w:r w:rsidRPr="00E15CDD">
        <w:rPr>
          <w:rPrChange w:id="372" w:author="Stagair1" w:date="2018-05-08T16:40:00Z">
            <w:rPr>
              <w:noProof/>
            </w:rPr>
          </w:rPrChange>
        </w:rPr>
        <w:fldChar w:fldCharType="separate"/>
      </w:r>
      <w:r w:rsidR="000C55FB" w:rsidRPr="00E15CDD">
        <w:rPr>
          <w:rStyle w:val="Hyperlink"/>
          <w:rPrChange w:id="373" w:author="Stagair1" w:date="2018-05-08T16:40:00Z">
            <w:rPr>
              <w:rStyle w:val="Hyperlink"/>
              <w:noProof/>
              <w:lang w:val="nl-NL"/>
            </w:rPr>
          </w:rPrChange>
        </w:rPr>
        <w:t>4.1.1</w:t>
      </w:r>
      <w:r w:rsidR="000C55FB" w:rsidRPr="00E15CDD">
        <w:rPr>
          <w:rFonts w:asciiTheme="minorHAnsi" w:eastAsiaTheme="minorEastAsia" w:hAnsiTheme="minorHAnsi"/>
          <w:rPrChange w:id="374" w:author="Stagair1" w:date="2018-05-08T16:40:00Z">
            <w:rPr>
              <w:rFonts w:asciiTheme="minorHAnsi" w:eastAsiaTheme="minorEastAsia" w:hAnsiTheme="minorHAnsi"/>
              <w:noProof/>
            </w:rPr>
          </w:rPrChange>
        </w:rPr>
        <w:tab/>
      </w:r>
      <w:r w:rsidR="000C55FB" w:rsidRPr="00E15CDD">
        <w:rPr>
          <w:rStyle w:val="Hyperlink"/>
          <w:rPrChange w:id="375" w:author="Stagair1" w:date="2018-05-08T16:40:00Z">
            <w:rPr>
              <w:rStyle w:val="Hyperlink"/>
              <w:noProof/>
              <w:lang w:val="nl-NL"/>
            </w:rPr>
          </w:rPrChange>
        </w:rPr>
        <w:t>Vergelijking met VPN</w:t>
      </w:r>
      <w:r w:rsidR="000C55FB" w:rsidRPr="00E15CDD">
        <w:rPr>
          <w:webHidden/>
          <w:rPrChange w:id="376" w:author="Stagair1" w:date="2018-05-08T16:40:00Z">
            <w:rPr>
              <w:noProof/>
              <w:webHidden/>
            </w:rPr>
          </w:rPrChange>
        </w:rPr>
        <w:tab/>
      </w:r>
      <w:r w:rsidR="000C55FB" w:rsidRPr="00E15CDD">
        <w:rPr>
          <w:webHidden/>
          <w:rPrChange w:id="377" w:author="Stagair1" w:date="2018-05-08T16:40:00Z">
            <w:rPr>
              <w:noProof/>
              <w:webHidden/>
            </w:rPr>
          </w:rPrChange>
        </w:rPr>
        <w:fldChar w:fldCharType="begin"/>
      </w:r>
      <w:r w:rsidR="000C55FB" w:rsidRPr="00E15CDD">
        <w:rPr>
          <w:webHidden/>
          <w:rPrChange w:id="378" w:author="Stagair1" w:date="2018-05-08T16:40:00Z">
            <w:rPr>
              <w:noProof/>
              <w:webHidden/>
            </w:rPr>
          </w:rPrChange>
        </w:rPr>
        <w:instrText xml:space="preserve"> PAGEREF _Toc512841418 \h </w:instrText>
      </w:r>
      <w:r w:rsidR="000C55FB" w:rsidRPr="00E15CDD">
        <w:rPr>
          <w:webHidden/>
          <w:rPrChange w:id="379" w:author="Stagair1" w:date="2018-05-08T16:40:00Z">
            <w:rPr>
              <w:webHidden/>
            </w:rPr>
          </w:rPrChange>
        </w:rPr>
      </w:r>
      <w:r w:rsidR="000C55FB" w:rsidRPr="00E15CDD">
        <w:rPr>
          <w:webHidden/>
          <w:rPrChange w:id="380" w:author="Stagair1" w:date="2018-05-08T16:40:00Z">
            <w:rPr>
              <w:noProof/>
              <w:webHidden/>
            </w:rPr>
          </w:rPrChange>
        </w:rPr>
        <w:fldChar w:fldCharType="separate"/>
      </w:r>
      <w:r w:rsidR="000C55FB" w:rsidRPr="00E15CDD">
        <w:rPr>
          <w:webHidden/>
          <w:rPrChange w:id="381" w:author="Stagair1" w:date="2018-05-08T16:40:00Z">
            <w:rPr>
              <w:noProof/>
              <w:webHidden/>
            </w:rPr>
          </w:rPrChange>
        </w:rPr>
        <w:t>18</w:t>
      </w:r>
      <w:r w:rsidR="000C55FB" w:rsidRPr="00E15CDD">
        <w:rPr>
          <w:webHidden/>
          <w:rPrChange w:id="382" w:author="Stagair1" w:date="2018-05-08T16:40:00Z">
            <w:rPr>
              <w:noProof/>
              <w:webHidden/>
            </w:rPr>
          </w:rPrChange>
        </w:rPr>
        <w:fldChar w:fldCharType="end"/>
      </w:r>
      <w:r w:rsidRPr="00E15CDD">
        <w:rPr>
          <w:rPrChange w:id="383" w:author="Stagair1" w:date="2018-05-08T16:40:00Z">
            <w:rPr>
              <w:noProof/>
            </w:rPr>
          </w:rPrChange>
        </w:rPr>
        <w:fldChar w:fldCharType="end"/>
      </w:r>
    </w:p>
    <w:p w14:paraId="6798E889" w14:textId="77777777" w:rsidR="000C55FB" w:rsidRPr="00E15CDD" w:rsidRDefault="00096A65">
      <w:pPr>
        <w:pStyle w:val="Inhopg3"/>
        <w:tabs>
          <w:tab w:val="left" w:pos="1320"/>
          <w:tab w:val="right" w:leader="dot" w:pos="8891"/>
        </w:tabs>
        <w:rPr>
          <w:rFonts w:asciiTheme="minorHAnsi" w:eastAsiaTheme="minorEastAsia" w:hAnsiTheme="minorHAnsi"/>
          <w:rPrChange w:id="384" w:author="Stagair1" w:date="2018-05-08T16:40:00Z">
            <w:rPr>
              <w:rFonts w:asciiTheme="minorHAnsi" w:eastAsiaTheme="minorEastAsia" w:hAnsiTheme="minorHAnsi"/>
              <w:noProof/>
            </w:rPr>
          </w:rPrChange>
        </w:rPr>
      </w:pPr>
      <w:r w:rsidRPr="00E15CDD">
        <w:rPr>
          <w:rPrChange w:id="385" w:author="Stagair1" w:date="2018-05-08T16:40:00Z">
            <w:rPr/>
          </w:rPrChange>
        </w:rPr>
        <w:fldChar w:fldCharType="begin"/>
      </w:r>
      <w:r w:rsidRPr="00E15CDD">
        <w:instrText xml:space="preserve"> HYPERLINK \l "_Toc512841419" </w:instrText>
      </w:r>
      <w:r w:rsidRPr="00E15CDD">
        <w:rPr>
          <w:rPrChange w:id="386" w:author="Stagair1" w:date="2018-05-08T16:40:00Z">
            <w:rPr>
              <w:noProof/>
            </w:rPr>
          </w:rPrChange>
        </w:rPr>
        <w:fldChar w:fldCharType="separate"/>
      </w:r>
      <w:r w:rsidR="000C55FB" w:rsidRPr="00E15CDD">
        <w:rPr>
          <w:rStyle w:val="Hyperlink"/>
          <w:rPrChange w:id="387" w:author="Stagair1" w:date="2018-05-08T16:40:00Z">
            <w:rPr>
              <w:rStyle w:val="Hyperlink"/>
              <w:noProof/>
              <w:lang w:val="nl-NL"/>
            </w:rPr>
          </w:rPrChange>
        </w:rPr>
        <w:t>4.1.2</w:t>
      </w:r>
      <w:r w:rsidR="000C55FB" w:rsidRPr="00E15CDD">
        <w:rPr>
          <w:rFonts w:asciiTheme="minorHAnsi" w:eastAsiaTheme="minorEastAsia" w:hAnsiTheme="minorHAnsi"/>
          <w:rPrChange w:id="388" w:author="Stagair1" w:date="2018-05-08T16:40:00Z">
            <w:rPr>
              <w:rFonts w:asciiTheme="minorHAnsi" w:eastAsiaTheme="minorEastAsia" w:hAnsiTheme="minorHAnsi"/>
              <w:noProof/>
            </w:rPr>
          </w:rPrChange>
        </w:rPr>
        <w:tab/>
      </w:r>
      <w:r w:rsidR="000C55FB" w:rsidRPr="00E15CDD">
        <w:rPr>
          <w:rStyle w:val="Hyperlink"/>
          <w:rPrChange w:id="389" w:author="Stagair1" w:date="2018-05-08T16:40:00Z">
            <w:rPr>
              <w:rStyle w:val="Hyperlink"/>
              <w:noProof/>
              <w:lang w:val="nl-NL"/>
            </w:rPr>
          </w:rPrChange>
        </w:rPr>
        <w:t>Keuze aan Cloud-opstellingen</w:t>
      </w:r>
      <w:r w:rsidR="000C55FB" w:rsidRPr="00E15CDD">
        <w:rPr>
          <w:webHidden/>
          <w:rPrChange w:id="390" w:author="Stagair1" w:date="2018-05-08T16:40:00Z">
            <w:rPr>
              <w:noProof/>
              <w:webHidden/>
            </w:rPr>
          </w:rPrChange>
        </w:rPr>
        <w:tab/>
      </w:r>
      <w:r w:rsidR="000C55FB" w:rsidRPr="00E15CDD">
        <w:rPr>
          <w:webHidden/>
          <w:rPrChange w:id="391" w:author="Stagair1" w:date="2018-05-08T16:40:00Z">
            <w:rPr>
              <w:noProof/>
              <w:webHidden/>
            </w:rPr>
          </w:rPrChange>
        </w:rPr>
        <w:fldChar w:fldCharType="begin"/>
      </w:r>
      <w:r w:rsidR="000C55FB" w:rsidRPr="00E15CDD">
        <w:rPr>
          <w:webHidden/>
          <w:rPrChange w:id="392" w:author="Stagair1" w:date="2018-05-08T16:40:00Z">
            <w:rPr>
              <w:noProof/>
              <w:webHidden/>
            </w:rPr>
          </w:rPrChange>
        </w:rPr>
        <w:instrText xml:space="preserve"> PAGEREF _Toc512841419 \h </w:instrText>
      </w:r>
      <w:r w:rsidR="000C55FB" w:rsidRPr="00E15CDD">
        <w:rPr>
          <w:webHidden/>
          <w:rPrChange w:id="393" w:author="Stagair1" w:date="2018-05-08T16:40:00Z">
            <w:rPr>
              <w:webHidden/>
            </w:rPr>
          </w:rPrChange>
        </w:rPr>
      </w:r>
      <w:r w:rsidR="000C55FB" w:rsidRPr="00E15CDD">
        <w:rPr>
          <w:webHidden/>
          <w:rPrChange w:id="394" w:author="Stagair1" w:date="2018-05-08T16:40:00Z">
            <w:rPr>
              <w:noProof/>
              <w:webHidden/>
            </w:rPr>
          </w:rPrChange>
        </w:rPr>
        <w:fldChar w:fldCharType="separate"/>
      </w:r>
      <w:r w:rsidR="000C55FB" w:rsidRPr="00E15CDD">
        <w:rPr>
          <w:webHidden/>
          <w:rPrChange w:id="395" w:author="Stagair1" w:date="2018-05-08T16:40:00Z">
            <w:rPr>
              <w:noProof/>
              <w:webHidden/>
            </w:rPr>
          </w:rPrChange>
        </w:rPr>
        <w:t>20</w:t>
      </w:r>
      <w:r w:rsidR="000C55FB" w:rsidRPr="00E15CDD">
        <w:rPr>
          <w:webHidden/>
          <w:rPrChange w:id="396" w:author="Stagair1" w:date="2018-05-08T16:40:00Z">
            <w:rPr>
              <w:noProof/>
              <w:webHidden/>
            </w:rPr>
          </w:rPrChange>
        </w:rPr>
        <w:fldChar w:fldCharType="end"/>
      </w:r>
      <w:r w:rsidRPr="00E15CDD">
        <w:rPr>
          <w:rPrChange w:id="397" w:author="Stagair1" w:date="2018-05-08T16:40:00Z">
            <w:rPr>
              <w:noProof/>
            </w:rPr>
          </w:rPrChange>
        </w:rPr>
        <w:fldChar w:fldCharType="end"/>
      </w:r>
    </w:p>
    <w:p w14:paraId="701DC10F" w14:textId="77777777" w:rsidR="000C55FB" w:rsidRPr="00E15CDD" w:rsidRDefault="00096A65">
      <w:pPr>
        <w:pStyle w:val="Inhopg3"/>
        <w:tabs>
          <w:tab w:val="left" w:pos="1320"/>
          <w:tab w:val="right" w:leader="dot" w:pos="8891"/>
        </w:tabs>
        <w:rPr>
          <w:rFonts w:asciiTheme="minorHAnsi" w:eastAsiaTheme="minorEastAsia" w:hAnsiTheme="minorHAnsi"/>
          <w:rPrChange w:id="398" w:author="Stagair1" w:date="2018-05-08T16:40:00Z">
            <w:rPr>
              <w:rFonts w:asciiTheme="minorHAnsi" w:eastAsiaTheme="minorEastAsia" w:hAnsiTheme="minorHAnsi"/>
              <w:noProof/>
            </w:rPr>
          </w:rPrChange>
        </w:rPr>
      </w:pPr>
      <w:r w:rsidRPr="00E15CDD">
        <w:rPr>
          <w:rPrChange w:id="399" w:author="Stagair1" w:date="2018-05-08T16:40:00Z">
            <w:rPr/>
          </w:rPrChange>
        </w:rPr>
        <w:fldChar w:fldCharType="begin"/>
      </w:r>
      <w:r w:rsidRPr="00E15CDD">
        <w:instrText xml:space="preserve"> HYPERLINK \l "_Toc512841420" </w:instrText>
      </w:r>
      <w:r w:rsidRPr="00E15CDD">
        <w:rPr>
          <w:rPrChange w:id="400" w:author="Stagair1" w:date="2018-05-08T16:40:00Z">
            <w:rPr>
              <w:noProof/>
            </w:rPr>
          </w:rPrChange>
        </w:rPr>
        <w:fldChar w:fldCharType="separate"/>
      </w:r>
      <w:r w:rsidR="000C55FB" w:rsidRPr="00E15CDD">
        <w:rPr>
          <w:rStyle w:val="Hyperlink"/>
          <w:rPrChange w:id="401" w:author="Stagair1" w:date="2018-05-08T16:40:00Z">
            <w:rPr>
              <w:rStyle w:val="Hyperlink"/>
              <w:noProof/>
              <w:lang w:val="nl-NL"/>
            </w:rPr>
          </w:rPrChange>
        </w:rPr>
        <w:t>4.1.3</w:t>
      </w:r>
      <w:r w:rsidR="000C55FB" w:rsidRPr="00E15CDD">
        <w:rPr>
          <w:rFonts w:asciiTheme="minorHAnsi" w:eastAsiaTheme="minorEastAsia" w:hAnsiTheme="minorHAnsi"/>
          <w:rPrChange w:id="402" w:author="Stagair1" w:date="2018-05-08T16:40:00Z">
            <w:rPr>
              <w:rFonts w:asciiTheme="minorHAnsi" w:eastAsiaTheme="minorEastAsia" w:hAnsiTheme="minorHAnsi"/>
              <w:noProof/>
            </w:rPr>
          </w:rPrChange>
        </w:rPr>
        <w:tab/>
      </w:r>
      <w:r w:rsidR="000C55FB" w:rsidRPr="00E15CDD">
        <w:rPr>
          <w:rStyle w:val="Hyperlink"/>
          <w:rPrChange w:id="403" w:author="Stagair1" w:date="2018-05-08T16:40:00Z">
            <w:rPr>
              <w:rStyle w:val="Hyperlink"/>
              <w:noProof/>
              <w:lang w:val="nl-NL"/>
            </w:rPr>
          </w:rPrChange>
        </w:rPr>
        <w:t>Keuze aan Cloud-oplossingen</w:t>
      </w:r>
      <w:r w:rsidR="000C55FB" w:rsidRPr="00E15CDD">
        <w:rPr>
          <w:webHidden/>
          <w:rPrChange w:id="404" w:author="Stagair1" w:date="2018-05-08T16:40:00Z">
            <w:rPr>
              <w:noProof/>
              <w:webHidden/>
            </w:rPr>
          </w:rPrChange>
        </w:rPr>
        <w:tab/>
      </w:r>
      <w:r w:rsidR="000C55FB" w:rsidRPr="00E15CDD">
        <w:rPr>
          <w:webHidden/>
          <w:rPrChange w:id="405" w:author="Stagair1" w:date="2018-05-08T16:40:00Z">
            <w:rPr>
              <w:noProof/>
              <w:webHidden/>
            </w:rPr>
          </w:rPrChange>
        </w:rPr>
        <w:fldChar w:fldCharType="begin"/>
      </w:r>
      <w:r w:rsidR="000C55FB" w:rsidRPr="00E15CDD">
        <w:rPr>
          <w:webHidden/>
          <w:rPrChange w:id="406" w:author="Stagair1" w:date="2018-05-08T16:40:00Z">
            <w:rPr>
              <w:noProof/>
              <w:webHidden/>
            </w:rPr>
          </w:rPrChange>
        </w:rPr>
        <w:instrText xml:space="preserve"> PAGEREF _Toc512841420 \h </w:instrText>
      </w:r>
      <w:r w:rsidR="000C55FB" w:rsidRPr="00E15CDD">
        <w:rPr>
          <w:webHidden/>
          <w:rPrChange w:id="407" w:author="Stagair1" w:date="2018-05-08T16:40:00Z">
            <w:rPr>
              <w:webHidden/>
            </w:rPr>
          </w:rPrChange>
        </w:rPr>
      </w:r>
      <w:r w:rsidR="000C55FB" w:rsidRPr="00E15CDD">
        <w:rPr>
          <w:webHidden/>
          <w:rPrChange w:id="408" w:author="Stagair1" w:date="2018-05-08T16:40:00Z">
            <w:rPr>
              <w:noProof/>
              <w:webHidden/>
            </w:rPr>
          </w:rPrChange>
        </w:rPr>
        <w:fldChar w:fldCharType="separate"/>
      </w:r>
      <w:r w:rsidR="000C55FB" w:rsidRPr="00E15CDD">
        <w:rPr>
          <w:webHidden/>
          <w:rPrChange w:id="409" w:author="Stagair1" w:date="2018-05-08T16:40:00Z">
            <w:rPr>
              <w:noProof/>
              <w:webHidden/>
            </w:rPr>
          </w:rPrChange>
        </w:rPr>
        <w:t>21</w:t>
      </w:r>
      <w:r w:rsidR="000C55FB" w:rsidRPr="00E15CDD">
        <w:rPr>
          <w:webHidden/>
          <w:rPrChange w:id="410" w:author="Stagair1" w:date="2018-05-08T16:40:00Z">
            <w:rPr>
              <w:noProof/>
              <w:webHidden/>
            </w:rPr>
          </w:rPrChange>
        </w:rPr>
        <w:fldChar w:fldCharType="end"/>
      </w:r>
      <w:r w:rsidRPr="00E15CDD">
        <w:rPr>
          <w:rPrChange w:id="411" w:author="Stagair1" w:date="2018-05-08T16:40:00Z">
            <w:rPr>
              <w:noProof/>
            </w:rPr>
          </w:rPrChange>
        </w:rPr>
        <w:fldChar w:fldCharType="end"/>
      </w:r>
    </w:p>
    <w:p w14:paraId="40844EDD" w14:textId="77777777" w:rsidR="000C55FB" w:rsidRPr="00E15CDD" w:rsidRDefault="00096A65">
      <w:pPr>
        <w:pStyle w:val="Inhopg3"/>
        <w:tabs>
          <w:tab w:val="left" w:pos="1320"/>
          <w:tab w:val="right" w:leader="dot" w:pos="8891"/>
        </w:tabs>
        <w:rPr>
          <w:rFonts w:asciiTheme="minorHAnsi" w:eastAsiaTheme="minorEastAsia" w:hAnsiTheme="minorHAnsi"/>
          <w:rPrChange w:id="412" w:author="Stagair1" w:date="2018-05-08T16:40:00Z">
            <w:rPr>
              <w:rFonts w:asciiTheme="minorHAnsi" w:eastAsiaTheme="minorEastAsia" w:hAnsiTheme="minorHAnsi"/>
              <w:noProof/>
            </w:rPr>
          </w:rPrChange>
        </w:rPr>
      </w:pPr>
      <w:r w:rsidRPr="00E15CDD">
        <w:rPr>
          <w:rPrChange w:id="413" w:author="Stagair1" w:date="2018-05-08T16:40:00Z">
            <w:rPr/>
          </w:rPrChange>
        </w:rPr>
        <w:fldChar w:fldCharType="begin"/>
      </w:r>
      <w:r w:rsidRPr="00E15CDD">
        <w:instrText xml:space="preserve"> HYPERLINK \l "_Toc512841421" </w:instrText>
      </w:r>
      <w:r w:rsidRPr="00E15CDD">
        <w:rPr>
          <w:rPrChange w:id="414" w:author="Stagair1" w:date="2018-05-08T16:40:00Z">
            <w:rPr>
              <w:noProof/>
            </w:rPr>
          </w:rPrChange>
        </w:rPr>
        <w:fldChar w:fldCharType="separate"/>
      </w:r>
      <w:r w:rsidR="000C55FB" w:rsidRPr="00E15CDD">
        <w:rPr>
          <w:rStyle w:val="Hyperlink"/>
          <w:rPrChange w:id="415" w:author="Stagair1" w:date="2018-05-08T16:40:00Z">
            <w:rPr>
              <w:rStyle w:val="Hyperlink"/>
              <w:noProof/>
              <w:lang w:val="nl-NL"/>
            </w:rPr>
          </w:rPrChange>
        </w:rPr>
        <w:t>4.1.4</w:t>
      </w:r>
      <w:r w:rsidR="000C55FB" w:rsidRPr="00E15CDD">
        <w:rPr>
          <w:rFonts w:asciiTheme="minorHAnsi" w:eastAsiaTheme="minorEastAsia" w:hAnsiTheme="minorHAnsi"/>
          <w:rPrChange w:id="416" w:author="Stagair1" w:date="2018-05-08T16:40:00Z">
            <w:rPr>
              <w:rFonts w:asciiTheme="minorHAnsi" w:eastAsiaTheme="minorEastAsia" w:hAnsiTheme="minorHAnsi"/>
              <w:noProof/>
            </w:rPr>
          </w:rPrChange>
        </w:rPr>
        <w:tab/>
      </w:r>
      <w:r w:rsidR="000C55FB" w:rsidRPr="00E15CDD">
        <w:rPr>
          <w:rStyle w:val="Hyperlink"/>
          <w:rPrChange w:id="417" w:author="Stagair1" w:date="2018-05-08T16:40:00Z">
            <w:rPr>
              <w:rStyle w:val="Hyperlink"/>
              <w:noProof/>
              <w:lang w:val="nl-NL"/>
            </w:rPr>
          </w:rPrChange>
        </w:rPr>
        <w:t>ShareFile</w:t>
      </w:r>
      <w:r w:rsidR="000C55FB" w:rsidRPr="00E15CDD">
        <w:rPr>
          <w:webHidden/>
          <w:rPrChange w:id="418" w:author="Stagair1" w:date="2018-05-08T16:40:00Z">
            <w:rPr>
              <w:noProof/>
              <w:webHidden/>
            </w:rPr>
          </w:rPrChange>
        </w:rPr>
        <w:tab/>
      </w:r>
      <w:r w:rsidR="000C55FB" w:rsidRPr="00E15CDD">
        <w:rPr>
          <w:webHidden/>
          <w:rPrChange w:id="419" w:author="Stagair1" w:date="2018-05-08T16:40:00Z">
            <w:rPr>
              <w:noProof/>
              <w:webHidden/>
            </w:rPr>
          </w:rPrChange>
        </w:rPr>
        <w:fldChar w:fldCharType="begin"/>
      </w:r>
      <w:r w:rsidR="000C55FB" w:rsidRPr="00E15CDD">
        <w:rPr>
          <w:webHidden/>
          <w:rPrChange w:id="420" w:author="Stagair1" w:date="2018-05-08T16:40:00Z">
            <w:rPr>
              <w:noProof/>
              <w:webHidden/>
            </w:rPr>
          </w:rPrChange>
        </w:rPr>
        <w:instrText xml:space="preserve"> PAGEREF _Toc512841421 \h </w:instrText>
      </w:r>
      <w:r w:rsidR="000C55FB" w:rsidRPr="00E15CDD">
        <w:rPr>
          <w:webHidden/>
          <w:rPrChange w:id="421" w:author="Stagair1" w:date="2018-05-08T16:40:00Z">
            <w:rPr>
              <w:webHidden/>
            </w:rPr>
          </w:rPrChange>
        </w:rPr>
      </w:r>
      <w:r w:rsidR="000C55FB" w:rsidRPr="00E15CDD">
        <w:rPr>
          <w:webHidden/>
          <w:rPrChange w:id="422" w:author="Stagair1" w:date="2018-05-08T16:40:00Z">
            <w:rPr>
              <w:noProof/>
              <w:webHidden/>
            </w:rPr>
          </w:rPrChange>
        </w:rPr>
        <w:fldChar w:fldCharType="separate"/>
      </w:r>
      <w:r w:rsidR="000C55FB" w:rsidRPr="00E15CDD">
        <w:rPr>
          <w:webHidden/>
          <w:rPrChange w:id="423" w:author="Stagair1" w:date="2018-05-08T16:40:00Z">
            <w:rPr>
              <w:noProof/>
              <w:webHidden/>
            </w:rPr>
          </w:rPrChange>
        </w:rPr>
        <w:t>22</w:t>
      </w:r>
      <w:r w:rsidR="000C55FB" w:rsidRPr="00E15CDD">
        <w:rPr>
          <w:webHidden/>
          <w:rPrChange w:id="424" w:author="Stagair1" w:date="2018-05-08T16:40:00Z">
            <w:rPr>
              <w:noProof/>
              <w:webHidden/>
            </w:rPr>
          </w:rPrChange>
        </w:rPr>
        <w:fldChar w:fldCharType="end"/>
      </w:r>
      <w:r w:rsidRPr="00E15CDD">
        <w:rPr>
          <w:rPrChange w:id="425" w:author="Stagair1" w:date="2018-05-08T16:40:00Z">
            <w:rPr>
              <w:noProof/>
            </w:rPr>
          </w:rPrChange>
        </w:rPr>
        <w:fldChar w:fldCharType="end"/>
      </w:r>
    </w:p>
    <w:p w14:paraId="2ED25C36" w14:textId="77777777" w:rsidR="000C55FB" w:rsidRPr="00E15CDD" w:rsidRDefault="00096A65">
      <w:pPr>
        <w:pStyle w:val="Inhopg2"/>
        <w:tabs>
          <w:tab w:val="left" w:pos="880"/>
          <w:tab w:val="right" w:leader="dot" w:pos="8891"/>
        </w:tabs>
        <w:rPr>
          <w:rFonts w:asciiTheme="minorHAnsi" w:eastAsiaTheme="minorEastAsia" w:hAnsiTheme="minorHAnsi"/>
          <w:rPrChange w:id="426" w:author="Stagair1" w:date="2018-05-08T16:40:00Z">
            <w:rPr>
              <w:rFonts w:asciiTheme="minorHAnsi" w:eastAsiaTheme="minorEastAsia" w:hAnsiTheme="minorHAnsi"/>
              <w:noProof/>
            </w:rPr>
          </w:rPrChange>
        </w:rPr>
      </w:pPr>
      <w:r w:rsidRPr="00E15CDD">
        <w:rPr>
          <w:rPrChange w:id="427" w:author="Stagair1" w:date="2018-05-08T16:40:00Z">
            <w:rPr/>
          </w:rPrChange>
        </w:rPr>
        <w:fldChar w:fldCharType="begin"/>
      </w:r>
      <w:r w:rsidRPr="00E15CDD">
        <w:instrText xml:space="preserve"> HYPERLINK \l "_Toc512841422" </w:instrText>
      </w:r>
      <w:r w:rsidRPr="00E15CDD">
        <w:rPr>
          <w:rPrChange w:id="428" w:author="Stagair1" w:date="2018-05-08T16:40:00Z">
            <w:rPr>
              <w:noProof/>
            </w:rPr>
          </w:rPrChange>
        </w:rPr>
        <w:fldChar w:fldCharType="separate"/>
      </w:r>
      <w:r w:rsidR="000C55FB" w:rsidRPr="00E15CDD">
        <w:rPr>
          <w:rStyle w:val="Hyperlink"/>
          <w:rPrChange w:id="429" w:author="Stagair1" w:date="2018-05-08T16:40:00Z">
            <w:rPr>
              <w:rStyle w:val="Hyperlink"/>
              <w:noProof/>
              <w:lang w:val="nl-NL"/>
            </w:rPr>
          </w:rPrChange>
        </w:rPr>
        <w:t>4.2</w:t>
      </w:r>
      <w:r w:rsidR="000C55FB" w:rsidRPr="00E15CDD">
        <w:rPr>
          <w:rFonts w:asciiTheme="minorHAnsi" w:eastAsiaTheme="minorEastAsia" w:hAnsiTheme="minorHAnsi"/>
          <w:rPrChange w:id="430" w:author="Stagair1" w:date="2018-05-08T16:40:00Z">
            <w:rPr>
              <w:rFonts w:asciiTheme="minorHAnsi" w:eastAsiaTheme="minorEastAsia" w:hAnsiTheme="minorHAnsi"/>
              <w:noProof/>
            </w:rPr>
          </w:rPrChange>
        </w:rPr>
        <w:tab/>
      </w:r>
      <w:r w:rsidR="000C55FB" w:rsidRPr="00E15CDD">
        <w:rPr>
          <w:rStyle w:val="Hyperlink"/>
          <w:rPrChange w:id="431" w:author="Stagair1" w:date="2018-05-08T16:40:00Z">
            <w:rPr>
              <w:rStyle w:val="Hyperlink"/>
              <w:noProof/>
              <w:lang w:val="nl-NL"/>
            </w:rPr>
          </w:rPrChange>
        </w:rPr>
        <w:t>Netwerkvoorzieningen</w:t>
      </w:r>
      <w:r w:rsidR="000C55FB" w:rsidRPr="00E15CDD">
        <w:rPr>
          <w:webHidden/>
          <w:rPrChange w:id="432" w:author="Stagair1" w:date="2018-05-08T16:40:00Z">
            <w:rPr>
              <w:noProof/>
              <w:webHidden/>
            </w:rPr>
          </w:rPrChange>
        </w:rPr>
        <w:tab/>
      </w:r>
      <w:r w:rsidR="000C55FB" w:rsidRPr="00E15CDD">
        <w:rPr>
          <w:webHidden/>
          <w:rPrChange w:id="433" w:author="Stagair1" w:date="2018-05-08T16:40:00Z">
            <w:rPr>
              <w:noProof/>
              <w:webHidden/>
            </w:rPr>
          </w:rPrChange>
        </w:rPr>
        <w:fldChar w:fldCharType="begin"/>
      </w:r>
      <w:r w:rsidR="000C55FB" w:rsidRPr="00E15CDD">
        <w:rPr>
          <w:webHidden/>
          <w:rPrChange w:id="434" w:author="Stagair1" w:date="2018-05-08T16:40:00Z">
            <w:rPr>
              <w:noProof/>
              <w:webHidden/>
            </w:rPr>
          </w:rPrChange>
        </w:rPr>
        <w:instrText xml:space="preserve"> PAGEREF _Toc512841422 \h </w:instrText>
      </w:r>
      <w:r w:rsidR="000C55FB" w:rsidRPr="00E15CDD">
        <w:rPr>
          <w:webHidden/>
          <w:rPrChange w:id="435" w:author="Stagair1" w:date="2018-05-08T16:40:00Z">
            <w:rPr>
              <w:webHidden/>
            </w:rPr>
          </w:rPrChange>
        </w:rPr>
      </w:r>
      <w:r w:rsidR="000C55FB" w:rsidRPr="00E15CDD">
        <w:rPr>
          <w:webHidden/>
          <w:rPrChange w:id="436" w:author="Stagair1" w:date="2018-05-08T16:40:00Z">
            <w:rPr>
              <w:noProof/>
              <w:webHidden/>
            </w:rPr>
          </w:rPrChange>
        </w:rPr>
        <w:fldChar w:fldCharType="separate"/>
      </w:r>
      <w:r w:rsidR="000C55FB" w:rsidRPr="00E15CDD">
        <w:rPr>
          <w:webHidden/>
          <w:rPrChange w:id="437" w:author="Stagair1" w:date="2018-05-08T16:40:00Z">
            <w:rPr>
              <w:noProof/>
              <w:webHidden/>
            </w:rPr>
          </w:rPrChange>
        </w:rPr>
        <w:t>24</w:t>
      </w:r>
      <w:r w:rsidR="000C55FB" w:rsidRPr="00E15CDD">
        <w:rPr>
          <w:webHidden/>
          <w:rPrChange w:id="438" w:author="Stagair1" w:date="2018-05-08T16:40:00Z">
            <w:rPr>
              <w:noProof/>
              <w:webHidden/>
            </w:rPr>
          </w:rPrChange>
        </w:rPr>
        <w:fldChar w:fldCharType="end"/>
      </w:r>
      <w:r w:rsidRPr="00E15CDD">
        <w:rPr>
          <w:rPrChange w:id="439" w:author="Stagair1" w:date="2018-05-08T16:40:00Z">
            <w:rPr>
              <w:noProof/>
            </w:rPr>
          </w:rPrChange>
        </w:rPr>
        <w:fldChar w:fldCharType="end"/>
      </w:r>
    </w:p>
    <w:p w14:paraId="57285AFC" w14:textId="77777777" w:rsidR="000C55FB" w:rsidRPr="00E15CDD" w:rsidRDefault="00096A65">
      <w:pPr>
        <w:pStyle w:val="Inhopg3"/>
        <w:tabs>
          <w:tab w:val="left" w:pos="1320"/>
          <w:tab w:val="right" w:leader="dot" w:pos="8891"/>
        </w:tabs>
        <w:rPr>
          <w:rFonts w:asciiTheme="minorHAnsi" w:eastAsiaTheme="minorEastAsia" w:hAnsiTheme="minorHAnsi"/>
          <w:rPrChange w:id="440" w:author="Stagair1" w:date="2018-05-08T16:40:00Z">
            <w:rPr>
              <w:rFonts w:asciiTheme="minorHAnsi" w:eastAsiaTheme="minorEastAsia" w:hAnsiTheme="minorHAnsi"/>
              <w:noProof/>
            </w:rPr>
          </w:rPrChange>
        </w:rPr>
      </w:pPr>
      <w:r w:rsidRPr="00E15CDD">
        <w:rPr>
          <w:rPrChange w:id="441" w:author="Stagair1" w:date="2018-05-08T16:40:00Z">
            <w:rPr/>
          </w:rPrChange>
        </w:rPr>
        <w:fldChar w:fldCharType="begin"/>
      </w:r>
      <w:r w:rsidRPr="00E15CDD">
        <w:instrText xml:space="preserve"> HYPERLINK \l "_Toc512841423" </w:instrText>
      </w:r>
      <w:r w:rsidRPr="00E15CDD">
        <w:rPr>
          <w:rPrChange w:id="442" w:author="Stagair1" w:date="2018-05-08T16:40:00Z">
            <w:rPr>
              <w:noProof/>
            </w:rPr>
          </w:rPrChange>
        </w:rPr>
        <w:fldChar w:fldCharType="separate"/>
      </w:r>
      <w:r w:rsidR="000C55FB" w:rsidRPr="00E15CDD">
        <w:rPr>
          <w:rStyle w:val="Hyperlink"/>
          <w:rPrChange w:id="443" w:author="Stagair1" w:date="2018-05-08T16:40:00Z">
            <w:rPr>
              <w:rStyle w:val="Hyperlink"/>
              <w:noProof/>
              <w:lang w:val="nl-NL"/>
            </w:rPr>
          </w:rPrChange>
        </w:rPr>
        <w:t>4.2.1</w:t>
      </w:r>
      <w:r w:rsidR="000C55FB" w:rsidRPr="00E15CDD">
        <w:rPr>
          <w:rFonts w:asciiTheme="minorHAnsi" w:eastAsiaTheme="minorEastAsia" w:hAnsiTheme="minorHAnsi"/>
          <w:rPrChange w:id="444" w:author="Stagair1" w:date="2018-05-08T16:40:00Z">
            <w:rPr>
              <w:rFonts w:asciiTheme="minorHAnsi" w:eastAsiaTheme="minorEastAsia" w:hAnsiTheme="minorHAnsi"/>
              <w:noProof/>
            </w:rPr>
          </w:rPrChange>
        </w:rPr>
        <w:tab/>
      </w:r>
      <w:r w:rsidR="000C55FB" w:rsidRPr="00E15CDD">
        <w:rPr>
          <w:rStyle w:val="Hyperlink"/>
          <w:rPrChange w:id="445" w:author="Stagair1" w:date="2018-05-08T16:40:00Z">
            <w:rPr>
              <w:rStyle w:val="Hyperlink"/>
              <w:noProof/>
              <w:lang w:val="nl-NL"/>
            </w:rPr>
          </w:rPrChange>
        </w:rPr>
        <w:t>Citrix ShareFile</w:t>
      </w:r>
      <w:r w:rsidR="000C55FB" w:rsidRPr="00E15CDD">
        <w:rPr>
          <w:webHidden/>
          <w:rPrChange w:id="446" w:author="Stagair1" w:date="2018-05-08T16:40:00Z">
            <w:rPr>
              <w:noProof/>
              <w:webHidden/>
            </w:rPr>
          </w:rPrChange>
        </w:rPr>
        <w:tab/>
      </w:r>
      <w:r w:rsidR="000C55FB" w:rsidRPr="00E15CDD">
        <w:rPr>
          <w:webHidden/>
          <w:rPrChange w:id="447" w:author="Stagair1" w:date="2018-05-08T16:40:00Z">
            <w:rPr>
              <w:noProof/>
              <w:webHidden/>
            </w:rPr>
          </w:rPrChange>
        </w:rPr>
        <w:fldChar w:fldCharType="begin"/>
      </w:r>
      <w:r w:rsidR="000C55FB" w:rsidRPr="00E15CDD">
        <w:rPr>
          <w:webHidden/>
          <w:rPrChange w:id="448" w:author="Stagair1" w:date="2018-05-08T16:40:00Z">
            <w:rPr>
              <w:noProof/>
              <w:webHidden/>
            </w:rPr>
          </w:rPrChange>
        </w:rPr>
        <w:instrText xml:space="preserve"> PAGEREF _Toc512841423 \h </w:instrText>
      </w:r>
      <w:r w:rsidR="000C55FB" w:rsidRPr="00E15CDD">
        <w:rPr>
          <w:webHidden/>
          <w:rPrChange w:id="449" w:author="Stagair1" w:date="2018-05-08T16:40:00Z">
            <w:rPr>
              <w:webHidden/>
            </w:rPr>
          </w:rPrChange>
        </w:rPr>
      </w:r>
      <w:r w:rsidR="000C55FB" w:rsidRPr="00E15CDD">
        <w:rPr>
          <w:webHidden/>
          <w:rPrChange w:id="450" w:author="Stagair1" w:date="2018-05-08T16:40:00Z">
            <w:rPr>
              <w:noProof/>
              <w:webHidden/>
            </w:rPr>
          </w:rPrChange>
        </w:rPr>
        <w:fldChar w:fldCharType="separate"/>
      </w:r>
      <w:r w:rsidR="000C55FB" w:rsidRPr="00E15CDD">
        <w:rPr>
          <w:webHidden/>
          <w:rPrChange w:id="451" w:author="Stagair1" w:date="2018-05-08T16:40:00Z">
            <w:rPr>
              <w:noProof/>
              <w:webHidden/>
            </w:rPr>
          </w:rPrChange>
        </w:rPr>
        <w:t>25</w:t>
      </w:r>
      <w:r w:rsidR="000C55FB" w:rsidRPr="00E15CDD">
        <w:rPr>
          <w:webHidden/>
          <w:rPrChange w:id="452" w:author="Stagair1" w:date="2018-05-08T16:40:00Z">
            <w:rPr>
              <w:noProof/>
              <w:webHidden/>
            </w:rPr>
          </w:rPrChange>
        </w:rPr>
        <w:fldChar w:fldCharType="end"/>
      </w:r>
      <w:r w:rsidRPr="00E15CDD">
        <w:rPr>
          <w:rPrChange w:id="453" w:author="Stagair1" w:date="2018-05-08T16:40:00Z">
            <w:rPr>
              <w:noProof/>
            </w:rPr>
          </w:rPrChange>
        </w:rPr>
        <w:fldChar w:fldCharType="end"/>
      </w:r>
    </w:p>
    <w:p w14:paraId="42374772" w14:textId="77777777" w:rsidR="000C55FB" w:rsidRPr="00E15CDD" w:rsidRDefault="00096A65">
      <w:pPr>
        <w:pStyle w:val="Inhopg3"/>
        <w:tabs>
          <w:tab w:val="left" w:pos="1320"/>
          <w:tab w:val="right" w:leader="dot" w:pos="8891"/>
        </w:tabs>
        <w:rPr>
          <w:rFonts w:asciiTheme="minorHAnsi" w:eastAsiaTheme="minorEastAsia" w:hAnsiTheme="minorHAnsi"/>
          <w:rPrChange w:id="454" w:author="Stagair1" w:date="2018-05-08T16:40:00Z">
            <w:rPr>
              <w:rFonts w:asciiTheme="minorHAnsi" w:eastAsiaTheme="minorEastAsia" w:hAnsiTheme="minorHAnsi"/>
              <w:noProof/>
            </w:rPr>
          </w:rPrChange>
        </w:rPr>
      </w:pPr>
      <w:r w:rsidRPr="00E15CDD">
        <w:rPr>
          <w:rPrChange w:id="455" w:author="Stagair1" w:date="2018-05-08T16:40:00Z">
            <w:rPr/>
          </w:rPrChange>
        </w:rPr>
        <w:fldChar w:fldCharType="begin"/>
      </w:r>
      <w:r w:rsidRPr="00E15CDD">
        <w:instrText xml:space="preserve"> HYPERLINK \l "_Toc512841424" </w:instrText>
      </w:r>
      <w:r w:rsidRPr="00E15CDD">
        <w:rPr>
          <w:rPrChange w:id="456" w:author="Stagair1" w:date="2018-05-08T16:40:00Z">
            <w:rPr>
              <w:noProof/>
            </w:rPr>
          </w:rPrChange>
        </w:rPr>
        <w:fldChar w:fldCharType="separate"/>
      </w:r>
      <w:r w:rsidR="000C55FB" w:rsidRPr="00E15CDD">
        <w:rPr>
          <w:rStyle w:val="Hyperlink"/>
          <w:rPrChange w:id="457" w:author="Stagair1" w:date="2018-05-08T16:40:00Z">
            <w:rPr>
              <w:rStyle w:val="Hyperlink"/>
              <w:noProof/>
              <w:lang w:val="nl-NL"/>
            </w:rPr>
          </w:rPrChange>
        </w:rPr>
        <w:t>4.2.2</w:t>
      </w:r>
      <w:r w:rsidR="000C55FB" w:rsidRPr="00E15CDD">
        <w:rPr>
          <w:rFonts w:asciiTheme="minorHAnsi" w:eastAsiaTheme="minorEastAsia" w:hAnsiTheme="minorHAnsi"/>
          <w:rPrChange w:id="458" w:author="Stagair1" w:date="2018-05-08T16:40:00Z">
            <w:rPr>
              <w:rFonts w:asciiTheme="minorHAnsi" w:eastAsiaTheme="minorEastAsia" w:hAnsiTheme="minorHAnsi"/>
              <w:noProof/>
            </w:rPr>
          </w:rPrChange>
        </w:rPr>
        <w:tab/>
      </w:r>
      <w:r w:rsidR="000C55FB" w:rsidRPr="00E15CDD">
        <w:rPr>
          <w:rStyle w:val="Hyperlink"/>
          <w:rPrChange w:id="459" w:author="Stagair1" w:date="2018-05-08T16:40:00Z">
            <w:rPr>
              <w:rStyle w:val="Hyperlink"/>
              <w:noProof/>
              <w:lang w:val="nl-NL"/>
            </w:rPr>
          </w:rPrChange>
        </w:rPr>
        <w:t>Citrix NetScaler</w:t>
      </w:r>
      <w:r w:rsidR="000C55FB" w:rsidRPr="00E15CDD">
        <w:rPr>
          <w:webHidden/>
          <w:rPrChange w:id="460" w:author="Stagair1" w:date="2018-05-08T16:40:00Z">
            <w:rPr>
              <w:noProof/>
              <w:webHidden/>
            </w:rPr>
          </w:rPrChange>
        </w:rPr>
        <w:tab/>
      </w:r>
      <w:r w:rsidR="000C55FB" w:rsidRPr="00E15CDD">
        <w:rPr>
          <w:webHidden/>
          <w:rPrChange w:id="461" w:author="Stagair1" w:date="2018-05-08T16:40:00Z">
            <w:rPr>
              <w:noProof/>
              <w:webHidden/>
            </w:rPr>
          </w:rPrChange>
        </w:rPr>
        <w:fldChar w:fldCharType="begin"/>
      </w:r>
      <w:r w:rsidR="000C55FB" w:rsidRPr="00E15CDD">
        <w:rPr>
          <w:webHidden/>
          <w:rPrChange w:id="462" w:author="Stagair1" w:date="2018-05-08T16:40:00Z">
            <w:rPr>
              <w:noProof/>
              <w:webHidden/>
            </w:rPr>
          </w:rPrChange>
        </w:rPr>
        <w:instrText xml:space="preserve"> PAGEREF _Toc512841424 \h </w:instrText>
      </w:r>
      <w:r w:rsidR="000C55FB" w:rsidRPr="00E15CDD">
        <w:rPr>
          <w:webHidden/>
          <w:rPrChange w:id="463" w:author="Stagair1" w:date="2018-05-08T16:40:00Z">
            <w:rPr>
              <w:webHidden/>
            </w:rPr>
          </w:rPrChange>
        </w:rPr>
      </w:r>
      <w:r w:rsidR="000C55FB" w:rsidRPr="00E15CDD">
        <w:rPr>
          <w:webHidden/>
          <w:rPrChange w:id="464" w:author="Stagair1" w:date="2018-05-08T16:40:00Z">
            <w:rPr>
              <w:noProof/>
              <w:webHidden/>
            </w:rPr>
          </w:rPrChange>
        </w:rPr>
        <w:fldChar w:fldCharType="separate"/>
      </w:r>
      <w:r w:rsidR="000C55FB" w:rsidRPr="00E15CDD">
        <w:rPr>
          <w:webHidden/>
          <w:rPrChange w:id="465" w:author="Stagair1" w:date="2018-05-08T16:40:00Z">
            <w:rPr>
              <w:noProof/>
              <w:webHidden/>
            </w:rPr>
          </w:rPrChange>
        </w:rPr>
        <w:t>25</w:t>
      </w:r>
      <w:r w:rsidR="000C55FB" w:rsidRPr="00E15CDD">
        <w:rPr>
          <w:webHidden/>
          <w:rPrChange w:id="466" w:author="Stagair1" w:date="2018-05-08T16:40:00Z">
            <w:rPr>
              <w:noProof/>
              <w:webHidden/>
            </w:rPr>
          </w:rPrChange>
        </w:rPr>
        <w:fldChar w:fldCharType="end"/>
      </w:r>
      <w:r w:rsidRPr="00E15CDD">
        <w:rPr>
          <w:rPrChange w:id="467" w:author="Stagair1" w:date="2018-05-08T16:40:00Z">
            <w:rPr>
              <w:noProof/>
            </w:rPr>
          </w:rPrChange>
        </w:rPr>
        <w:fldChar w:fldCharType="end"/>
      </w:r>
    </w:p>
    <w:p w14:paraId="5DBCA858" w14:textId="77777777" w:rsidR="000C55FB" w:rsidRPr="00E15CDD" w:rsidRDefault="00096A65">
      <w:pPr>
        <w:pStyle w:val="Inhopg3"/>
        <w:tabs>
          <w:tab w:val="left" w:pos="1320"/>
          <w:tab w:val="right" w:leader="dot" w:pos="8891"/>
        </w:tabs>
        <w:rPr>
          <w:rFonts w:asciiTheme="minorHAnsi" w:eastAsiaTheme="minorEastAsia" w:hAnsiTheme="minorHAnsi"/>
          <w:rPrChange w:id="468" w:author="Stagair1" w:date="2018-05-08T16:40:00Z">
            <w:rPr>
              <w:rFonts w:asciiTheme="minorHAnsi" w:eastAsiaTheme="minorEastAsia" w:hAnsiTheme="minorHAnsi"/>
              <w:noProof/>
            </w:rPr>
          </w:rPrChange>
        </w:rPr>
      </w:pPr>
      <w:r w:rsidRPr="00E15CDD">
        <w:rPr>
          <w:rPrChange w:id="469" w:author="Stagair1" w:date="2018-05-08T16:40:00Z">
            <w:rPr/>
          </w:rPrChange>
        </w:rPr>
        <w:fldChar w:fldCharType="begin"/>
      </w:r>
      <w:r w:rsidRPr="00E15CDD">
        <w:instrText xml:space="preserve"> HYPERLINK \l "_Toc512841425" </w:instrText>
      </w:r>
      <w:r w:rsidRPr="00E15CDD">
        <w:rPr>
          <w:rPrChange w:id="470" w:author="Stagair1" w:date="2018-05-08T16:40:00Z">
            <w:rPr>
              <w:noProof/>
            </w:rPr>
          </w:rPrChange>
        </w:rPr>
        <w:fldChar w:fldCharType="separate"/>
      </w:r>
      <w:r w:rsidR="000C55FB" w:rsidRPr="00E15CDD">
        <w:rPr>
          <w:rStyle w:val="Hyperlink"/>
          <w:rPrChange w:id="471" w:author="Stagair1" w:date="2018-05-08T16:40:00Z">
            <w:rPr>
              <w:rStyle w:val="Hyperlink"/>
              <w:noProof/>
              <w:lang w:val="nl-NL"/>
            </w:rPr>
          </w:rPrChange>
        </w:rPr>
        <w:t>4.2.3</w:t>
      </w:r>
      <w:r w:rsidR="000C55FB" w:rsidRPr="00E15CDD">
        <w:rPr>
          <w:rFonts w:asciiTheme="minorHAnsi" w:eastAsiaTheme="minorEastAsia" w:hAnsiTheme="minorHAnsi"/>
          <w:rPrChange w:id="472" w:author="Stagair1" w:date="2018-05-08T16:40:00Z">
            <w:rPr>
              <w:rFonts w:asciiTheme="minorHAnsi" w:eastAsiaTheme="minorEastAsia" w:hAnsiTheme="minorHAnsi"/>
              <w:noProof/>
            </w:rPr>
          </w:rPrChange>
        </w:rPr>
        <w:tab/>
      </w:r>
      <w:r w:rsidR="000C55FB" w:rsidRPr="00E15CDD">
        <w:rPr>
          <w:rStyle w:val="Hyperlink"/>
          <w:rPrChange w:id="473" w:author="Stagair1" w:date="2018-05-08T16:40:00Z">
            <w:rPr>
              <w:rStyle w:val="Hyperlink"/>
              <w:noProof/>
              <w:lang w:val="nl-NL"/>
            </w:rPr>
          </w:rPrChange>
        </w:rPr>
        <w:t>Citrix StorageZone Controller</w:t>
      </w:r>
      <w:r w:rsidR="000C55FB" w:rsidRPr="00E15CDD">
        <w:rPr>
          <w:webHidden/>
          <w:rPrChange w:id="474" w:author="Stagair1" w:date="2018-05-08T16:40:00Z">
            <w:rPr>
              <w:noProof/>
              <w:webHidden/>
            </w:rPr>
          </w:rPrChange>
        </w:rPr>
        <w:tab/>
      </w:r>
      <w:r w:rsidR="000C55FB" w:rsidRPr="00E15CDD">
        <w:rPr>
          <w:webHidden/>
          <w:rPrChange w:id="475" w:author="Stagair1" w:date="2018-05-08T16:40:00Z">
            <w:rPr>
              <w:noProof/>
              <w:webHidden/>
            </w:rPr>
          </w:rPrChange>
        </w:rPr>
        <w:fldChar w:fldCharType="begin"/>
      </w:r>
      <w:r w:rsidR="000C55FB" w:rsidRPr="00E15CDD">
        <w:rPr>
          <w:webHidden/>
          <w:rPrChange w:id="476" w:author="Stagair1" w:date="2018-05-08T16:40:00Z">
            <w:rPr>
              <w:noProof/>
              <w:webHidden/>
            </w:rPr>
          </w:rPrChange>
        </w:rPr>
        <w:instrText xml:space="preserve"> PAGEREF _Toc512841425 \h </w:instrText>
      </w:r>
      <w:r w:rsidR="000C55FB" w:rsidRPr="00E15CDD">
        <w:rPr>
          <w:webHidden/>
          <w:rPrChange w:id="477" w:author="Stagair1" w:date="2018-05-08T16:40:00Z">
            <w:rPr>
              <w:webHidden/>
            </w:rPr>
          </w:rPrChange>
        </w:rPr>
      </w:r>
      <w:r w:rsidR="000C55FB" w:rsidRPr="00E15CDD">
        <w:rPr>
          <w:webHidden/>
          <w:rPrChange w:id="478" w:author="Stagair1" w:date="2018-05-08T16:40:00Z">
            <w:rPr>
              <w:noProof/>
              <w:webHidden/>
            </w:rPr>
          </w:rPrChange>
        </w:rPr>
        <w:fldChar w:fldCharType="separate"/>
      </w:r>
      <w:r w:rsidR="000C55FB" w:rsidRPr="00E15CDD">
        <w:rPr>
          <w:webHidden/>
          <w:rPrChange w:id="479" w:author="Stagair1" w:date="2018-05-08T16:40:00Z">
            <w:rPr>
              <w:noProof/>
              <w:webHidden/>
            </w:rPr>
          </w:rPrChange>
        </w:rPr>
        <w:t>26</w:t>
      </w:r>
      <w:r w:rsidR="000C55FB" w:rsidRPr="00E15CDD">
        <w:rPr>
          <w:webHidden/>
          <w:rPrChange w:id="480" w:author="Stagair1" w:date="2018-05-08T16:40:00Z">
            <w:rPr>
              <w:noProof/>
              <w:webHidden/>
            </w:rPr>
          </w:rPrChange>
        </w:rPr>
        <w:fldChar w:fldCharType="end"/>
      </w:r>
      <w:r w:rsidRPr="00E15CDD">
        <w:rPr>
          <w:rPrChange w:id="481" w:author="Stagair1" w:date="2018-05-08T16:40:00Z">
            <w:rPr>
              <w:noProof/>
            </w:rPr>
          </w:rPrChange>
        </w:rPr>
        <w:fldChar w:fldCharType="end"/>
      </w:r>
    </w:p>
    <w:p w14:paraId="29932032" w14:textId="77777777" w:rsidR="000C55FB" w:rsidRPr="00E15CDD" w:rsidRDefault="00096A65">
      <w:pPr>
        <w:pStyle w:val="Inhopg3"/>
        <w:tabs>
          <w:tab w:val="left" w:pos="1320"/>
          <w:tab w:val="right" w:leader="dot" w:pos="8891"/>
        </w:tabs>
        <w:rPr>
          <w:rFonts w:asciiTheme="minorHAnsi" w:eastAsiaTheme="minorEastAsia" w:hAnsiTheme="minorHAnsi"/>
          <w:rPrChange w:id="482" w:author="Stagair1" w:date="2018-05-08T16:40:00Z">
            <w:rPr>
              <w:rFonts w:asciiTheme="minorHAnsi" w:eastAsiaTheme="minorEastAsia" w:hAnsiTheme="minorHAnsi"/>
              <w:noProof/>
            </w:rPr>
          </w:rPrChange>
        </w:rPr>
      </w:pPr>
      <w:r w:rsidRPr="00E15CDD">
        <w:rPr>
          <w:rPrChange w:id="483" w:author="Stagair1" w:date="2018-05-08T16:40:00Z">
            <w:rPr/>
          </w:rPrChange>
        </w:rPr>
        <w:fldChar w:fldCharType="begin"/>
      </w:r>
      <w:r w:rsidRPr="00E15CDD">
        <w:instrText xml:space="preserve"> HYPERLINK \l "_Toc512841426" </w:instrText>
      </w:r>
      <w:r w:rsidRPr="00E15CDD">
        <w:rPr>
          <w:rPrChange w:id="484" w:author="Stagair1" w:date="2018-05-08T16:40:00Z">
            <w:rPr>
              <w:noProof/>
            </w:rPr>
          </w:rPrChange>
        </w:rPr>
        <w:fldChar w:fldCharType="separate"/>
      </w:r>
      <w:r w:rsidR="000C55FB" w:rsidRPr="00E15CDD">
        <w:rPr>
          <w:rStyle w:val="Hyperlink"/>
          <w:rPrChange w:id="485" w:author="Stagair1" w:date="2018-05-08T16:40:00Z">
            <w:rPr>
              <w:rStyle w:val="Hyperlink"/>
              <w:noProof/>
              <w:lang w:val="nl-NL"/>
            </w:rPr>
          </w:rPrChange>
        </w:rPr>
        <w:t>4.2.4</w:t>
      </w:r>
      <w:r w:rsidR="000C55FB" w:rsidRPr="00E15CDD">
        <w:rPr>
          <w:rFonts w:asciiTheme="minorHAnsi" w:eastAsiaTheme="minorEastAsia" w:hAnsiTheme="minorHAnsi"/>
          <w:rPrChange w:id="486" w:author="Stagair1" w:date="2018-05-08T16:40:00Z">
            <w:rPr>
              <w:rFonts w:asciiTheme="minorHAnsi" w:eastAsiaTheme="minorEastAsia" w:hAnsiTheme="minorHAnsi"/>
              <w:noProof/>
            </w:rPr>
          </w:rPrChange>
        </w:rPr>
        <w:tab/>
      </w:r>
      <w:r w:rsidR="000C55FB" w:rsidRPr="00E15CDD">
        <w:rPr>
          <w:rStyle w:val="Hyperlink"/>
          <w:rPrChange w:id="487" w:author="Stagair1" w:date="2018-05-08T16:40:00Z">
            <w:rPr>
              <w:rStyle w:val="Hyperlink"/>
              <w:noProof/>
              <w:lang w:val="nl-NL"/>
            </w:rPr>
          </w:rPrChange>
        </w:rPr>
        <w:t>Domain Name System</w:t>
      </w:r>
      <w:r w:rsidR="000C55FB" w:rsidRPr="00E15CDD">
        <w:rPr>
          <w:webHidden/>
          <w:rPrChange w:id="488" w:author="Stagair1" w:date="2018-05-08T16:40:00Z">
            <w:rPr>
              <w:noProof/>
              <w:webHidden/>
            </w:rPr>
          </w:rPrChange>
        </w:rPr>
        <w:tab/>
      </w:r>
      <w:r w:rsidR="000C55FB" w:rsidRPr="00E15CDD">
        <w:rPr>
          <w:webHidden/>
          <w:rPrChange w:id="489" w:author="Stagair1" w:date="2018-05-08T16:40:00Z">
            <w:rPr>
              <w:noProof/>
              <w:webHidden/>
            </w:rPr>
          </w:rPrChange>
        </w:rPr>
        <w:fldChar w:fldCharType="begin"/>
      </w:r>
      <w:r w:rsidR="000C55FB" w:rsidRPr="00E15CDD">
        <w:rPr>
          <w:webHidden/>
          <w:rPrChange w:id="490" w:author="Stagair1" w:date="2018-05-08T16:40:00Z">
            <w:rPr>
              <w:noProof/>
              <w:webHidden/>
            </w:rPr>
          </w:rPrChange>
        </w:rPr>
        <w:instrText xml:space="preserve"> PAGEREF _Toc512841426 \h </w:instrText>
      </w:r>
      <w:r w:rsidR="000C55FB" w:rsidRPr="00E15CDD">
        <w:rPr>
          <w:webHidden/>
          <w:rPrChange w:id="491" w:author="Stagair1" w:date="2018-05-08T16:40:00Z">
            <w:rPr>
              <w:webHidden/>
            </w:rPr>
          </w:rPrChange>
        </w:rPr>
      </w:r>
      <w:r w:rsidR="000C55FB" w:rsidRPr="00E15CDD">
        <w:rPr>
          <w:webHidden/>
          <w:rPrChange w:id="492" w:author="Stagair1" w:date="2018-05-08T16:40:00Z">
            <w:rPr>
              <w:noProof/>
              <w:webHidden/>
            </w:rPr>
          </w:rPrChange>
        </w:rPr>
        <w:fldChar w:fldCharType="separate"/>
      </w:r>
      <w:r w:rsidR="000C55FB" w:rsidRPr="00E15CDD">
        <w:rPr>
          <w:webHidden/>
          <w:rPrChange w:id="493" w:author="Stagair1" w:date="2018-05-08T16:40:00Z">
            <w:rPr>
              <w:noProof/>
              <w:webHidden/>
            </w:rPr>
          </w:rPrChange>
        </w:rPr>
        <w:t>26</w:t>
      </w:r>
      <w:r w:rsidR="000C55FB" w:rsidRPr="00E15CDD">
        <w:rPr>
          <w:webHidden/>
          <w:rPrChange w:id="494" w:author="Stagair1" w:date="2018-05-08T16:40:00Z">
            <w:rPr>
              <w:noProof/>
              <w:webHidden/>
            </w:rPr>
          </w:rPrChange>
        </w:rPr>
        <w:fldChar w:fldCharType="end"/>
      </w:r>
      <w:r w:rsidRPr="00E15CDD">
        <w:rPr>
          <w:rPrChange w:id="495" w:author="Stagair1" w:date="2018-05-08T16:40:00Z">
            <w:rPr>
              <w:noProof/>
            </w:rPr>
          </w:rPrChange>
        </w:rPr>
        <w:fldChar w:fldCharType="end"/>
      </w:r>
    </w:p>
    <w:p w14:paraId="0C46EB0B" w14:textId="77777777" w:rsidR="000C55FB" w:rsidRPr="00E15CDD" w:rsidRDefault="00096A65">
      <w:pPr>
        <w:pStyle w:val="Inhopg3"/>
        <w:tabs>
          <w:tab w:val="left" w:pos="1320"/>
          <w:tab w:val="right" w:leader="dot" w:pos="8891"/>
        </w:tabs>
        <w:rPr>
          <w:rFonts w:asciiTheme="minorHAnsi" w:eastAsiaTheme="minorEastAsia" w:hAnsiTheme="minorHAnsi"/>
          <w:rPrChange w:id="496" w:author="Stagair1" w:date="2018-05-08T16:40:00Z">
            <w:rPr>
              <w:rFonts w:asciiTheme="minorHAnsi" w:eastAsiaTheme="minorEastAsia" w:hAnsiTheme="minorHAnsi"/>
              <w:noProof/>
            </w:rPr>
          </w:rPrChange>
        </w:rPr>
      </w:pPr>
      <w:r w:rsidRPr="00E15CDD">
        <w:rPr>
          <w:rPrChange w:id="497" w:author="Stagair1" w:date="2018-05-08T16:40:00Z">
            <w:rPr/>
          </w:rPrChange>
        </w:rPr>
        <w:lastRenderedPageBreak/>
        <w:fldChar w:fldCharType="begin"/>
      </w:r>
      <w:r w:rsidRPr="00E15CDD">
        <w:instrText xml:space="preserve"> HYPERLINK \l "_Toc512841427" </w:instrText>
      </w:r>
      <w:r w:rsidRPr="00E15CDD">
        <w:rPr>
          <w:rPrChange w:id="498" w:author="Stagair1" w:date="2018-05-08T16:40:00Z">
            <w:rPr>
              <w:noProof/>
            </w:rPr>
          </w:rPrChange>
        </w:rPr>
        <w:fldChar w:fldCharType="separate"/>
      </w:r>
      <w:r w:rsidR="000C55FB" w:rsidRPr="00E15CDD">
        <w:rPr>
          <w:rStyle w:val="Hyperlink"/>
          <w:rPrChange w:id="499" w:author="Stagair1" w:date="2018-05-08T16:40:00Z">
            <w:rPr>
              <w:rStyle w:val="Hyperlink"/>
              <w:noProof/>
              <w:lang w:val="nl-NL"/>
            </w:rPr>
          </w:rPrChange>
        </w:rPr>
        <w:t>4.2.5</w:t>
      </w:r>
      <w:r w:rsidR="000C55FB" w:rsidRPr="00E15CDD">
        <w:rPr>
          <w:rFonts w:asciiTheme="minorHAnsi" w:eastAsiaTheme="minorEastAsia" w:hAnsiTheme="minorHAnsi"/>
          <w:rPrChange w:id="500" w:author="Stagair1" w:date="2018-05-08T16:40:00Z">
            <w:rPr>
              <w:rFonts w:asciiTheme="minorHAnsi" w:eastAsiaTheme="minorEastAsia" w:hAnsiTheme="minorHAnsi"/>
              <w:noProof/>
            </w:rPr>
          </w:rPrChange>
        </w:rPr>
        <w:tab/>
      </w:r>
      <w:r w:rsidR="000C55FB" w:rsidRPr="00E15CDD">
        <w:rPr>
          <w:rStyle w:val="Hyperlink"/>
          <w:rPrChange w:id="501" w:author="Stagair1" w:date="2018-05-08T16:40:00Z">
            <w:rPr>
              <w:rStyle w:val="Hyperlink"/>
              <w:noProof/>
              <w:lang w:val="nl-NL"/>
            </w:rPr>
          </w:rPrChange>
        </w:rPr>
        <w:t>Active Directory</w:t>
      </w:r>
      <w:r w:rsidR="000C55FB" w:rsidRPr="00E15CDD">
        <w:rPr>
          <w:webHidden/>
          <w:rPrChange w:id="502" w:author="Stagair1" w:date="2018-05-08T16:40:00Z">
            <w:rPr>
              <w:noProof/>
              <w:webHidden/>
            </w:rPr>
          </w:rPrChange>
        </w:rPr>
        <w:tab/>
      </w:r>
      <w:r w:rsidR="000C55FB" w:rsidRPr="00E15CDD">
        <w:rPr>
          <w:webHidden/>
          <w:rPrChange w:id="503" w:author="Stagair1" w:date="2018-05-08T16:40:00Z">
            <w:rPr>
              <w:noProof/>
              <w:webHidden/>
            </w:rPr>
          </w:rPrChange>
        </w:rPr>
        <w:fldChar w:fldCharType="begin"/>
      </w:r>
      <w:r w:rsidR="000C55FB" w:rsidRPr="00E15CDD">
        <w:rPr>
          <w:webHidden/>
          <w:rPrChange w:id="504" w:author="Stagair1" w:date="2018-05-08T16:40:00Z">
            <w:rPr>
              <w:noProof/>
              <w:webHidden/>
            </w:rPr>
          </w:rPrChange>
        </w:rPr>
        <w:instrText xml:space="preserve"> PAGEREF _Toc512841427 \h </w:instrText>
      </w:r>
      <w:r w:rsidR="000C55FB" w:rsidRPr="00E15CDD">
        <w:rPr>
          <w:webHidden/>
          <w:rPrChange w:id="505" w:author="Stagair1" w:date="2018-05-08T16:40:00Z">
            <w:rPr>
              <w:webHidden/>
            </w:rPr>
          </w:rPrChange>
        </w:rPr>
      </w:r>
      <w:r w:rsidR="000C55FB" w:rsidRPr="00E15CDD">
        <w:rPr>
          <w:webHidden/>
          <w:rPrChange w:id="506" w:author="Stagair1" w:date="2018-05-08T16:40:00Z">
            <w:rPr>
              <w:noProof/>
              <w:webHidden/>
            </w:rPr>
          </w:rPrChange>
        </w:rPr>
        <w:fldChar w:fldCharType="separate"/>
      </w:r>
      <w:r w:rsidR="000C55FB" w:rsidRPr="00E15CDD">
        <w:rPr>
          <w:webHidden/>
          <w:rPrChange w:id="507" w:author="Stagair1" w:date="2018-05-08T16:40:00Z">
            <w:rPr>
              <w:noProof/>
              <w:webHidden/>
            </w:rPr>
          </w:rPrChange>
        </w:rPr>
        <w:t>26</w:t>
      </w:r>
      <w:r w:rsidR="000C55FB" w:rsidRPr="00E15CDD">
        <w:rPr>
          <w:webHidden/>
          <w:rPrChange w:id="508" w:author="Stagair1" w:date="2018-05-08T16:40:00Z">
            <w:rPr>
              <w:noProof/>
              <w:webHidden/>
            </w:rPr>
          </w:rPrChange>
        </w:rPr>
        <w:fldChar w:fldCharType="end"/>
      </w:r>
      <w:r w:rsidRPr="00E15CDD">
        <w:rPr>
          <w:rPrChange w:id="509" w:author="Stagair1" w:date="2018-05-08T16:40:00Z">
            <w:rPr>
              <w:noProof/>
            </w:rPr>
          </w:rPrChange>
        </w:rPr>
        <w:fldChar w:fldCharType="end"/>
      </w:r>
    </w:p>
    <w:p w14:paraId="17B3C669" w14:textId="77777777" w:rsidR="000C55FB" w:rsidRPr="00E15CDD" w:rsidRDefault="00096A65">
      <w:pPr>
        <w:pStyle w:val="Inhopg3"/>
        <w:tabs>
          <w:tab w:val="left" w:pos="1320"/>
          <w:tab w:val="right" w:leader="dot" w:pos="8891"/>
        </w:tabs>
        <w:rPr>
          <w:rFonts w:asciiTheme="minorHAnsi" w:eastAsiaTheme="minorEastAsia" w:hAnsiTheme="minorHAnsi"/>
          <w:rPrChange w:id="510" w:author="Stagair1" w:date="2018-05-08T16:40:00Z">
            <w:rPr>
              <w:rFonts w:asciiTheme="minorHAnsi" w:eastAsiaTheme="minorEastAsia" w:hAnsiTheme="minorHAnsi"/>
              <w:noProof/>
            </w:rPr>
          </w:rPrChange>
        </w:rPr>
      </w:pPr>
      <w:r w:rsidRPr="00E15CDD">
        <w:rPr>
          <w:rPrChange w:id="511" w:author="Stagair1" w:date="2018-05-08T16:40:00Z">
            <w:rPr/>
          </w:rPrChange>
        </w:rPr>
        <w:fldChar w:fldCharType="begin"/>
      </w:r>
      <w:r w:rsidRPr="00E15CDD">
        <w:instrText xml:space="preserve"> HYPERLINK \l "_Toc512841428" </w:instrText>
      </w:r>
      <w:r w:rsidRPr="00E15CDD">
        <w:rPr>
          <w:rPrChange w:id="512" w:author="Stagair1" w:date="2018-05-08T16:40:00Z">
            <w:rPr>
              <w:noProof/>
            </w:rPr>
          </w:rPrChange>
        </w:rPr>
        <w:fldChar w:fldCharType="separate"/>
      </w:r>
      <w:r w:rsidR="000C55FB" w:rsidRPr="00E15CDD">
        <w:rPr>
          <w:rStyle w:val="Hyperlink"/>
          <w:rPrChange w:id="513" w:author="Stagair1" w:date="2018-05-08T16:40:00Z">
            <w:rPr>
              <w:rStyle w:val="Hyperlink"/>
              <w:noProof/>
              <w:lang w:val="nl-NL"/>
            </w:rPr>
          </w:rPrChange>
        </w:rPr>
        <w:t>4.2.6</w:t>
      </w:r>
      <w:r w:rsidR="000C55FB" w:rsidRPr="00E15CDD">
        <w:rPr>
          <w:rFonts w:asciiTheme="minorHAnsi" w:eastAsiaTheme="minorEastAsia" w:hAnsiTheme="minorHAnsi"/>
          <w:rPrChange w:id="514" w:author="Stagair1" w:date="2018-05-08T16:40:00Z">
            <w:rPr>
              <w:rFonts w:asciiTheme="minorHAnsi" w:eastAsiaTheme="minorEastAsia" w:hAnsiTheme="minorHAnsi"/>
              <w:noProof/>
            </w:rPr>
          </w:rPrChange>
        </w:rPr>
        <w:tab/>
      </w:r>
      <w:r w:rsidR="000C55FB" w:rsidRPr="00E15CDD">
        <w:rPr>
          <w:rStyle w:val="Hyperlink"/>
          <w:rPrChange w:id="515" w:author="Stagair1" w:date="2018-05-08T16:40:00Z">
            <w:rPr>
              <w:rStyle w:val="Hyperlink"/>
              <w:noProof/>
              <w:lang w:val="nl-NL"/>
            </w:rPr>
          </w:rPrChange>
        </w:rPr>
        <w:t>NetScaler Traffic management</w:t>
      </w:r>
      <w:r w:rsidR="000C55FB" w:rsidRPr="00E15CDD">
        <w:rPr>
          <w:webHidden/>
          <w:rPrChange w:id="516" w:author="Stagair1" w:date="2018-05-08T16:40:00Z">
            <w:rPr>
              <w:noProof/>
              <w:webHidden/>
            </w:rPr>
          </w:rPrChange>
        </w:rPr>
        <w:tab/>
      </w:r>
      <w:r w:rsidR="000C55FB" w:rsidRPr="00E15CDD">
        <w:rPr>
          <w:webHidden/>
          <w:rPrChange w:id="517" w:author="Stagair1" w:date="2018-05-08T16:40:00Z">
            <w:rPr>
              <w:noProof/>
              <w:webHidden/>
            </w:rPr>
          </w:rPrChange>
        </w:rPr>
        <w:fldChar w:fldCharType="begin"/>
      </w:r>
      <w:r w:rsidR="000C55FB" w:rsidRPr="00E15CDD">
        <w:rPr>
          <w:webHidden/>
          <w:rPrChange w:id="518" w:author="Stagair1" w:date="2018-05-08T16:40:00Z">
            <w:rPr>
              <w:noProof/>
              <w:webHidden/>
            </w:rPr>
          </w:rPrChange>
        </w:rPr>
        <w:instrText xml:space="preserve"> PAGEREF _Toc512841428 \h </w:instrText>
      </w:r>
      <w:r w:rsidR="000C55FB" w:rsidRPr="00E15CDD">
        <w:rPr>
          <w:webHidden/>
          <w:rPrChange w:id="519" w:author="Stagair1" w:date="2018-05-08T16:40:00Z">
            <w:rPr>
              <w:webHidden/>
            </w:rPr>
          </w:rPrChange>
        </w:rPr>
      </w:r>
      <w:r w:rsidR="000C55FB" w:rsidRPr="00E15CDD">
        <w:rPr>
          <w:webHidden/>
          <w:rPrChange w:id="520" w:author="Stagair1" w:date="2018-05-08T16:40:00Z">
            <w:rPr>
              <w:noProof/>
              <w:webHidden/>
            </w:rPr>
          </w:rPrChange>
        </w:rPr>
        <w:fldChar w:fldCharType="separate"/>
      </w:r>
      <w:r w:rsidR="000C55FB" w:rsidRPr="00E15CDD">
        <w:rPr>
          <w:webHidden/>
          <w:rPrChange w:id="521" w:author="Stagair1" w:date="2018-05-08T16:40:00Z">
            <w:rPr>
              <w:noProof/>
              <w:webHidden/>
            </w:rPr>
          </w:rPrChange>
        </w:rPr>
        <w:t>27</w:t>
      </w:r>
      <w:r w:rsidR="000C55FB" w:rsidRPr="00E15CDD">
        <w:rPr>
          <w:webHidden/>
          <w:rPrChange w:id="522" w:author="Stagair1" w:date="2018-05-08T16:40:00Z">
            <w:rPr>
              <w:noProof/>
              <w:webHidden/>
            </w:rPr>
          </w:rPrChange>
        </w:rPr>
        <w:fldChar w:fldCharType="end"/>
      </w:r>
      <w:r w:rsidRPr="00E15CDD">
        <w:rPr>
          <w:rPrChange w:id="523" w:author="Stagair1" w:date="2018-05-08T16:40:00Z">
            <w:rPr>
              <w:noProof/>
            </w:rPr>
          </w:rPrChange>
        </w:rPr>
        <w:fldChar w:fldCharType="end"/>
      </w:r>
    </w:p>
    <w:p w14:paraId="66CF7392" w14:textId="77777777" w:rsidR="000C55FB" w:rsidRPr="00E15CDD" w:rsidRDefault="00096A65">
      <w:pPr>
        <w:pStyle w:val="Inhopg4"/>
        <w:tabs>
          <w:tab w:val="left" w:pos="1540"/>
          <w:tab w:val="right" w:leader="dot" w:pos="8891"/>
        </w:tabs>
        <w:rPr>
          <w:rFonts w:asciiTheme="minorHAnsi" w:eastAsiaTheme="minorEastAsia" w:hAnsiTheme="minorHAnsi"/>
          <w:rPrChange w:id="524" w:author="Stagair1" w:date="2018-05-08T16:40:00Z">
            <w:rPr>
              <w:rFonts w:asciiTheme="minorHAnsi" w:eastAsiaTheme="minorEastAsia" w:hAnsiTheme="minorHAnsi"/>
              <w:noProof/>
            </w:rPr>
          </w:rPrChange>
        </w:rPr>
      </w:pPr>
      <w:r w:rsidRPr="00E15CDD">
        <w:rPr>
          <w:rPrChange w:id="525" w:author="Stagair1" w:date="2018-05-08T16:40:00Z">
            <w:rPr/>
          </w:rPrChange>
        </w:rPr>
        <w:fldChar w:fldCharType="begin"/>
      </w:r>
      <w:r w:rsidRPr="00E15CDD">
        <w:instrText xml:space="preserve"> HYPERLINK \l "_Toc512841429" </w:instrText>
      </w:r>
      <w:r w:rsidRPr="00E15CDD">
        <w:rPr>
          <w:rPrChange w:id="526" w:author="Stagair1" w:date="2018-05-08T16:40:00Z">
            <w:rPr>
              <w:noProof/>
            </w:rPr>
          </w:rPrChange>
        </w:rPr>
        <w:fldChar w:fldCharType="separate"/>
      </w:r>
      <w:r w:rsidR="000C55FB" w:rsidRPr="00E15CDD">
        <w:rPr>
          <w:rStyle w:val="Hyperlink"/>
          <w:rPrChange w:id="527" w:author="Stagair1" w:date="2018-05-08T16:40:00Z">
            <w:rPr>
              <w:rStyle w:val="Hyperlink"/>
              <w:noProof/>
              <w:lang w:val="nl-NL"/>
            </w:rPr>
          </w:rPrChange>
        </w:rPr>
        <w:t>4.2.6.1</w:t>
      </w:r>
      <w:r w:rsidR="000C55FB" w:rsidRPr="00E15CDD">
        <w:rPr>
          <w:rFonts w:asciiTheme="minorHAnsi" w:eastAsiaTheme="minorEastAsia" w:hAnsiTheme="minorHAnsi"/>
          <w:rPrChange w:id="528" w:author="Stagair1" w:date="2018-05-08T16:40:00Z">
            <w:rPr>
              <w:rFonts w:asciiTheme="minorHAnsi" w:eastAsiaTheme="minorEastAsia" w:hAnsiTheme="minorHAnsi"/>
              <w:noProof/>
            </w:rPr>
          </w:rPrChange>
        </w:rPr>
        <w:tab/>
      </w:r>
      <w:r w:rsidR="000C55FB" w:rsidRPr="00E15CDD">
        <w:rPr>
          <w:rStyle w:val="Hyperlink"/>
          <w:rPrChange w:id="529" w:author="Stagair1" w:date="2018-05-08T16:40:00Z">
            <w:rPr>
              <w:rStyle w:val="Hyperlink"/>
              <w:noProof/>
              <w:lang w:val="nl-NL"/>
            </w:rPr>
          </w:rPrChange>
        </w:rPr>
        <w:t>Content switching</w:t>
      </w:r>
      <w:r w:rsidR="000C55FB" w:rsidRPr="00E15CDD">
        <w:rPr>
          <w:webHidden/>
          <w:rPrChange w:id="530" w:author="Stagair1" w:date="2018-05-08T16:40:00Z">
            <w:rPr>
              <w:noProof/>
              <w:webHidden/>
            </w:rPr>
          </w:rPrChange>
        </w:rPr>
        <w:tab/>
      </w:r>
      <w:r w:rsidR="000C55FB" w:rsidRPr="00E15CDD">
        <w:rPr>
          <w:webHidden/>
          <w:rPrChange w:id="531" w:author="Stagair1" w:date="2018-05-08T16:40:00Z">
            <w:rPr>
              <w:noProof/>
              <w:webHidden/>
            </w:rPr>
          </w:rPrChange>
        </w:rPr>
        <w:fldChar w:fldCharType="begin"/>
      </w:r>
      <w:r w:rsidR="000C55FB" w:rsidRPr="00E15CDD">
        <w:rPr>
          <w:webHidden/>
          <w:rPrChange w:id="532" w:author="Stagair1" w:date="2018-05-08T16:40:00Z">
            <w:rPr>
              <w:noProof/>
              <w:webHidden/>
            </w:rPr>
          </w:rPrChange>
        </w:rPr>
        <w:instrText xml:space="preserve"> PAGEREF _Toc512841429 \h </w:instrText>
      </w:r>
      <w:r w:rsidR="000C55FB" w:rsidRPr="00E15CDD">
        <w:rPr>
          <w:webHidden/>
          <w:rPrChange w:id="533" w:author="Stagair1" w:date="2018-05-08T16:40:00Z">
            <w:rPr>
              <w:webHidden/>
            </w:rPr>
          </w:rPrChange>
        </w:rPr>
      </w:r>
      <w:r w:rsidR="000C55FB" w:rsidRPr="00E15CDD">
        <w:rPr>
          <w:webHidden/>
          <w:rPrChange w:id="534" w:author="Stagair1" w:date="2018-05-08T16:40:00Z">
            <w:rPr>
              <w:noProof/>
              <w:webHidden/>
            </w:rPr>
          </w:rPrChange>
        </w:rPr>
        <w:fldChar w:fldCharType="separate"/>
      </w:r>
      <w:r w:rsidR="000C55FB" w:rsidRPr="00E15CDD">
        <w:rPr>
          <w:webHidden/>
          <w:rPrChange w:id="535" w:author="Stagair1" w:date="2018-05-08T16:40:00Z">
            <w:rPr>
              <w:noProof/>
              <w:webHidden/>
            </w:rPr>
          </w:rPrChange>
        </w:rPr>
        <w:t>27</w:t>
      </w:r>
      <w:r w:rsidR="000C55FB" w:rsidRPr="00E15CDD">
        <w:rPr>
          <w:webHidden/>
          <w:rPrChange w:id="536" w:author="Stagair1" w:date="2018-05-08T16:40:00Z">
            <w:rPr>
              <w:noProof/>
              <w:webHidden/>
            </w:rPr>
          </w:rPrChange>
        </w:rPr>
        <w:fldChar w:fldCharType="end"/>
      </w:r>
      <w:r w:rsidRPr="00E15CDD">
        <w:rPr>
          <w:rPrChange w:id="537" w:author="Stagair1" w:date="2018-05-08T16:40:00Z">
            <w:rPr>
              <w:noProof/>
            </w:rPr>
          </w:rPrChange>
        </w:rPr>
        <w:fldChar w:fldCharType="end"/>
      </w:r>
    </w:p>
    <w:p w14:paraId="3F91A88B" w14:textId="77777777" w:rsidR="000C55FB" w:rsidRPr="00E15CDD" w:rsidRDefault="00096A65">
      <w:pPr>
        <w:pStyle w:val="Inhopg4"/>
        <w:tabs>
          <w:tab w:val="left" w:pos="1540"/>
          <w:tab w:val="right" w:leader="dot" w:pos="8891"/>
        </w:tabs>
        <w:rPr>
          <w:rFonts w:asciiTheme="minorHAnsi" w:eastAsiaTheme="minorEastAsia" w:hAnsiTheme="minorHAnsi"/>
          <w:rPrChange w:id="538" w:author="Stagair1" w:date="2018-05-08T16:40:00Z">
            <w:rPr>
              <w:rFonts w:asciiTheme="minorHAnsi" w:eastAsiaTheme="minorEastAsia" w:hAnsiTheme="minorHAnsi"/>
              <w:noProof/>
            </w:rPr>
          </w:rPrChange>
        </w:rPr>
      </w:pPr>
      <w:r w:rsidRPr="00E15CDD">
        <w:rPr>
          <w:rPrChange w:id="539" w:author="Stagair1" w:date="2018-05-08T16:40:00Z">
            <w:rPr/>
          </w:rPrChange>
        </w:rPr>
        <w:fldChar w:fldCharType="begin"/>
      </w:r>
      <w:r w:rsidRPr="00E15CDD">
        <w:instrText xml:space="preserve"> HYPERLINK \l "_Toc512841430" </w:instrText>
      </w:r>
      <w:r w:rsidRPr="00E15CDD">
        <w:rPr>
          <w:rPrChange w:id="540" w:author="Stagair1" w:date="2018-05-08T16:40:00Z">
            <w:rPr>
              <w:noProof/>
            </w:rPr>
          </w:rPrChange>
        </w:rPr>
        <w:fldChar w:fldCharType="separate"/>
      </w:r>
      <w:r w:rsidR="000C55FB" w:rsidRPr="00E15CDD">
        <w:rPr>
          <w:rStyle w:val="Hyperlink"/>
          <w:rPrChange w:id="541" w:author="Stagair1" w:date="2018-05-08T16:40:00Z">
            <w:rPr>
              <w:rStyle w:val="Hyperlink"/>
              <w:noProof/>
              <w:lang w:val="nl-NL"/>
            </w:rPr>
          </w:rPrChange>
        </w:rPr>
        <w:t>4.2.6.2</w:t>
      </w:r>
      <w:r w:rsidR="000C55FB" w:rsidRPr="00E15CDD">
        <w:rPr>
          <w:rFonts w:asciiTheme="minorHAnsi" w:eastAsiaTheme="minorEastAsia" w:hAnsiTheme="minorHAnsi"/>
          <w:rPrChange w:id="542" w:author="Stagair1" w:date="2018-05-08T16:40:00Z">
            <w:rPr>
              <w:rFonts w:asciiTheme="minorHAnsi" w:eastAsiaTheme="minorEastAsia" w:hAnsiTheme="minorHAnsi"/>
              <w:noProof/>
            </w:rPr>
          </w:rPrChange>
        </w:rPr>
        <w:tab/>
      </w:r>
      <w:r w:rsidR="000C55FB" w:rsidRPr="00E15CDD">
        <w:rPr>
          <w:rStyle w:val="Hyperlink"/>
          <w:rPrChange w:id="543" w:author="Stagair1" w:date="2018-05-08T16:40:00Z">
            <w:rPr>
              <w:rStyle w:val="Hyperlink"/>
              <w:noProof/>
              <w:lang w:val="nl-NL"/>
            </w:rPr>
          </w:rPrChange>
        </w:rPr>
        <w:t>Load balancing</w:t>
      </w:r>
      <w:r w:rsidR="000C55FB" w:rsidRPr="00E15CDD">
        <w:rPr>
          <w:webHidden/>
          <w:rPrChange w:id="544" w:author="Stagair1" w:date="2018-05-08T16:40:00Z">
            <w:rPr>
              <w:noProof/>
              <w:webHidden/>
            </w:rPr>
          </w:rPrChange>
        </w:rPr>
        <w:tab/>
      </w:r>
      <w:r w:rsidR="000C55FB" w:rsidRPr="00E15CDD">
        <w:rPr>
          <w:webHidden/>
          <w:rPrChange w:id="545" w:author="Stagair1" w:date="2018-05-08T16:40:00Z">
            <w:rPr>
              <w:noProof/>
              <w:webHidden/>
            </w:rPr>
          </w:rPrChange>
        </w:rPr>
        <w:fldChar w:fldCharType="begin"/>
      </w:r>
      <w:r w:rsidR="000C55FB" w:rsidRPr="00E15CDD">
        <w:rPr>
          <w:webHidden/>
          <w:rPrChange w:id="546" w:author="Stagair1" w:date="2018-05-08T16:40:00Z">
            <w:rPr>
              <w:noProof/>
              <w:webHidden/>
            </w:rPr>
          </w:rPrChange>
        </w:rPr>
        <w:instrText xml:space="preserve"> PAGEREF _Toc512841430 \h </w:instrText>
      </w:r>
      <w:r w:rsidR="000C55FB" w:rsidRPr="00E15CDD">
        <w:rPr>
          <w:webHidden/>
          <w:rPrChange w:id="547" w:author="Stagair1" w:date="2018-05-08T16:40:00Z">
            <w:rPr>
              <w:webHidden/>
            </w:rPr>
          </w:rPrChange>
        </w:rPr>
      </w:r>
      <w:r w:rsidR="000C55FB" w:rsidRPr="00E15CDD">
        <w:rPr>
          <w:webHidden/>
          <w:rPrChange w:id="548" w:author="Stagair1" w:date="2018-05-08T16:40:00Z">
            <w:rPr>
              <w:noProof/>
              <w:webHidden/>
            </w:rPr>
          </w:rPrChange>
        </w:rPr>
        <w:fldChar w:fldCharType="separate"/>
      </w:r>
      <w:r w:rsidR="000C55FB" w:rsidRPr="00E15CDD">
        <w:rPr>
          <w:webHidden/>
          <w:rPrChange w:id="549" w:author="Stagair1" w:date="2018-05-08T16:40:00Z">
            <w:rPr>
              <w:noProof/>
              <w:webHidden/>
            </w:rPr>
          </w:rPrChange>
        </w:rPr>
        <w:t>27</w:t>
      </w:r>
      <w:r w:rsidR="000C55FB" w:rsidRPr="00E15CDD">
        <w:rPr>
          <w:webHidden/>
          <w:rPrChange w:id="550" w:author="Stagair1" w:date="2018-05-08T16:40:00Z">
            <w:rPr>
              <w:noProof/>
              <w:webHidden/>
            </w:rPr>
          </w:rPrChange>
        </w:rPr>
        <w:fldChar w:fldCharType="end"/>
      </w:r>
      <w:r w:rsidRPr="00E15CDD">
        <w:rPr>
          <w:rPrChange w:id="551" w:author="Stagair1" w:date="2018-05-08T16:40:00Z">
            <w:rPr>
              <w:noProof/>
            </w:rPr>
          </w:rPrChange>
        </w:rPr>
        <w:fldChar w:fldCharType="end"/>
      </w:r>
    </w:p>
    <w:p w14:paraId="51FBA3AD" w14:textId="77777777" w:rsidR="000C55FB" w:rsidRPr="00E15CDD" w:rsidRDefault="00096A65">
      <w:pPr>
        <w:pStyle w:val="Inhopg4"/>
        <w:tabs>
          <w:tab w:val="left" w:pos="1540"/>
          <w:tab w:val="right" w:leader="dot" w:pos="8891"/>
        </w:tabs>
        <w:rPr>
          <w:rFonts w:asciiTheme="minorHAnsi" w:eastAsiaTheme="minorEastAsia" w:hAnsiTheme="minorHAnsi"/>
          <w:rPrChange w:id="552" w:author="Stagair1" w:date="2018-05-08T16:40:00Z">
            <w:rPr>
              <w:rFonts w:asciiTheme="minorHAnsi" w:eastAsiaTheme="minorEastAsia" w:hAnsiTheme="minorHAnsi"/>
              <w:noProof/>
            </w:rPr>
          </w:rPrChange>
        </w:rPr>
      </w:pPr>
      <w:r w:rsidRPr="00E15CDD">
        <w:rPr>
          <w:rPrChange w:id="553" w:author="Stagair1" w:date="2018-05-08T16:40:00Z">
            <w:rPr/>
          </w:rPrChange>
        </w:rPr>
        <w:fldChar w:fldCharType="begin"/>
      </w:r>
      <w:r w:rsidRPr="00E15CDD">
        <w:instrText xml:space="preserve"> HYPERLINK \l "_Toc512841431" </w:instrText>
      </w:r>
      <w:r w:rsidRPr="00E15CDD">
        <w:rPr>
          <w:rPrChange w:id="554" w:author="Stagair1" w:date="2018-05-08T16:40:00Z">
            <w:rPr>
              <w:noProof/>
            </w:rPr>
          </w:rPrChange>
        </w:rPr>
        <w:fldChar w:fldCharType="separate"/>
      </w:r>
      <w:r w:rsidR="000C55FB" w:rsidRPr="00E15CDD">
        <w:rPr>
          <w:rStyle w:val="Hyperlink"/>
          <w:rPrChange w:id="555" w:author="Stagair1" w:date="2018-05-08T16:40:00Z">
            <w:rPr>
              <w:rStyle w:val="Hyperlink"/>
              <w:noProof/>
              <w:lang w:val="nl-NL"/>
            </w:rPr>
          </w:rPrChange>
        </w:rPr>
        <w:t>4.2.6.3</w:t>
      </w:r>
      <w:r w:rsidR="000C55FB" w:rsidRPr="00E15CDD">
        <w:rPr>
          <w:rFonts w:asciiTheme="minorHAnsi" w:eastAsiaTheme="minorEastAsia" w:hAnsiTheme="minorHAnsi"/>
          <w:rPrChange w:id="556" w:author="Stagair1" w:date="2018-05-08T16:40:00Z">
            <w:rPr>
              <w:rFonts w:asciiTheme="minorHAnsi" w:eastAsiaTheme="minorEastAsia" w:hAnsiTheme="minorHAnsi"/>
              <w:noProof/>
            </w:rPr>
          </w:rPrChange>
        </w:rPr>
        <w:tab/>
      </w:r>
      <w:r w:rsidR="000C55FB" w:rsidRPr="00E15CDD">
        <w:rPr>
          <w:rStyle w:val="Hyperlink"/>
          <w:rPrChange w:id="557" w:author="Stagair1" w:date="2018-05-08T16:40:00Z">
            <w:rPr>
              <w:rStyle w:val="Hyperlink"/>
              <w:noProof/>
              <w:lang w:val="nl-NL"/>
            </w:rPr>
          </w:rPrChange>
        </w:rPr>
        <w:t>AAA</w:t>
      </w:r>
      <w:r w:rsidR="000C55FB" w:rsidRPr="00E15CDD">
        <w:rPr>
          <w:webHidden/>
          <w:rPrChange w:id="558" w:author="Stagair1" w:date="2018-05-08T16:40:00Z">
            <w:rPr>
              <w:noProof/>
              <w:webHidden/>
            </w:rPr>
          </w:rPrChange>
        </w:rPr>
        <w:tab/>
      </w:r>
      <w:r w:rsidR="000C55FB" w:rsidRPr="00E15CDD">
        <w:rPr>
          <w:webHidden/>
          <w:rPrChange w:id="559" w:author="Stagair1" w:date="2018-05-08T16:40:00Z">
            <w:rPr>
              <w:noProof/>
              <w:webHidden/>
            </w:rPr>
          </w:rPrChange>
        </w:rPr>
        <w:fldChar w:fldCharType="begin"/>
      </w:r>
      <w:r w:rsidR="000C55FB" w:rsidRPr="00E15CDD">
        <w:rPr>
          <w:webHidden/>
          <w:rPrChange w:id="560" w:author="Stagair1" w:date="2018-05-08T16:40:00Z">
            <w:rPr>
              <w:noProof/>
              <w:webHidden/>
            </w:rPr>
          </w:rPrChange>
        </w:rPr>
        <w:instrText xml:space="preserve"> PAGEREF _Toc512841431 \h </w:instrText>
      </w:r>
      <w:r w:rsidR="000C55FB" w:rsidRPr="00E15CDD">
        <w:rPr>
          <w:webHidden/>
          <w:rPrChange w:id="561" w:author="Stagair1" w:date="2018-05-08T16:40:00Z">
            <w:rPr>
              <w:webHidden/>
            </w:rPr>
          </w:rPrChange>
        </w:rPr>
      </w:r>
      <w:r w:rsidR="000C55FB" w:rsidRPr="00E15CDD">
        <w:rPr>
          <w:webHidden/>
          <w:rPrChange w:id="562" w:author="Stagair1" w:date="2018-05-08T16:40:00Z">
            <w:rPr>
              <w:noProof/>
              <w:webHidden/>
            </w:rPr>
          </w:rPrChange>
        </w:rPr>
        <w:fldChar w:fldCharType="separate"/>
      </w:r>
      <w:r w:rsidR="000C55FB" w:rsidRPr="00E15CDD">
        <w:rPr>
          <w:webHidden/>
          <w:rPrChange w:id="563" w:author="Stagair1" w:date="2018-05-08T16:40:00Z">
            <w:rPr>
              <w:noProof/>
              <w:webHidden/>
            </w:rPr>
          </w:rPrChange>
        </w:rPr>
        <w:t>28</w:t>
      </w:r>
      <w:r w:rsidR="000C55FB" w:rsidRPr="00E15CDD">
        <w:rPr>
          <w:webHidden/>
          <w:rPrChange w:id="564" w:author="Stagair1" w:date="2018-05-08T16:40:00Z">
            <w:rPr>
              <w:noProof/>
              <w:webHidden/>
            </w:rPr>
          </w:rPrChange>
        </w:rPr>
        <w:fldChar w:fldCharType="end"/>
      </w:r>
      <w:r w:rsidRPr="00E15CDD">
        <w:rPr>
          <w:rPrChange w:id="565" w:author="Stagair1" w:date="2018-05-08T16:40:00Z">
            <w:rPr>
              <w:noProof/>
            </w:rPr>
          </w:rPrChange>
        </w:rPr>
        <w:fldChar w:fldCharType="end"/>
      </w:r>
    </w:p>
    <w:p w14:paraId="3DC3131E" w14:textId="77777777" w:rsidR="000C55FB" w:rsidRPr="00E15CDD" w:rsidRDefault="00096A65">
      <w:pPr>
        <w:pStyle w:val="Inhopg4"/>
        <w:tabs>
          <w:tab w:val="left" w:pos="1540"/>
          <w:tab w:val="right" w:leader="dot" w:pos="8891"/>
        </w:tabs>
        <w:rPr>
          <w:rFonts w:asciiTheme="minorHAnsi" w:eastAsiaTheme="minorEastAsia" w:hAnsiTheme="minorHAnsi"/>
          <w:rPrChange w:id="566" w:author="Stagair1" w:date="2018-05-08T16:40:00Z">
            <w:rPr>
              <w:rFonts w:asciiTheme="minorHAnsi" w:eastAsiaTheme="minorEastAsia" w:hAnsiTheme="minorHAnsi"/>
              <w:noProof/>
            </w:rPr>
          </w:rPrChange>
        </w:rPr>
      </w:pPr>
      <w:r w:rsidRPr="00E15CDD">
        <w:rPr>
          <w:rPrChange w:id="567" w:author="Stagair1" w:date="2018-05-08T16:40:00Z">
            <w:rPr/>
          </w:rPrChange>
        </w:rPr>
        <w:fldChar w:fldCharType="begin"/>
      </w:r>
      <w:r w:rsidRPr="00E15CDD">
        <w:instrText xml:space="preserve"> HYPERLINK \l "_Toc512841432" </w:instrText>
      </w:r>
      <w:r w:rsidRPr="00E15CDD">
        <w:rPr>
          <w:rPrChange w:id="568" w:author="Stagair1" w:date="2018-05-08T16:40:00Z">
            <w:rPr>
              <w:noProof/>
            </w:rPr>
          </w:rPrChange>
        </w:rPr>
        <w:fldChar w:fldCharType="separate"/>
      </w:r>
      <w:r w:rsidR="000C55FB" w:rsidRPr="00E15CDD">
        <w:rPr>
          <w:rStyle w:val="Hyperlink"/>
          <w:rPrChange w:id="569" w:author="Stagair1" w:date="2018-05-08T16:40:00Z">
            <w:rPr>
              <w:rStyle w:val="Hyperlink"/>
              <w:noProof/>
              <w:lang w:val="nl-NL"/>
            </w:rPr>
          </w:rPrChange>
        </w:rPr>
        <w:t>4.2.6.4</w:t>
      </w:r>
      <w:r w:rsidR="000C55FB" w:rsidRPr="00E15CDD">
        <w:rPr>
          <w:rFonts w:asciiTheme="minorHAnsi" w:eastAsiaTheme="minorEastAsia" w:hAnsiTheme="minorHAnsi"/>
          <w:rPrChange w:id="570" w:author="Stagair1" w:date="2018-05-08T16:40:00Z">
            <w:rPr>
              <w:rFonts w:asciiTheme="minorHAnsi" w:eastAsiaTheme="minorEastAsia" w:hAnsiTheme="minorHAnsi"/>
              <w:noProof/>
            </w:rPr>
          </w:rPrChange>
        </w:rPr>
        <w:tab/>
      </w:r>
      <w:r w:rsidR="000C55FB" w:rsidRPr="00E15CDD">
        <w:rPr>
          <w:rStyle w:val="Hyperlink"/>
          <w:rPrChange w:id="571" w:author="Stagair1" w:date="2018-05-08T16:40:00Z">
            <w:rPr>
              <w:rStyle w:val="Hyperlink"/>
              <w:noProof/>
              <w:lang w:val="nl-NL"/>
            </w:rPr>
          </w:rPrChange>
        </w:rPr>
        <w:t>Policies</w:t>
      </w:r>
      <w:r w:rsidR="000C55FB" w:rsidRPr="00E15CDD">
        <w:rPr>
          <w:webHidden/>
          <w:rPrChange w:id="572" w:author="Stagair1" w:date="2018-05-08T16:40:00Z">
            <w:rPr>
              <w:noProof/>
              <w:webHidden/>
            </w:rPr>
          </w:rPrChange>
        </w:rPr>
        <w:tab/>
      </w:r>
      <w:r w:rsidR="000C55FB" w:rsidRPr="00E15CDD">
        <w:rPr>
          <w:webHidden/>
          <w:rPrChange w:id="573" w:author="Stagair1" w:date="2018-05-08T16:40:00Z">
            <w:rPr>
              <w:noProof/>
              <w:webHidden/>
            </w:rPr>
          </w:rPrChange>
        </w:rPr>
        <w:fldChar w:fldCharType="begin"/>
      </w:r>
      <w:r w:rsidR="000C55FB" w:rsidRPr="00E15CDD">
        <w:rPr>
          <w:webHidden/>
          <w:rPrChange w:id="574" w:author="Stagair1" w:date="2018-05-08T16:40:00Z">
            <w:rPr>
              <w:noProof/>
              <w:webHidden/>
            </w:rPr>
          </w:rPrChange>
        </w:rPr>
        <w:instrText xml:space="preserve"> PAGEREF _Toc512841432 \h </w:instrText>
      </w:r>
      <w:r w:rsidR="000C55FB" w:rsidRPr="00E15CDD">
        <w:rPr>
          <w:webHidden/>
          <w:rPrChange w:id="575" w:author="Stagair1" w:date="2018-05-08T16:40:00Z">
            <w:rPr>
              <w:webHidden/>
            </w:rPr>
          </w:rPrChange>
        </w:rPr>
      </w:r>
      <w:r w:rsidR="000C55FB" w:rsidRPr="00E15CDD">
        <w:rPr>
          <w:webHidden/>
          <w:rPrChange w:id="576" w:author="Stagair1" w:date="2018-05-08T16:40:00Z">
            <w:rPr>
              <w:noProof/>
              <w:webHidden/>
            </w:rPr>
          </w:rPrChange>
        </w:rPr>
        <w:fldChar w:fldCharType="separate"/>
      </w:r>
      <w:r w:rsidR="000C55FB" w:rsidRPr="00E15CDD">
        <w:rPr>
          <w:webHidden/>
          <w:rPrChange w:id="577" w:author="Stagair1" w:date="2018-05-08T16:40:00Z">
            <w:rPr>
              <w:noProof/>
              <w:webHidden/>
            </w:rPr>
          </w:rPrChange>
        </w:rPr>
        <w:t>28</w:t>
      </w:r>
      <w:r w:rsidR="000C55FB" w:rsidRPr="00E15CDD">
        <w:rPr>
          <w:webHidden/>
          <w:rPrChange w:id="578" w:author="Stagair1" w:date="2018-05-08T16:40:00Z">
            <w:rPr>
              <w:noProof/>
              <w:webHidden/>
            </w:rPr>
          </w:rPrChange>
        </w:rPr>
        <w:fldChar w:fldCharType="end"/>
      </w:r>
      <w:r w:rsidRPr="00E15CDD">
        <w:rPr>
          <w:rPrChange w:id="579" w:author="Stagair1" w:date="2018-05-08T16:40:00Z">
            <w:rPr>
              <w:noProof/>
            </w:rPr>
          </w:rPrChange>
        </w:rPr>
        <w:fldChar w:fldCharType="end"/>
      </w:r>
    </w:p>
    <w:p w14:paraId="7FC1359E" w14:textId="77777777" w:rsidR="000C55FB" w:rsidRPr="00E15CDD" w:rsidRDefault="00096A65">
      <w:pPr>
        <w:pStyle w:val="Inhopg3"/>
        <w:tabs>
          <w:tab w:val="left" w:pos="1320"/>
          <w:tab w:val="right" w:leader="dot" w:pos="8891"/>
        </w:tabs>
        <w:rPr>
          <w:rFonts w:asciiTheme="minorHAnsi" w:eastAsiaTheme="minorEastAsia" w:hAnsiTheme="minorHAnsi"/>
          <w:rPrChange w:id="580" w:author="Stagair1" w:date="2018-05-08T16:40:00Z">
            <w:rPr>
              <w:rFonts w:asciiTheme="minorHAnsi" w:eastAsiaTheme="minorEastAsia" w:hAnsiTheme="minorHAnsi"/>
              <w:noProof/>
            </w:rPr>
          </w:rPrChange>
        </w:rPr>
      </w:pPr>
      <w:r w:rsidRPr="00E15CDD">
        <w:rPr>
          <w:rPrChange w:id="581" w:author="Stagair1" w:date="2018-05-08T16:40:00Z">
            <w:rPr/>
          </w:rPrChange>
        </w:rPr>
        <w:fldChar w:fldCharType="begin"/>
      </w:r>
      <w:r w:rsidRPr="00E15CDD">
        <w:instrText xml:space="preserve"> HYPERLINK \l "_Toc512841433" </w:instrText>
      </w:r>
      <w:r w:rsidRPr="00E15CDD">
        <w:rPr>
          <w:rPrChange w:id="582" w:author="Stagair1" w:date="2018-05-08T16:40:00Z">
            <w:rPr>
              <w:noProof/>
            </w:rPr>
          </w:rPrChange>
        </w:rPr>
        <w:fldChar w:fldCharType="separate"/>
      </w:r>
      <w:r w:rsidR="000C55FB" w:rsidRPr="00E15CDD">
        <w:rPr>
          <w:rStyle w:val="Hyperlink"/>
          <w:rPrChange w:id="583" w:author="Stagair1" w:date="2018-05-08T16:40:00Z">
            <w:rPr>
              <w:rStyle w:val="Hyperlink"/>
              <w:noProof/>
              <w:lang w:val="nl-NL"/>
            </w:rPr>
          </w:rPrChange>
        </w:rPr>
        <w:t>4.2.7</w:t>
      </w:r>
      <w:r w:rsidR="000C55FB" w:rsidRPr="00E15CDD">
        <w:rPr>
          <w:rFonts w:asciiTheme="minorHAnsi" w:eastAsiaTheme="minorEastAsia" w:hAnsiTheme="minorHAnsi"/>
          <w:rPrChange w:id="584" w:author="Stagair1" w:date="2018-05-08T16:40:00Z">
            <w:rPr>
              <w:rFonts w:asciiTheme="minorHAnsi" w:eastAsiaTheme="minorEastAsia" w:hAnsiTheme="minorHAnsi"/>
              <w:noProof/>
            </w:rPr>
          </w:rPrChange>
        </w:rPr>
        <w:tab/>
      </w:r>
      <w:r w:rsidR="000C55FB" w:rsidRPr="00E15CDD">
        <w:rPr>
          <w:rStyle w:val="Hyperlink"/>
          <w:rPrChange w:id="585" w:author="Stagair1" w:date="2018-05-08T16:40:00Z">
            <w:rPr>
              <w:rStyle w:val="Hyperlink"/>
              <w:noProof/>
              <w:lang w:val="nl-NL"/>
            </w:rPr>
          </w:rPrChange>
        </w:rPr>
        <w:t>High availability</w:t>
      </w:r>
      <w:r w:rsidR="000C55FB" w:rsidRPr="00E15CDD">
        <w:rPr>
          <w:webHidden/>
          <w:rPrChange w:id="586" w:author="Stagair1" w:date="2018-05-08T16:40:00Z">
            <w:rPr>
              <w:noProof/>
              <w:webHidden/>
            </w:rPr>
          </w:rPrChange>
        </w:rPr>
        <w:tab/>
      </w:r>
      <w:r w:rsidR="000C55FB" w:rsidRPr="00E15CDD">
        <w:rPr>
          <w:webHidden/>
          <w:rPrChange w:id="587" w:author="Stagair1" w:date="2018-05-08T16:40:00Z">
            <w:rPr>
              <w:noProof/>
              <w:webHidden/>
            </w:rPr>
          </w:rPrChange>
        </w:rPr>
        <w:fldChar w:fldCharType="begin"/>
      </w:r>
      <w:r w:rsidR="000C55FB" w:rsidRPr="00E15CDD">
        <w:rPr>
          <w:webHidden/>
          <w:rPrChange w:id="588" w:author="Stagair1" w:date="2018-05-08T16:40:00Z">
            <w:rPr>
              <w:noProof/>
              <w:webHidden/>
            </w:rPr>
          </w:rPrChange>
        </w:rPr>
        <w:instrText xml:space="preserve"> PAGEREF _Toc512841433 \h </w:instrText>
      </w:r>
      <w:r w:rsidR="000C55FB" w:rsidRPr="00E15CDD">
        <w:rPr>
          <w:webHidden/>
          <w:rPrChange w:id="589" w:author="Stagair1" w:date="2018-05-08T16:40:00Z">
            <w:rPr>
              <w:webHidden/>
            </w:rPr>
          </w:rPrChange>
        </w:rPr>
      </w:r>
      <w:r w:rsidR="000C55FB" w:rsidRPr="00E15CDD">
        <w:rPr>
          <w:webHidden/>
          <w:rPrChange w:id="590" w:author="Stagair1" w:date="2018-05-08T16:40:00Z">
            <w:rPr>
              <w:noProof/>
              <w:webHidden/>
            </w:rPr>
          </w:rPrChange>
        </w:rPr>
        <w:fldChar w:fldCharType="separate"/>
      </w:r>
      <w:r w:rsidR="000C55FB" w:rsidRPr="00E15CDD">
        <w:rPr>
          <w:webHidden/>
          <w:rPrChange w:id="591" w:author="Stagair1" w:date="2018-05-08T16:40:00Z">
            <w:rPr>
              <w:noProof/>
              <w:webHidden/>
            </w:rPr>
          </w:rPrChange>
        </w:rPr>
        <w:t>29</w:t>
      </w:r>
      <w:r w:rsidR="000C55FB" w:rsidRPr="00E15CDD">
        <w:rPr>
          <w:webHidden/>
          <w:rPrChange w:id="592" w:author="Stagair1" w:date="2018-05-08T16:40:00Z">
            <w:rPr>
              <w:noProof/>
              <w:webHidden/>
            </w:rPr>
          </w:rPrChange>
        </w:rPr>
        <w:fldChar w:fldCharType="end"/>
      </w:r>
      <w:r w:rsidRPr="00E15CDD">
        <w:rPr>
          <w:rPrChange w:id="593" w:author="Stagair1" w:date="2018-05-08T16:40:00Z">
            <w:rPr>
              <w:noProof/>
            </w:rPr>
          </w:rPrChange>
        </w:rPr>
        <w:fldChar w:fldCharType="end"/>
      </w:r>
    </w:p>
    <w:p w14:paraId="3232F8CB" w14:textId="77777777" w:rsidR="000C55FB" w:rsidRPr="00E15CDD" w:rsidRDefault="00096A65">
      <w:pPr>
        <w:pStyle w:val="Inhopg2"/>
        <w:tabs>
          <w:tab w:val="left" w:pos="880"/>
          <w:tab w:val="right" w:leader="dot" w:pos="8891"/>
        </w:tabs>
        <w:rPr>
          <w:rFonts w:asciiTheme="minorHAnsi" w:eastAsiaTheme="minorEastAsia" w:hAnsiTheme="minorHAnsi"/>
          <w:rPrChange w:id="594" w:author="Stagair1" w:date="2018-05-08T16:40:00Z">
            <w:rPr>
              <w:rFonts w:asciiTheme="minorHAnsi" w:eastAsiaTheme="minorEastAsia" w:hAnsiTheme="minorHAnsi"/>
              <w:noProof/>
            </w:rPr>
          </w:rPrChange>
        </w:rPr>
      </w:pPr>
      <w:r w:rsidRPr="00E15CDD">
        <w:rPr>
          <w:rPrChange w:id="595" w:author="Stagair1" w:date="2018-05-08T16:40:00Z">
            <w:rPr/>
          </w:rPrChange>
        </w:rPr>
        <w:fldChar w:fldCharType="begin"/>
      </w:r>
      <w:r w:rsidRPr="00E15CDD">
        <w:instrText xml:space="preserve"> HYPERLINK \l "_Toc512841434" </w:instrText>
      </w:r>
      <w:r w:rsidRPr="00E15CDD">
        <w:rPr>
          <w:rPrChange w:id="596" w:author="Stagair1" w:date="2018-05-08T16:40:00Z">
            <w:rPr>
              <w:noProof/>
            </w:rPr>
          </w:rPrChange>
        </w:rPr>
        <w:fldChar w:fldCharType="separate"/>
      </w:r>
      <w:r w:rsidR="000C55FB" w:rsidRPr="00E15CDD">
        <w:rPr>
          <w:rStyle w:val="Hyperlink"/>
          <w:rPrChange w:id="597" w:author="Stagair1" w:date="2018-05-08T16:40:00Z">
            <w:rPr>
              <w:rStyle w:val="Hyperlink"/>
              <w:noProof/>
              <w:lang w:val="nl-NL"/>
            </w:rPr>
          </w:rPrChange>
        </w:rPr>
        <w:t>4.3</w:t>
      </w:r>
      <w:r w:rsidR="000C55FB" w:rsidRPr="00E15CDD">
        <w:rPr>
          <w:rFonts w:asciiTheme="minorHAnsi" w:eastAsiaTheme="minorEastAsia" w:hAnsiTheme="minorHAnsi"/>
          <w:rPrChange w:id="598" w:author="Stagair1" w:date="2018-05-08T16:40:00Z">
            <w:rPr>
              <w:rFonts w:asciiTheme="minorHAnsi" w:eastAsiaTheme="minorEastAsia" w:hAnsiTheme="minorHAnsi"/>
              <w:noProof/>
            </w:rPr>
          </w:rPrChange>
        </w:rPr>
        <w:tab/>
      </w:r>
      <w:r w:rsidR="000C55FB" w:rsidRPr="00E15CDD">
        <w:rPr>
          <w:rStyle w:val="Hyperlink"/>
          <w:rPrChange w:id="599" w:author="Stagair1" w:date="2018-05-08T16:40:00Z">
            <w:rPr>
              <w:rStyle w:val="Hyperlink"/>
              <w:noProof/>
              <w:lang w:val="nl-NL"/>
            </w:rPr>
          </w:rPrChange>
        </w:rPr>
        <w:t>Authenticatie</w:t>
      </w:r>
      <w:r w:rsidR="000C55FB" w:rsidRPr="00E15CDD">
        <w:rPr>
          <w:webHidden/>
          <w:rPrChange w:id="600" w:author="Stagair1" w:date="2018-05-08T16:40:00Z">
            <w:rPr>
              <w:noProof/>
              <w:webHidden/>
            </w:rPr>
          </w:rPrChange>
        </w:rPr>
        <w:tab/>
      </w:r>
      <w:r w:rsidR="000C55FB" w:rsidRPr="00E15CDD">
        <w:rPr>
          <w:webHidden/>
          <w:rPrChange w:id="601" w:author="Stagair1" w:date="2018-05-08T16:40:00Z">
            <w:rPr>
              <w:noProof/>
              <w:webHidden/>
            </w:rPr>
          </w:rPrChange>
        </w:rPr>
        <w:fldChar w:fldCharType="begin"/>
      </w:r>
      <w:r w:rsidR="000C55FB" w:rsidRPr="00E15CDD">
        <w:rPr>
          <w:webHidden/>
          <w:rPrChange w:id="602" w:author="Stagair1" w:date="2018-05-08T16:40:00Z">
            <w:rPr>
              <w:noProof/>
              <w:webHidden/>
            </w:rPr>
          </w:rPrChange>
        </w:rPr>
        <w:instrText xml:space="preserve"> PAGEREF _Toc512841434 \h </w:instrText>
      </w:r>
      <w:r w:rsidR="000C55FB" w:rsidRPr="00E15CDD">
        <w:rPr>
          <w:webHidden/>
          <w:rPrChange w:id="603" w:author="Stagair1" w:date="2018-05-08T16:40:00Z">
            <w:rPr>
              <w:webHidden/>
            </w:rPr>
          </w:rPrChange>
        </w:rPr>
      </w:r>
      <w:r w:rsidR="000C55FB" w:rsidRPr="00E15CDD">
        <w:rPr>
          <w:webHidden/>
          <w:rPrChange w:id="604" w:author="Stagair1" w:date="2018-05-08T16:40:00Z">
            <w:rPr>
              <w:noProof/>
              <w:webHidden/>
            </w:rPr>
          </w:rPrChange>
        </w:rPr>
        <w:fldChar w:fldCharType="separate"/>
      </w:r>
      <w:r w:rsidR="000C55FB" w:rsidRPr="00E15CDD">
        <w:rPr>
          <w:webHidden/>
          <w:rPrChange w:id="605" w:author="Stagair1" w:date="2018-05-08T16:40:00Z">
            <w:rPr>
              <w:noProof/>
              <w:webHidden/>
            </w:rPr>
          </w:rPrChange>
        </w:rPr>
        <w:t>29</w:t>
      </w:r>
      <w:r w:rsidR="000C55FB" w:rsidRPr="00E15CDD">
        <w:rPr>
          <w:webHidden/>
          <w:rPrChange w:id="606" w:author="Stagair1" w:date="2018-05-08T16:40:00Z">
            <w:rPr>
              <w:noProof/>
              <w:webHidden/>
            </w:rPr>
          </w:rPrChange>
        </w:rPr>
        <w:fldChar w:fldCharType="end"/>
      </w:r>
      <w:r w:rsidRPr="00E15CDD">
        <w:rPr>
          <w:rPrChange w:id="607" w:author="Stagair1" w:date="2018-05-08T16:40:00Z">
            <w:rPr>
              <w:noProof/>
            </w:rPr>
          </w:rPrChange>
        </w:rPr>
        <w:fldChar w:fldCharType="end"/>
      </w:r>
    </w:p>
    <w:p w14:paraId="687F4A1A" w14:textId="77777777" w:rsidR="000C55FB" w:rsidRPr="00E15CDD" w:rsidRDefault="00096A65">
      <w:pPr>
        <w:pStyle w:val="Inhopg3"/>
        <w:tabs>
          <w:tab w:val="left" w:pos="1320"/>
          <w:tab w:val="right" w:leader="dot" w:pos="8891"/>
        </w:tabs>
        <w:rPr>
          <w:rFonts w:asciiTheme="minorHAnsi" w:eastAsiaTheme="minorEastAsia" w:hAnsiTheme="minorHAnsi"/>
          <w:rPrChange w:id="608" w:author="Stagair1" w:date="2018-05-08T16:40:00Z">
            <w:rPr>
              <w:rFonts w:asciiTheme="minorHAnsi" w:eastAsiaTheme="minorEastAsia" w:hAnsiTheme="minorHAnsi"/>
              <w:noProof/>
            </w:rPr>
          </w:rPrChange>
        </w:rPr>
      </w:pPr>
      <w:r w:rsidRPr="00E15CDD">
        <w:rPr>
          <w:rPrChange w:id="609" w:author="Stagair1" w:date="2018-05-08T16:40:00Z">
            <w:rPr/>
          </w:rPrChange>
        </w:rPr>
        <w:fldChar w:fldCharType="begin"/>
      </w:r>
      <w:r w:rsidRPr="00E15CDD">
        <w:instrText xml:space="preserve"> HYPERLINK \l "_Toc512841435" </w:instrText>
      </w:r>
      <w:r w:rsidRPr="00E15CDD">
        <w:rPr>
          <w:rPrChange w:id="610" w:author="Stagair1" w:date="2018-05-08T16:40:00Z">
            <w:rPr>
              <w:noProof/>
            </w:rPr>
          </w:rPrChange>
        </w:rPr>
        <w:fldChar w:fldCharType="separate"/>
      </w:r>
      <w:r w:rsidR="000C55FB" w:rsidRPr="00E15CDD">
        <w:rPr>
          <w:rStyle w:val="Hyperlink"/>
          <w:rPrChange w:id="611" w:author="Stagair1" w:date="2018-05-08T16:40:00Z">
            <w:rPr>
              <w:rStyle w:val="Hyperlink"/>
              <w:noProof/>
              <w:lang w:val="nl-NL"/>
            </w:rPr>
          </w:rPrChange>
        </w:rPr>
        <w:t>4.3.1</w:t>
      </w:r>
      <w:r w:rsidR="000C55FB" w:rsidRPr="00E15CDD">
        <w:rPr>
          <w:rFonts w:asciiTheme="minorHAnsi" w:eastAsiaTheme="minorEastAsia" w:hAnsiTheme="minorHAnsi"/>
          <w:rPrChange w:id="612" w:author="Stagair1" w:date="2018-05-08T16:40:00Z">
            <w:rPr>
              <w:rFonts w:asciiTheme="minorHAnsi" w:eastAsiaTheme="minorEastAsia" w:hAnsiTheme="minorHAnsi"/>
              <w:noProof/>
            </w:rPr>
          </w:rPrChange>
        </w:rPr>
        <w:tab/>
      </w:r>
      <w:r w:rsidR="000C55FB" w:rsidRPr="00E15CDD">
        <w:rPr>
          <w:rStyle w:val="Hyperlink"/>
          <w:rPrChange w:id="613" w:author="Stagair1" w:date="2018-05-08T16:40:00Z">
            <w:rPr>
              <w:rStyle w:val="Hyperlink"/>
              <w:noProof/>
              <w:lang w:val="nl-NL"/>
            </w:rPr>
          </w:rPrChange>
        </w:rPr>
        <w:t>AD-integratie</w:t>
      </w:r>
      <w:r w:rsidR="000C55FB" w:rsidRPr="00E15CDD">
        <w:rPr>
          <w:webHidden/>
          <w:rPrChange w:id="614" w:author="Stagair1" w:date="2018-05-08T16:40:00Z">
            <w:rPr>
              <w:noProof/>
              <w:webHidden/>
            </w:rPr>
          </w:rPrChange>
        </w:rPr>
        <w:tab/>
      </w:r>
      <w:r w:rsidR="000C55FB" w:rsidRPr="00E15CDD">
        <w:rPr>
          <w:webHidden/>
          <w:rPrChange w:id="615" w:author="Stagair1" w:date="2018-05-08T16:40:00Z">
            <w:rPr>
              <w:noProof/>
              <w:webHidden/>
            </w:rPr>
          </w:rPrChange>
        </w:rPr>
        <w:fldChar w:fldCharType="begin"/>
      </w:r>
      <w:r w:rsidR="000C55FB" w:rsidRPr="00E15CDD">
        <w:rPr>
          <w:webHidden/>
          <w:rPrChange w:id="616" w:author="Stagair1" w:date="2018-05-08T16:40:00Z">
            <w:rPr>
              <w:noProof/>
              <w:webHidden/>
            </w:rPr>
          </w:rPrChange>
        </w:rPr>
        <w:instrText xml:space="preserve"> PAGEREF _Toc512841435 \h </w:instrText>
      </w:r>
      <w:r w:rsidR="000C55FB" w:rsidRPr="00E15CDD">
        <w:rPr>
          <w:webHidden/>
          <w:rPrChange w:id="617" w:author="Stagair1" w:date="2018-05-08T16:40:00Z">
            <w:rPr>
              <w:webHidden/>
            </w:rPr>
          </w:rPrChange>
        </w:rPr>
      </w:r>
      <w:r w:rsidR="000C55FB" w:rsidRPr="00E15CDD">
        <w:rPr>
          <w:webHidden/>
          <w:rPrChange w:id="618" w:author="Stagair1" w:date="2018-05-08T16:40:00Z">
            <w:rPr>
              <w:noProof/>
              <w:webHidden/>
            </w:rPr>
          </w:rPrChange>
        </w:rPr>
        <w:fldChar w:fldCharType="separate"/>
      </w:r>
      <w:r w:rsidR="000C55FB" w:rsidRPr="00E15CDD">
        <w:rPr>
          <w:webHidden/>
          <w:rPrChange w:id="619" w:author="Stagair1" w:date="2018-05-08T16:40:00Z">
            <w:rPr>
              <w:noProof/>
              <w:webHidden/>
            </w:rPr>
          </w:rPrChange>
        </w:rPr>
        <w:t>30</w:t>
      </w:r>
      <w:r w:rsidR="000C55FB" w:rsidRPr="00E15CDD">
        <w:rPr>
          <w:webHidden/>
          <w:rPrChange w:id="620" w:author="Stagair1" w:date="2018-05-08T16:40:00Z">
            <w:rPr>
              <w:noProof/>
              <w:webHidden/>
            </w:rPr>
          </w:rPrChange>
        </w:rPr>
        <w:fldChar w:fldCharType="end"/>
      </w:r>
      <w:r w:rsidRPr="00E15CDD">
        <w:rPr>
          <w:rPrChange w:id="621" w:author="Stagair1" w:date="2018-05-08T16:40:00Z">
            <w:rPr>
              <w:noProof/>
            </w:rPr>
          </w:rPrChange>
        </w:rPr>
        <w:fldChar w:fldCharType="end"/>
      </w:r>
    </w:p>
    <w:p w14:paraId="764AB6C9" w14:textId="77777777" w:rsidR="000C55FB" w:rsidRPr="00E15CDD" w:rsidRDefault="00096A65">
      <w:pPr>
        <w:pStyle w:val="Inhopg3"/>
        <w:tabs>
          <w:tab w:val="left" w:pos="1320"/>
          <w:tab w:val="right" w:leader="dot" w:pos="8891"/>
        </w:tabs>
        <w:rPr>
          <w:rFonts w:asciiTheme="minorHAnsi" w:eastAsiaTheme="minorEastAsia" w:hAnsiTheme="minorHAnsi"/>
          <w:rPrChange w:id="622" w:author="Stagair1" w:date="2018-05-08T16:40:00Z">
            <w:rPr>
              <w:rFonts w:asciiTheme="minorHAnsi" w:eastAsiaTheme="minorEastAsia" w:hAnsiTheme="minorHAnsi"/>
              <w:noProof/>
            </w:rPr>
          </w:rPrChange>
        </w:rPr>
      </w:pPr>
      <w:r w:rsidRPr="00E15CDD">
        <w:rPr>
          <w:rPrChange w:id="623" w:author="Stagair1" w:date="2018-05-08T16:40:00Z">
            <w:rPr/>
          </w:rPrChange>
        </w:rPr>
        <w:fldChar w:fldCharType="begin"/>
      </w:r>
      <w:r w:rsidRPr="00E15CDD">
        <w:instrText xml:space="preserve"> HYPERLINK \l "_Toc512841436" </w:instrText>
      </w:r>
      <w:r w:rsidRPr="00E15CDD">
        <w:rPr>
          <w:rPrChange w:id="624" w:author="Stagair1" w:date="2018-05-08T16:40:00Z">
            <w:rPr>
              <w:noProof/>
            </w:rPr>
          </w:rPrChange>
        </w:rPr>
        <w:fldChar w:fldCharType="separate"/>
      </w:r>
      <w:r w:rsidR="000C55FB" w:rsidRPr="00E15CDD">
        <w:rPr>
          <w:rStyle w:val="Hyperlink"/>
          <w:rPrChange w:id="625" w:author="Stagair1" w:date="2018-05-08T16:40:00Z">
            <w:rPr>
              <w:rStyle w:val="Hyperlink"/>
              <w:noProof/>
              <w:lang w:val="nl-NL"/>
            </w:rPr>
          </w:rPrChange>
        </w:rPr>
        <w:t>4.3.2</w:t>
      </w:r>
      <w:r w:rsidR="000C55FB" w:rsidRPr="00E15CDD">
        <w:rPr>
          <w:rFonts w:asciiTheme="minorHAnsi" w:eastAsiaTheme="minorEastAsia" w:hAnsiTheme="minorHAnsi"/>
          <w:rPrChange w:id="626" w:author="Stagair1" w:date="2018-05-08T16:40:00Z">
            <w:rPr>
              <w:rFonts w:asciiTheme="minorHAnsi" w:eastAsiaTheme="minorEastAsia" w:hAnsiTheme="minorHAnsi"/>
              <w:noProof/>
            </w:rPr>
          </w:rPrChange>
        </w:rPr>
        <w:tab/>
      </w:r>
      <w:r w:rsidR="000C55FB" w:rsidRPr="00E15CDD">
        <w:rPr>
          <w:rStyle w:val="Hyperlink"/>
          <w:rPrChange w:id="627" w:author="Stagair1" w:date="2018-05-08T16:40:00Z">
            <w:rPr>
              <w:rStyle w:val="Hyperlink"/>
              <w:noProof/>
              <w:lang w:val="nl-NL"/>
            </w:rPr>
          </w:rPrChange>
        </w:rPr>
        <w:t>Single sign-on (SSO)</w:t>
      </w:r>
      <w:r w:rsidR="000C55FB" w:rsidRPr="00E15CDD">
        <w:rPr>
          <w:webHidden/>
          <w:rPrChange w:id="628" w:author="Stagair1" w:date="2018-05-08T16:40:00Z">
            <w:rPr>
              <w:noProof/>
              <w:webHidden/>
            </w:rPr>
          </w:rPrChange>
        </w:rPr>
        <w:tab/>
      </w:r>
      <w:r w:rsidR="000C55FB" w:rsidRPr="00E15CDD">
        <w:rPr>
          <w:webHidden/>
          <w:rPrChange w:id="629" w:author="Stagair1" w:date="2018-05-08T16:40:00Z">
            <w:rPr>
              <w:noProof/>
              <w:webHidden/>
            </w:rPr>
          </w:rPrChange>
        </w:rPr>
        <w:fldChar w:fldCharType="begin"/>
      </w:r>
      <w:r w:rsidR="000C55FB" w:rsidRPr="00E15CDD">
        <w:rPr>
          <w:webHidden/>
          <w:rPrChange w:id="630" w:author="Stagair1" w:date="2018-05-08T16:40:00Z">
            <w:rPr>
              <w:noProof/>
              <w:webHidden/>
            </w:rPr>
          </w:rPrChange>
        </w:rPr>
        <w:instrText xml:space="preserve"> PAGEREF _Toc512841436 \h </w:instrText>
      </w:r>
      <w:r w:rsidR="000C55FB" w:rsidRPr="00E15CDD">
        <w:rPr>
          <w:webHidden/>
          <w:rPrChange w:id="631" w:author="Stagair1" w:date="2018-05-08T16:40:00Z">
            <w:rPr>
              <w:webHidden/>
            </w:rPr>
          </w:rPrChange>
        </w:rPr>
      </w:r>
      <w:r w:rsidR="000C55FB" w:rsidRPr="00E15CDD">
        <w:rPr>
          <w:webHidden/>
          <w:rPrChange w:id="632" w:author="Stagair1" w:date="2018-05-08T16:40:00Z">
            <w:rPr>
              <w:noProof/>
              <w:webHidden/>
            </w:rPr>
          </w:rPrChange>
        </w:rPr>
        <w:fldChar w:fldCharType="separate"/>
      </w:r>
      <w:r w:rsidR="000C55FB" w:rsidRPr="00E15CDD">
        <w:rPr>
          <w:webHidden/>
          <w:rPrChange w:id="633" w:author="Stagair1" w:date="2018-05-08T16:40:00Z">
            <w:rPr>
              <w:noProof/>
              <w:webHidden/>
            </w:rPr>
          </w:rPrChange>
        </w:rPr>
        <w:t>30</w:t>
      </w:r>
      <w:r w:rsidR="000C55FB" w:rsidRPr="00E15CDD">
        <w:rPr>
          <w:webHidden/>
          <w:rPrChange w:id="634" w:author="Stagair1" w:date="2018-05-08T16:40:00Z">
            <w:rPr>
              <w:noProof/>
              <w:webHidden/>
            </w:rPr>
          </w:rPrChange>
        </w:rPr>
        <w:fldChar w:fldCharType="end"/>
      </w:r>
      <w:r w:rsidRPr="00E15CDD">
        <w:rPr>
          <w:rPrChange w:id="635" w:author="Stagair1" w:date="2018-05-08T16:40:00Z">
            <w:rPr>
              <w:noProof/>
            </w:rPr>
          </w:rPrChange>
        </w:rPr>
        <w:fldChar w:fldCharType="end"/>
      </w:r>
    </w:p>
    <w:p w14:paraId="2B533A14" w14:textId="77777777" w:rsidR="000C55FB" w:rsidRPr="00E15CDD" w:rsidRDefault="00096A65">
      <w:pPr>
        <w:pStyle w:val="Inhopg4"/>
        <w:tabs>
          <w:tab w:val="left" w:pos="1540"/>
          <w:tab w:val="right" w:leader="dot" w:pos="8891"/>
        </w:tabs>
        <w:rPr>
          <w:rFonts w:asciiTheme="minorHAnsi" w:eastAsiaTheme="minorEastAsia" w:hAnsiTheme="minorHAnsi"/>
          <w:rPrChange w:id="636" w:author="Stagair1" w:date="2018-05-08T16:40:00Z">
            <w:rPr>
              <w:rFonts w:asciiTheme="minorHAnsi" w:eastAsiaTheme="minorEastAsia" w:hAnsiTheme="minorHAnsi"/>
              <w:noProof/>
            </w:rPr>
          </w:rPrChange>
        </w:rPr>
      </w:pPr>
      <w:r w:rsidRPr="00E15CDD">
        <w:rPr>
          <w:rPrChange w:id="637" w:author="Stagair1" w:date="2018-05-08T16:40:00Z">
            <w:rPr/>
          </w:rPrChange>
        </w:rPr>
        <w:fldChar w:fldCharType="begin"/>
      </w:r>
      <w:r w:rsidRPr="00E15CDD">
        <w:instrText xml:space="preserve"> HYPERLINK \l "_Toc512841437" </w:instrText>
      </w:r>
      <w:r w:rsidRPr="00E15CDD">
        <w:rPr>
          <w:rPrChange w:id="638" w:author="Stagair1" w:date="2018-05-08T16:40:00Z">
            <w:rPr>
              <w:noProof/>
            </w:rPr>
          </w:rPrChange>
        </w:rPr>
        <w:fldChar w:fldCharType="separate"/>
      </w:r>
      <w:r w:rsidR="000C55FB" w:rsidRPr="00E15CDD">
        <w:rPr>
          <w:rStyle w:val="Hyperlink"/>
          <w:rPrChange w:id="639" w:author="Stagair1" w:date="2018-05-08T16:40:00Z">
            <w:rPr>
              <w:rStyle w:val="Hyperlink"/>
              <w:noProof/>
              <w:lang w:val="nl-NL"/>
            </w:rPr>
          </w:rPrChange>
        </w:rPr>
        <w:t>4.3.2.1</w:t>
      </w:r>
      <w:r w:rsidR="000C55FB" w:rsidRPr="00E15CDD">
        <w:rPr>
          <w:rFonts w:asciiTheme="minorHAnsi" w:eastAsiaTheme="minorEastAsia" w:hAnsiTheme="minorHAnsi"/>
          <w:rPrChange w:id="640" w:author="Stagair1" w:date="2018-05-08T16:40:00Z">
            <w:rPr>
              <w:rFonts w:asciiTheme="minorHAnsi" w:eastAsiaTheme="minorEastAsia" w:hAnsiTheme="minorHAnsi"/>
              <w:noProof/>
            </w:rPr>
          </w:rPrChange>
        </w:rPr>
        <w:tab/>
      </w:r>
      <w:r w:rsidR="000C55FB" w:rsidRPr="00E15CDD">
        <w:rPr>
          <w:rStyle w:val="Hyperlink"/>
          <w:rPrChange w:id="641" w:author="Stagair1" w:date="2018-05-08T16:40:00Z">
            <w:rPr>
              <w:rStyle w:val="Hyperlink"/>
              <w:noProof/>
              <w:lang w:val="nl-NL"/>
            </w:rPr>
          </w:rPrChange>
        </w:rPr>
        <w:t>Security Assertion Markup Language (SAML)</w:t>
      </w:r>
      <w:r w:rsidR="000C55FB" w:rsidRPr="00E15CDD">
        <w:rPr>
          <w:webHidden/>
          <w:rPrChange w:id="642" w:author="Stagair1" w:date="2018-05-08T16:40:00Z">
            <w:rPr>
              <w:noProof/>
              <w:webHidden/>
            </w:rPr>
          </w:rPrChange>
        </w:rPr>
        <w:tab/>
      </w:r>
      <w:r w:rsidR="000C55FB" w:rsidRPr="00E15CDD">
        <w:rPr>
          <w:webHidden/>
          <w:rPrChange w:id="643" w:author="Stagair1" w:date="2018-05-08T16:40:00Z">
            <w:rPr>
              <w:noProof/>
              <w:webHidden/>
            </w:rPr>
          </w:rPrChange>
        </w:rPr>
        <w:fldChar w:fldCharType="begin"/>
      </w:r>
      <w:r w:rsidR="000C55FB" w:rsidRPr="00E15CDD">
        <w:rPr>
          <w:webHidden/>
          <w:rPrChange w:id="644" w:author="Stagair1" w:date="2018-05-08T16:40:00Z">
            <w:rPr>
              <w:noProof/>
              <w:webHidden/>
            </w:rPr>
          </w:rPrChange>
        </w:rPr>
        <w:instrText xml:space="preserve"> PAGEREF _Toc512841437 \h </w:instrText>
      </w:r>
      <w:r w:rsidR="000C55FB" w:rsidRPr="00E15CDD">
        <w:rPr>
          <w:webHidden/>
          <w:rPrChange w:id="645" w:author="Stagair1" w:date="2018-05-08T16:40:00Z">
            <w:rPr>
              <w:webHidden/>
            </w:rPr>
          </w:rPrChange>
        </w:rPr>
      </w:r>
      <w:r w:rsidR="000C55FB" w:rsidRPr="00E15CDD">
        <w:rPr>
          <w:webHidden/>
          <w:rPrChange w:id="646" w:author="Stagair1" w:date="2018-05-08T16:40:00Z">
            <w:rPr>
              <w:noProof/>
              <w:webHidden/>
            </w:rPr>
          </w:rPrChange>
        </w:rPr>
        <w:fldChar w:fldCharType="separate"/>
      </w:r>
      <w:r w:rsidR="000C55FB" w:rsidRPr="00E15CDD">
        <w:rPr>
          <w:webHidden/>
          <w:rPrChange w:id="647" w:author="Stagair1" w:date="2018-05-08T16:40:00Z">
            <w:rPr>
              <w:noProof/>
              <w:webHidden/>
            </w:rPr>
          </w:rPrChange>
        </w:rPr>
        <w:t>31</w:t>
      </w:r>
      <w:r w:rsidR="000C55FB" w:rsidRPr="00E15CDD">
        <w:rPr>
          <w:webHidden/>
          <w:rPrChange w:id="648" w:author="Stagair1" w:date="2018-05-08T16:40:00Z">
            <w:rPr>
              <w:noProof/>
              <w:webHidden/>
            </w:rPr>
          </w:rPrChange>
        </w:rPr>
        <w:fldChar w:fldCharType="end"/>
      </w:r>
      <w:r w:rsidRPr="00E15CDD">
        <w:rPr>
          <w:rPrChange w:id="649" w:author="Stagair1" w:date="2018-05-08T16:40:00Z">
            <w:rPr>
              <w:noProof/>
            </w:rPr>
          </w:rPrChange>
        </w:rPr>
        <w:fldChar w:fldCharType="end"/>
      </w:r>
    </w:p>
    <w:p w14:paraId="32E7CAE3" w14:textId="77777777" w:rsidR="000C55FB" w:rsidRPr="00E15CDD" w:rsidRDefault="00096A65">
      <w:pPr>
        <w:pStyle w:val="Inhopg4"/>
        <w:tabs>
          <w:tab w:val="left" w:pos="1540"/>
          <w:tab w:val="right" w:leader="dot" w:pos="8891"/>
        </w:tabs>
        <w:rPr>
          <w:rFonts w:asciiTheme="minorHAnsi" w:eastAsiaTheme="minorEastAsia" w:hAnsiTheme="minorHAnsi"/>
          <w:rPrChange w:id="650" w:author="Stagair1" w:date="2018-05-08T16:40:00Z">
            <w:rPr>
              <w:rFonts w:asciiTheme="minorHAnsi" w:eastAsiaTheme="minorEastAsia" w:hAnsiTheme="minorHAnsi"/>
              <w:noProof/>
            </w:rPr>
          </w:rPrChange>
        </w:rPr>
      </w:pPr>
      <w:r w:rsidRPr="00E15CDD">
        <w:rPr>
          <w:rPrChange w:id="651" w:author="Stagair1" w:date="2018-05-08T16:40:00Z">
            <w:rPr/>
          </w:rPrChange>
        </w:rPr>
        <w:fldChar w:fldCharType="begin"/>
      </w:r>
      <w:r w:rsidRPr="00E15CDD">
        <w:instrText xml:space="preserve"> HYPERLINK \l "_Toc512841438" </w:instrText>
      </w:r>
      <w:r w:rsidRPr="00E15CDD">
        <w:rPr>
          <w:rPrChange w:id="652" w:author="Stagair1" w:date="2018-05-08T16:40:00Z">
            <w:rPr>
              <w:noProof/>
            </w:rPr>
          </w:rPrChange>
        </w:rPr>
        <w:fldChar w:fldCharType="separate"/>
      </w:r>
      <w:r w:rsidR="000C55FB" w:rsidRPr="00E15CDD">
        <w:rPr>
          <w:rStyle w:val="Hyperlink"/>
          <w:rPrChange w:id="653" w:author="Stagair1" w:date="2018-05-08T16:40:00Z">
            <w:rPr>
              <w:rStyle w:val="Hyperlink"/>
              <w:noProof/>
              <w:lang w:val="nl-NL"/>
            </w:rPr>
          </w:rPrChange>
        </w:rPr>
        <w:t>4.3.2.2</w:t>
      </w:r>
      <w:r w:rsidR="000C55FB" w:rsidRPr="00E15CDD">
        <w:rPr>
          <w:rFonts w:asciiTheme="minorHAnsi" w:eastAsiaTheme="minorEastAsia" w:hAnsiTheme="minorHAnsi"/>
          <w:rPrChange w:id="654" w:author="Stagair1" w:date="2018-05-08T16:40:00Z">
            <w:rPr>
              <w:rFonts w:asciiTheme="minorHAnsi" w:eastAsiaTheme="minorEastAsia" w:hAnsiTheme="minorHAnsi"/>
              <w:noProof/>
            </w:rPr>
          </w:rPrChange>
        </w:rPr>
        <w:tab/>
      </w:r>
      <w:r w:rsidR="000C55FB" w:rsidRPr="00E15CDD">
        <w:rPr>
          <w:rStyle w:val="Hyperlink"/>
          <w:rPrChange w:id="655" w:author="Stagair1" w:date="2018-05-08T16:40:00Z">
            <w:rPr>
              <w:rStyle w:val="Hyperlink"/>
              <w:noProof/>
              <w:lang w:val="nl-NL"/>
            </w:rPr>
          </w:rPrChange>
        </w:rPr>
        <w:t>Open Authorization OAuth</w:t>
      </w:r>
      <w:r w:rsidR="000C55FB" w:rsidRPr="00E15CDD">
        <w:rPr>
          <w:webHidden/>
          <w:rPrChange w:id="656" w:author="Stagair1" w:date="2018-05-08T16:40:00Z">
            <w:rPr>
              <w:noProof/>
              <w:webHidden/>
            </w:rPr>
          </w:rPrChange>
        </w:rPr>
        <w:tab/>
      </w:r>
      <w:r w:rsidR="000C55FB" w:rsidRPr="00E15CDD">
        <w:rPr>
          <w:webHidden/>
          <w:rPrChange w:id="657" w:author="Stagair1" w:date="2018-05-08T16:40:00Z">
            <w:rPr>
              <w:noProof/>
              <w:webHidden/>
            </w:rPr>
          </w:rPrChange>
        </w:rPr>
        <w:fldChar w:fldCharType="begin"/>
      </w:r>
      <w:r w:rsidR="000C55FB" w:rsidRPr="00E15CDD">
        <w:rPr>
          <w:webHidden/>
          <w:rPrChange w:id="658" w:author="Stagair1" w:date="2018-05-08T16:40:00Z">
            <w:rPr>
              <w:noProof/>
              <w:webHidden/>
            </w:rPr>
          </w:rPrChange>
        </w:rPr>
        <w:instrText xml:space="preserve"> PAGEREF _Toc512841438 \h </w:instrText>
      </w:r>
      <w:r w:rsidR="000C55FB" w:rsidRPr="00E15CDD">
        <w:rPr>
          <w:webHidden/>
          <w:rPrChange w:id="659" w:author="Stagair1" w:date="2018-05-08T16:40:00Z">
            <w:rPr>
              <w:webHidden/>
            </w:rPr>
          </w:rPrChange>
        </w:rPr>
      </w:r>
      <w:r w:rsidR="000C55FB" w:rsidRPr="00E15CDD">
        <w:rPr>
          <w:webHidden/>
          <w:rPrChange w:id="660" w:author="Stagair1" w:date="2018-05-08T16:40:00Z">
            <w:rPr>
              <w:noProof/>
              <w:webHidden/>
            </w:rPr>
          </w:rPrChange>
        </w:rPr>
        <w:fldChar w:fldCharType="separate"/>
      </w:r>
      <w:r w:rsidR="000C55FB" w:rsidRPr="00E15CDD">
        <w:rPr>
          <w:webHidden/>
          <w:rPrChange w:id="661" w:author="Stagair1" w:date="2018-05-08T16:40:00Z">
            <w:rPr>
              <w:noProof/>
              <w:webHidden/>
            </w:rPr>
          </w:rPrChange>
        </w:rPr>
        <w:t>31</w:t>
      </w:r>
      <w:r w:rsidR="000C55FB" w:rsidRPr="00E15CDD">
        <w:rPr>
          <w:webHidden/>
          <w:rPrChange w:id="662" w:author="Stagair1" w:date="2018-05-08T16:40:00Z">
            <w:rPr>
              <w:noProof/>
              <w:webHidden/>
            </w:rPr>
          </w:rPrChange>
        </w:rPr>
        <w:fldChar w:fldCharType="end"/>
      </w:r>
      <w:r w:rsidRPr="00E15CDD">
        <w:rPr>
          <w:rPrChange w:id="663" w:author="Stagair1" w:date="2018-05-08T16:40:00Z">
            <w:rPr>
              <w:noProof/>
            </w:rPr>
          </w:rPrChange>
        </w:rPr>
        <w:fldChar w:fldCharType="end"/>
      </w:r>
    </w:p>
    <w:p w14:paraId="015F3418" w14:textId="77777777" w:rsidR="000C55FB" w:rsidRPr="00E15CDD" w:rsidRDefault="00096A65">
      <w:pPr>
        <w:pStyle w:val="Inhopg2"/>
        <w:tabs>
          <w:tab w:val="left" w:pos="880"/>
          <w:tab w:val="right" w:leader="dot" w:pos="8891"/>
        </w:tabs>
        <w:rPr>
          <w:rFonts w:asciiTheme="minorHAnsi" w:eastAsiaTheme="minorEastAsia" w:hAnsiTheme="minorHAnsi"/>
          <w:rPrChange w:id="664" w:author="Stagair1" w:date="2018-05-08T16:40:00Z">
            <w:rPr>
              <w:rFonts w:asciiTheme="minorHAnsi" w:eastAsiaTheme="minorEastAsia" w:hAnsiTheme="minorHAnsi"/>
              <w:noProof/>
            </w:rPr>
          </w:rPrChange>
        </w:rPr>
      </w:pPr>
      <w:r w:rsidRPr="00E15CDD">
        <w:rPr>
          <w:rPrChange w:id="665" w:author="Stagair1" w:date="2018-05-08T16:40:00Z">
            <w:rPr/>
          </w:rPrChange>
        </w:rPr>
        <w:fldChar w:fldCharType="begin"/>
      </w:r>
      <w:r w:rsidRPr="00E15CDD">
        <w:instrText xml:space="preserve"> HYPERLINK \l "_Toc512841439" </w:instrText>
      </w:r>
      <w:r w:rsidRPr="00E15CDD">
        <w:rPr>
          <w:rPrChange w:id="666" w:author="Stagair1" w:date="2018-05-08T16:40:00Z">
            <w:rPr>
              <w:noProof/>
            </w:rPr>
          </w:rPrChange>
        </w:rPr>
        <w:fldChar w:fldCharType="separate"/>
      </w:r>
      <w:r w:rsidR="000C55FB" w:rsidRPr="00E15CDD">
        <w:rPr>
          <w:rStyle w:val="Hyperlink"/>
          <w:rPrChange w:id="667" w:author="Stagair1" w:date="2018-05-08T16:40:00Z">
            <w:rPr>
              <w:rStyle w:val="Hyperlink"/>
              <w:noProof/>
              <w:lang w:val="nl-NL"/>
            </w:rPr>
          </w:rPrChange>
        </w:rPr>
        <w:t>4.4</w:t>
      </w:r>
      <w:r w:rsidR="000C55FB" w:rsidRPr="00E15CDD">
        <w:rPr>
          <w:rFonts w:asciiTheme="minorHAnsi" w:eastAsiaTheme="minorEastAsia" w:hAnsiTheme="minorHAnsi"/>
          <w:rPrChange w:id="668" w:author="Stagair1" w:date="2018-05-08T16:40:00Z">
            <w:rPr>
              <w:rFonts w:asciiTheme="minorHAnsi" w:eastAsiaTheme="minorEastAsia" w:hAnsiTheme="minorHAnsi"/>
              <w:noProof/>
            </w:rPr>
          </w:rPrChange>
        </w:rPr>
        <w:tab/>
      </w:r>
      <w:r w:rsidR="000C55FB" w:rsidRPr="00E15CDD">
        <w:rPr>
          <w:rStyle w:val="Hyperlink"/>
          <w:rPrChange w:id="669" w:author="Stagair1" w:date="2018-05-08T16:40:00Z">
            <w:rPr>
              <w:rStyle w:val="Hyperlink"/>
              <w:noProof/>
              <w:lang w:val="nl-NL"/>
            </w:rPr>
          </w:rPrChange>
        </w:rPr>
        <w:t>Extra beveiligingsimplementaties</w:t>
      </w:r>
      <w:r w:rsidR="000C55FB" w:rsidRPr="00E15CDD">
        <w:rPr>
          <w:webHidden/>
          <w:rPrChange w:id="670" w:author="Stagair1" w:date="2018-05-08T16:40:00Z">
            <w:rPr>
              <w:noProof/>
              <w:webHidden/>
            </w:rPr>
          </w:rPrChange>
        </w:rPr>
        <w:tab/>
      </w:r>
      <w:r w:rsidR="000C55FB" w:rsidRPr="00E15CDD">
        <w:rPr>
          <w:webHidden/>
          <w:rPrChange w:id="671" w:author="Stagair1" w:date="2018-05-08T16:40:00Z">
            <w:rPr>
              <w:noProof/>
              <w:webHidden/>
            </w:rPr>
          </w:rPrChange>
        </w:rPr>
        <w:fldChar w:fldCharType="begin"/>
      </w:r>
      <w:r w:rsidR="000C55FB" w:rsidRPr="00E15CDD">
        <w:rPr>
          <w:webHidden/>
          <w:rPrChange w:id="672" w:author="Stagair1" w:date="2018-05-08T16:40:00Z">
            <w:rPr>
              <w:noProof/>
              <w:webHidden/>
            </w:rPr>
          </w:rPrChange>
        </w:rPr>
        <w:instrText xml:space="preserve"> PAGEREF _Toc512841439 \h </w:instrText>
      </w:r>
      <w:r w:rsidR="000C55FB" w:rsidRPr="00E15CDD">
        <w:rPr>
          <w:webHidden/>
          <w:rPrChange w:id="673" w:author="Stagair1" w:date="2018-05-08T16:40:00Z">
            <w:rPr>
              <w:webHidden/>
            </w:rPr>
          </w:rPrChange>
        </w:rPr>
      </w:r>
      <w:r w:rsidR="000C55FB" w:rsidRPr="00E15CDD">
        <w:rPr>
          <w:webHidden/>
          <w:rPrChange w:id="674" w:author="Stagair1" w:date="2018-05-08T16:40:00Z">
            <w:rPr>
              <w:noProof/>
              <w:webHidden/>
            </w:rPr>
          </w:rPrChange>
        </w:rPr>
        <w:fldChar w:fldCharType="separate"/>
      </w:r>
      <w:r w:rsidR="000C55FB" w:rsidRPr="00E15CDD">
        <w:rPr>
          <w:webHidden/>
          <w:rPrChange w:id="675" w:author="Stagair1" w:date="2018-05-08T16:40:00Z">
            <w:rPr>
              <w:noProof/>
              <w:webHidden/>
            </w:rPr>
          </w:rPrChange>
        </w:rPr>
        <w:t>32</w:t>
      </w:r>
      <w:r w:rsidR="000C55FB" w:rsidRPr="00E15CDD">
        <w:rPr>
          <w:webHidden/>
          <w:rPrChange w:id="676" w:author="Stagair1" w:date="2018-05-08T16:40:00Z">
            <w:rPr>
              <w:noProof/>
              <w:webHidden/>
            </w:rPr>
          </w:rPrChange>
        </w:rPr>
        <w:fldChar w:fldCharType="end"/>
      </w:r>
      <w:r w:rsidRPr="00E15CDD">
        <w:rPr>
          <w:rPrChange w:id="677" w:author="Stagair1" w:date="2018-05-08T16:40:00Z">
            <w:rPr>
              <w:noProof/>
            </w:rPr>
          </w:rPrChange>
        </w:rPr>
        <w:fldChar w:fldCharType="end"/>
      </w:r>
    </w:p>
    <w:p w14:paraId="3C5E3717" w14:textId="77777777" w:rsidR="000C55FB" w:rsidRPr="00E15CDD" w:rsidRDefault="00096A65">
      <w:pPr>
        <w:pStyle w:val="Inhopg1"/>
        <w:tabs>
          <w:tab w:val="left" w:pos="440"/>
        </w:tabs>
        <w:rPr>
          <w:rFonts w:asciiTheme="minorHAnsi" w:eastAsiaTheme="minorEastAsia" w:hAnsiTheme="minorHAnsi"/>
          <w:rPrChange w:id="678" w:author="Stagair1" w:date="2018-05-08T16:40:00Z">
            <w:rPr>
              <w:rFonts w:asciiTheme="minorHAnsi" w:eastAsiaTheme="minorEastAsia" w:hAnsiTheme="minorHAnsi"/>
              <w:noProof/>
            </w:rPr>
          </w:rPrChange>
        </w:rPr>
      </w:pPr>
      <w:r w:rsidRPr="00E15CDD">
        <w:rPr>
          <w:rPrChange w:id="679" w:author="Stagair1" w:date="2018-05-08T16:40:00Z">
            <w:rPr/>
          </w:rPrChange>
        </w:rPr>
        <w:fldChar w:fldCharType="begin"/>
      </w:r>
      <w:r w:rsidRPr="00E15CDD">
        <w:instrText xml:space="preserve"> HYPERLINK \l "_Toc512841440" </w:instrText>
      </w:r>
      <w:r w:rsidRPr="00E15CDD">
        <w:rPr>
          <w:rPrChange w:id="680" w:author="Stagair1" w:date="2018-05-08T16:40:00Z">
            <w:rPr>
              <w:noProof/>
            </w:rPr>
          </w:rPrChange>
        </w:rPr>
        <w:fldChar w:fldCharType="separate"/>
      </w:r>
      <w:r w:rsidR="000C55FB" w:rsidRPr="00E15CDD">
        <w:rPr>
          <w:rStyle w:val="Hyperlink"/>
          <w:rPrChange w:id="681" w:author="Stagair1" w:date="2018-05-08T16:40:00Z">
            <w:rPr>
              <w:rStyle w:val="Hyperlink"/>
              <w:noProof/>
              <w:lang w:val="nl-NL"/>
            </w:rPr>
          </w:rPrChange>
        </w:rPr>
        <w:t>5</w:t>
      </w:r>
      <w:r w:rsidR="000C55FB" w:rsidRPr="00E15CDD">
        <w:rPr>
          <w:rFonts w:asciiTheme="minorHAnsi" w:eastAsiaTheme="minorEastAsia" w:hAnsiTheme="minorHAnsi"/>
          <w:rPrChange w:id="682" w:author="Stagair1" w:date="2018-05-08T16:40:00Z">
            <w:rPr>
              <w:rFonts w:asciiTheme="minorHAnsi" w:eastAsiaTheme="minorEastAsia" w:hAnsiTheme="minorHAnsi"/>
              <w:noProof/>
            </w:rPr>
          </w:rPrChange>
        </w:rPr>
        <w:tab/>
      </w:r>
      <w:r w:rsidR="000C55FB" w:rsidRPr="00E15CDD">
        <w:rPr>
          <w:rStyle w:val="Hyperlink"/>
          <w:rPrChange w:id="683" w:author="Stagair1" w:date="2018-05-08T16:40:00Z">
            <w:rPr>
              <w:rStyle w:val="Hyperlink"/>
              <w:noProof/>
              <w:lang w:val="nl-NL"/>
            </w:rPr>
          </w:rPrChange>
        </w:rPr>
        <w:t>Praktische uitwerking</w:t>
      </w:r>
      <w:r w:rsidR="000C55FB" w:rsidRPr="00E15CDD">
        <w:rPr>
          <w:webHidden/>
          <w:rPrChange w:id="684" w:author="Stagair1" w:date="2018-05-08T16:40:00Z">
            <w:rPr>
              <w:noProof/>
              <w:webHidden/>
            </w:rPr>
          </w:rPrChange>
        </w:rPr>
        <w:tab/>
      </w:r>
      <w:r w:rsidR="000C55FB" w:rsidRPr="00E15CDD">
        <w:rPr>
          <w:webHidden/>
          <w:rPrChange w:id="685" w:author="Stagair1" w:date="2018-05-08T16:40:00Z">
            <w:rPr>
              <w:noProof/>
              <w:webHidden/>
            </w:rPr>
          </w:rPrChange>
        </w:rPr>
        <w:fldChar w:fldCharType="begin"/>
      </w:r>
      <w:r w:rsidR="000C55FB" w:rsidRPr="00E15CDD">
        <w:rPr>
          <w:webHidden/>
          <w:rPrChange w:id="686" w:author="Stagair1" w:date="2018-05-08T16:40:00Z">
            <w:rPr>
              <w:noProof/>
              <w:webHidden/>
            </w:rPr>
          </w:rPrChange>
        </w:rPr>
        <w:instrText xml:space="preserve"> PAGEREF _Toc512841440 \h </w:instrText>
      </w:r>
      <w:r w:rsidR="000C55FB" w:rsidRPr="00E15CDD">
        <w:rPr>
          <w:webHidden/>
          <w:rPrChange w:id="687" w:author="Stagair1" w:date="2018-05-08T16:40:00Z">
            <w:rPr>
              <w:webHidden/>
            </w:rPr>
          </w:rPrChange>
        </w:rPr>
      </w:r>
      <w:r w:rsidR="000C55FB" w:rsidRPr="00E15CDD">
        <w:rPr>
          <w:webHidden/>
          <w:rPrChange w:id="688" w:author="Stagair1" w:date="2018-05-08T16:40:00Z">
            <w:rPr>
              <w:noProof/>
              <w:webHidden/>
            </w:rPr>
          </w:rPrChange>
        </w:rPr>
        <w:fldChar w:fldCharType="separate"/>
      </w:r>
      <w:r w:rsidR="000C55FB" w:rsidRPr="00E15CDD">
        <w:rPr>
          <w:webHidden/>
          <w:rPrChange w:id="689" w:author="Stagair1" w:date="2018-05-08T16:40:00Z">
            <w:rPr>
              <w:noProof/>
              <w:webHidden/>
            </w:rPr>
          </w:rPrChange>
        </w:rPr>
        <w:t>34</w:t>
      </w:r>
      <w:r w:rsidR="000C55FB" w:rsidRPr="00E15CDD">
        <w:rPr>
          <w:webHidden/>
          <w:rPrChange w:id="690" w:author="Stagair1" w:date="2018-05-08T16:40:00Z">
            <w:rPr>
              <w:noProof/>
              <w:webHidden/>
            </w:rPr>
          </w:rPrChange>
        </w:rPr>
        <w:fldChar w:fldCharType="end"/>
      </w:r>
      <w:r w:rsidRPr="00E15CDD">
        <w:rPr>
          <w:rPrChange w:id="691" w:author="Stagair1" w:date="2018-05-08T16:40:00Z">
            <w:rPr>
              <w:noProof/>
            </w:rPr>
          </w:rPrChange>
        </w:rPr>
        <w:fldChar w:fldCharType="end"/>
      </w:r>
    </w:p>
    <w:p w14:paraId="057433F1" w14:textId="77777777" w:rsidR="000C55FB" w:rsidRPr="00E15CDD" w:rsidRDefault="00096A65">
      <w:pPr>
        <w:pStyle w:val="Inhopg2"/>
        <w:tabs>
          <w:tab w:val="left" w:pos="880"/>
          <w:tab w:val="right" w:leader="dot" w:pos="8891"/>
        </w:tabs>
        <w:rPr>
          <w:rFonts w:asciiTheme="minorHAnsi" w:eastAsiaTheme="minorEastAsia" w:hAnsiTheme="minorHAnsi"/>
          <w:rPrChange w:id="692" w:author="Stagair1" w:date="2018-05-08T16:40:00Z">
            <w:rPr>
              <w:rFonts w:asciiTheme="minorHAnsi" w:eastAsiaTheme="minorEastAsia" w:hAnsiTheme="minorHAnsi"/>
              <w:noProof/>
            </w:rPr>
          </w:rPrChange>
        </w:rPr>
      </w:pPr>
      <w:r w:rsidRPr="00E15CDD">
        <w:rPr>
          <w:rPrChange w:id="693" w:author="Stagair1" w:date="2018-05-08T16:40:00Z">
            <w:rPr/>
          </w:rPrChange>
        </w:rPr>
        <w:fldChar w:fldCharType="begin"/>
      </w:r>
      <w:r w:rsidRPr="00E15CDD">
        <w:instrText xml:space="preserve"> HYPERLINK \l "_Toc512841441" </w:instrText>
      </w:r>
      <w:r w:rsidRPr="00E15CDD">
        <w:rPr>
          <w:rPrChange w:id="694" w:author="Stagair1" w:date="2018-05-08T16:40:00Z">
            <w:rPr>
              <w:noProof/>
            </w:rPr>
          </w:rPrChange>
        </w:rPr>
        <w:fldChar w:fldCharType="separate"/>
      </w:r>
      <w:r w:rsidR="000C55FB" w:rsidRPr="00E15CDD">
        <w:rPr>
          <w:rStyle w:val="Hyperlink"/>
          <w:rPrChange w:id="695" w:author="Stagair1" w:date="2018-05-08T16:40:00Z">
            <w:rPr>
              <w:rStyle w:val="Hyperlink"/>
              <w:noProof/>
              <w:lang w:val="nl-NL"/>
            </w:rPr>
          </w:rPrChange>
        </w:rPr>
        <w:t>5.1</w:t>
      </w:r>
      <w:r w:rsidR="000C55FB" w:rsidRPr="00E15CDD">
        <w:rPr>
          <w:rFonts w:asciiTheme="minorHAnsi" w:eastAsiaTheme="minorEastAsia" w:hAnsiTheme="minorHAnsi"/>
          <w:rPrChange w:id="696" w:author="Stagair1" w:date="2018-05-08T16:40:00Z">
            <w:rPr>
              <w:rFonts w:asciiTheme="minorHAnsi" w:eastAsiaTheme="minorEastAsia" w:hAnsiTheme="minorHAnsi"/>
              <w:noProof/>
            </w:rPr>
          </w:rPrChange>
        </w:rPr>
        <w:tab/>
      </w:r>
      <w:r w:rsidR="000C55FB" w:rsidRPr="00E15CDD">
        <w:rPr>
          <w:rStyle w:val="Hyperlink"/>
          <w:rPrChange w:id="697" w:author="Stagair1" w:date="2018-05-08T16:40:00Z">
            <w:rPr>
              <w:rStyle w:val="Hyperlink"/>
              <w:noProof/>
              <w:lang w:val="nl-NL"/>
            </w:rPr>
          </w:rPrChange>
        </w:rPr>
        <w:t>Omschrijving van de opzet</w:t>
      </w:r>
      <w:r w:rsidR="000C55FB" w:rsidRPr="00E15CDD">
        <w:rPr>
          <w:webHidden/>
          <w:rPrChange w:id="698" w:author="Stagair1" w:date="2018-05-08T16:40:00Z">
            <w:rPr>
              <w:noProof/>
              <w:webHidden/>
            </w:rPr>
          </w:rPrChange>
        </w:rPr>
        <w:tab/>
      </w:r>
      <w:r w:rsidR="000C55FB" w:rsidRPr="00E15CDD">
        <w:rPr>
          <w:webHidden/>
          <w:rPrChange w:id="699" w:author="Stagair1" w:date="2018-05-08T16:40:00Z">
            <w:rPr>
              <w:noProof/>
              <w:webHidden/>
            </w:rPr>
          </w:rPrChange>
        </w:rPr>
        <w:fldChar w:fldCharType="begin"/>
      </w:r>
      <w:r w:rsidR="000C55FB" w:rsidRPr="00E15CDD">
        <w:rPr>
          <w:webHidden/>
          <w:rPrChange w:id="700" w:author="Stagair1" w:date="2018-05-08T16:40:00Z">
            <w:rPr>
              <w:noProof/>
              <w:webHidden/>
            </w:rPr>
          </w:rPrChange>
        </w:rPr>
        <w:instrText xml:space="preserve"> PAGEREF _Toc512841441 \h </w:instrText>
      </w:r>
      <w:r w:rsidR="000C55FB" w:rsidRPr="00E15CDD">
        <w:rPr>
          <w:webHidden/>
          <w:rPrChange w:id="701" w:author="Stagair1" w:date="2018-05-08T16:40:00Z">
            <w:rPr>
              <w:webHidden/>
            </w:rPr>
          </w:rPrChange>
        </w:rPr>
      </w:r>
      <w:r w:rsidR="000C55FB" w:rsidRPr="00E15CDD">
        <w:rPr>
          <w:webHidden/>
          <w:rPrChange w:id="702" w:author="Stagair1" w:date="2018-05-08T16:40:00Z">
            <w:rPr>
              <w:noProof/>
              <w:webHidden/>
            </w:rPr>
          </w:rPrChange>
        </w:rPr>
        <w:fldChar w:fldCharType="separate"/>
      </w:r>
      <w:r w:rsidR="000C55FB" w:rsidRPr="00E15CDD">
        <w:rPr>
          <w:webHidden/>
          <w:rPrChange w:id="703" w:author="Stagair1" w:date="2018-05-08T16:40:00Z">
            <w:rPr>
              <w:noProof/>
              <w:webHidden/>
            </w:rPr>
          </w:rPrChange>
        </w:rPr>
        <w:t>34</w:t>
      </w:r>
      <w:r w:rsidR="000C55FB" w:rsidRPr="00E15CDD">
        <w:rPr>
          <w:webHidden/>
          <w:rPrChange w:id="704" w:author="Stagair1" w:date="2018-05-08T16:40:00Z">
            <w:rPr>
              <w:noProof/>
              <w:webHidden/>
            </w:rPr>
          </w:rPrChange>
        </w:rPr>
        <w:fldChar w:fldCharType="end"/>
      </w:r>
      <w:r w:rsidRPr="00E15CDD">
        <w:rPr>
          <w:rPrChange w:id="705" w:author="Stagair1" w:date="2018-05-08T16:40:00Z">
            <w:rPr>
              <w:noProof/>
            </w:rPr>
          </w:rPrChange>
        </w:rPr>
        <w:fldChar w:fldCharType="end"/>
      </w:r>
    </w:p>
    <w:p w14:paraId="55F96789" w14:textId="77777777" w:rsidR="000C55FB" w:rsidRPr="00E15CDD" w:rsidRDefault="00096A65">
      <w:pPr>
        <w:pStyle w:val="Inhopg2"/>
        <w:tabs>
          <w:tab w:val="left" w:pos="880"/>
          <w:tab w:val="right" w:leader="dot" w:pos="8891"/>
        </w:tabs>
        <w:rPr>
          <w:rFonts w:asciiTheme="minorHAnsi" w:eastAsiaTheme="minorEastAsia" w:hAnsiTheme="minorHAnsi"/>
          <w:rPrChange w:id="706" w:author="Stagair1" w:date="2018-05-08T16:40:00Z">
            <w:rPr>
              <w:rFonts w:asciiTheme="minorHAnsi" w:eastAsiaTheme="minorEastAsia" w:hAnsiTheme="minorHAnsi"/>
              <w:noProof/>
            </w:rPr>
          </w:rPrChange>
        </w:rPr>
      </w:pPr>
      <w:r w:rsidRPr="00E15CDD">
        <w:rPr>
          <w:rPrChange w:id="707" w:author="Stagair1" w:date="2018-05-08T16:40:00Z">
            <w:rPr/>
          </w:rPrChange>
        </w:rPr>
        <w:fldChar w:fldCharType="begin"/>
      </w:r>
      <w:r w:rsidRPr="00E15CDD">
        <w:instrText xml:space="preserve"> HYPERLINK \l "_Toc512841442" </w:instrText>
      </w:r>
      <w:r w:rsidRPr="00E15CDD">
        <w:rPr>
          <w:rPrChange w:id="708" w:author="Stagair1" w:date="2018-05-08T16:40:00Z">
            <w:rPr>
              <w:noProof/>
            </w:rPr>
          </w:rPrChange>
        </w:rPr>
        <w:fldChar w:fldCharType="separate"/>
      </w:r>
      <w:r w:rsidR="000C55FB" w:rsidRPr="00E15CDD">
        <w:rPr>
          <w:rStyle w:val="Hyperlink"/>
          <w:rPrChange w:id="709" w:author="Stagair1" w:date="2018-05-08T16:40:00Z">
            <w:rPr>
              <w:rStyle w:val="Hyperlink"/>
              <w:noProof/>
              <w:lang w:val="nl-NL"/>
            </w:rPr>
          </w:rPrChange>
        </w:rPr>
        <w:t>5.2</w:t>
      </w:r>
      <w:r w:rsidR="000C55FB" w:rsidRPr="00E15CDD">
        <w:rPr>
          <w:rFonts w:asciiTheme="minorHAnsi" w:eastAsiaTheme="minorEastAsia" w:hAnsiTheme="minorHAnsi"/>
          <w:rPrChange w:id="710" w:author="Stagair1" w:date="2018-05-08T16:40:00Z">
            <w:rPr>
              <w:rFonts w:asciiTheme="minorHAnsi" w:eastAsiaTheme="minorEastAsia" w:hAnsiTheme="minorHAnsi"/>
              <w:noProof/>
            </w:rPr>
          </w:rPrChange>
        </w:rPr>
        <w:tab/>
      </w:r>
      <w:r w:rsidR="000C55FB" w:rsidRPr="00E15CDD">
        <w:rPr>
          <w:rStyle w:val="Hyperlink"/>
          <w:rPrChange w:id="711" w:author="Stagair1" w:date="2018-05-08T16:40:00Z">
            <w:rPr>
              <w:rStyle w:val="Hyperlink"/>
              <w:noProof/>
              <w:lang w:val="nl-NL"/>
            </w:rPr>
          </w:rPrChange>
        </w:rPr>
        <w:t>Vereisten en randvoorwaarden</w:t>
      </w:r>
      <w:r w:rsidR="000C55FB" w:rsidRPr="00E15CDD">
        <w:rPr>
          <w:webHidden/>
          <w:rPrChange w:id="712" w:author="Stagair1" w:date="2018-05-08T16:40:00Z">
            <w:rPr>
              <w:noProof/>
              <w:webHidden/>
            </w:rPr>
          </w:rPrChange>
        </w:rPr>
        <w:tab/>
      </w:r>
      <w:r w:rsidR="000C55FB" w:rsidRPr="00E15CDD">
        <w:rPr>
          <w:webHidden/>
          <w:rPrChange w:id="713" w:author="Stagair1" w:date="2018-05-08T16:40:00Z">
            <w:rPr>
              <w:noProof/>
              <w:webHidden/>
            </w:rPr>
          </w:rPrChange>
        </w:rPr>
        <w:fldChar w:fldCharType="begin"/>
      </w:r>
      <w:r w:rsidR="000C55FB" w:rsidRPr="00E15CDD">
        <w:rPr>
          <w:webHidden/>
          <w:rPrChange w:id="714" w:author="Stagair1" w:date="2018-05-08T16:40:00Z">
            <w:rPr>
              <w:noProof/>
              <w:webHidden/>
            </w:rPr>
          </w:rPrChange>
        </w:rPr>
        <w:instrText xml:space="preserve"> PAGEREF _Toc512841442 \h </w:instrText>
      </w:r>
      <w:r w:rsidR="000C55FB" w:rsidRPr="00E15CDD">
        <w:rPr>
          <w:webHidden/>
          <w:rPrChange w:id="715" w:author="Stagair1" w:date="2018-05-08T16:40:00Z">
            <w:rPr>
              <w:webHidden/>
            </w:rPr>
          </w:rPrChange>
        </w:rPr>
      </w:r>
      <w:r w:rsidR="000C55FB" w:rsidRPr="00E15CDD">
        <w:rPr>
          <w:webHidden/>
          <w:rPrChange w:id="716" w:author="Stagair1" w:date="2018-05-08T16:40:00Z">
            <w:rPr>
              <w:noProof/>
              <w:webHidden/>
            </w:rPr>
          </w:rPrChange>
        </w:rPr>
        <w:fldChar w:fldCharType="separate"/>
      </w:r>
      <w:r w:rsidR="000C55FB" w:rsidRPr="00E15CDD">
        <w:rPr>
          <w:webHidden/>
          <w:rPrChange w:id="717" w:author="Stagair1" w:date="2018-05-08T16:40:00Z">
            <w:rPr>
              <w:noProof/>
              <w:webHidden/>
            </w:rPr>
          </w:rPrChange>
        </w:rPr>
        <w:t>35</w:t>
      </w:r>
      <w:r w:rsidR="000C55FB" w:rsidRPr="00E15CDD">
        <w:rPr>
          <w:webHidden/>
          <w:rPrChange w:id="718" w:author="Stagair1" w:date="2018-05-08T16:40:00Z">
            <w:rPr>
              <w:noProof/>
              <w:webHidden/>
            </w:rPr>
          </w:rPrChange>
        </w:rPr>
        <w:fldChar w:fldCharType="end"/>
      </w:r>
      <w:r w:rsidRPr="00E15CDD">
        <w:rPr>
          <w:rPrChange w:id="719" w:author="Stagair1" w:date="2018-05-08T16:40:00Z">
            <w:rPr>
              <w:noProof/>
            </w:rPr>
          </w:rPrChange>
        </w:rPr>
        <w:fldChar w:fldCharType="end"/>
      </w:r>
    </w:p>
    <w:p w14:paraId="5C05DB71" w14:textId="77777777" w:rsidR="000C55FB" w:rsidRPr="00E15CDD" w:rsidRDefault="00096A65">
      <w:pPr>
        <w:pStyle w:val="Inhopg2"/>
        <w:tabs>
          <w:tab w:val="left" w:pos="880"/>
          <w:tab w:val="right" w:leader="dot" w:pos="8891"/>
        </w:tabs>
        <w:rPr>
          <w:rFonts w:asciiTheme="minorHAnsi" w:eastAsiaTheme="minorEastAsia" w:hAnsiTheme="minorHAnsi"/>
          <w:rPrChange w:id="720" w:author="Stagair1" w:date="2018-05-08T16:40:00Z">
            <w:rPr>
              <w:rFonts w:asciiTheme="minorHAnsi" w:eastAsiaTheme="minorEastAsia" w:hAnsiTheme="minorHAnsi"/>
              <w:noProof/>
            </w:rPr>
          </w:rPrChange>
        </w:rPr>
      </w:pPr>
      <w:r w:rsidRPr="00E15CDD">
        <w:rPr>
          <w:rPrChange w:id="721" w:author="Stagair1" w:date="2018-05-08T16:40:00Z">
            <w:rPr/>
          </w:rPrChange>
        </w:rPr>
        <w:fldChar w:fldCharType="begin"/>
      </w:r>
      <w:r w:rsidRPr="00E15CDD">
        <w:instrText xml:space="preserve"> HYPERLINK \l "_Toc512841443" </w:instrText>
      </w:r>
      <w:r w:rsidRPr="00E15CDD">
        <w:rPr>
          <w:rPrChange w:id="722" w:author="Stagair1" w:date="2018-05-08T16:40:00Z">
            <w:rPr>
              <w:noProof/>
            </w:rPr>
          </w:rPrChange>
        </w:rPr>
        <w:fldChar w:fldCharType="separate"/>
      </w:r>
      <w:r w:rsidR="000C55FB" w:rsidRPr="00E15CDD">
        <w:rPr>
          <w:rStyle w:val="Hyperlink"/>
          <w:rPrChange w:id="723" w:author="Stagair1" w:date="2018-05-08T16:40:00Z">
            <w:rPr>
              <w:rStyle w:val="Hyperlink"/>
              <w:noProof/>
              <w:lang w:val="nl-NL"/>
            </w:rPr>
          </w:rPrChange>
        </w:rPr>
        <w:t>5.3</w:t>
      </w:r>
      <w:r w:rsidR="000C55FB" w:rsidRPr="00E15CDD">
        <w:rPr>
          <w:rFonts w:asciiTheme="minorHAnsi" w:eastAsiaTheme="minorEastAsia" w:hAnsiTheme="minorHAnsi"/>
          <w:rPrChange w:id="724" w:author="Stagair1" w:date="2018-05-08T16:40:00Z">
            <w:rPr>
              <w:rFonts w:asciiTheme="minorHAnsi" w:eastAsiaTheme="minorEastAsia" w:hAnsiTheme="minorHAnsi"/>
              <w:noProof/>
            </w:rPr>
          </w:rPrChange>
        </w:rPr>
        <w:tab/>
      </w:r>
      <w:r w:rsidR="000C55FB" w:rsidRPr="00E15CDD">
        <w:rPr>
          <w:rStyle w:val="Hyperlink"/>
          <w:rPrChange w:id="725" w:author="Stagair1" w:date="2018-05-08T16:40:00Z">
            <w:rPr>
              <w:rStyle w:val="Hyperlink"/>
              <w:noProof/>
              <w:lang w:val="nl-NL"/>
            </w:rPr>
          </w:rPrChange>
        </w:rPr>
        <w:t>NetScaler configuratie</w:t>
      </w:r>
      <w:r w:rsidR="000C55FB" w:rsidRPr="00E15CDD">
        <w:rPr>
          <w:webHidden/>
          <w:rPrChange w:id="726" w:author="Stagair1" w:date="2018-05-08T16:40:00Z">
            <w:rPr>
              <w:noProof/>
              <w:webHidden/>
            </w:rPr>
          </w:rPrChange>
        </w:rPr>
        <w:tab/>
      </w:r>
      <w:r w:rsidR="000C55FB" w:rsidRPr="00E15CDD">
        <w:rPr>
          <w:webHidden/>
          <w:rPrChange w:id="727" w:author="Stagair1" w:date="2018-05-08T16:40:00Z">
            <w:rPr>
              <w:noProof/>
              <w:webHidden/>
            </w:rPr>
          </w:rPrChange>
        </w:rPr>
        <w:fldChar w:fldCharType="begin"/>
      </w:r>
      <w:r w:rsidR="000C55FB" w:rsidRPr="00E15CDD">
        <w:rPr>
          <w:webHidden/>
          <w:rPrChange w:id="728" w:author="Stagair1" w:date="2018-05-08T16:40:00Z">
            <w:rPr>
              <w:noProof/>
              <w:webHidden/>
            </w:rPr>
          </w:rPrChange>
        </w:rPr>
        <w:instrText xml:space="preserve"> PAGEREF _Toc512841443 \h </w:instrText>
      </w:r>
      <w:r w:rsidR="000C55FB" w:rsidRPr="00E15CDD">
        <w:rPr>
          <w:webHidden/>
          <w:rPrChange w:id="729" w:author="Stagair1" w:date="2018-05-08T16:40:00Z">
            <w:rPr>
              <w:webHidden/>
            </w:rPr>
          </w:rPrChange>
        </w:rPr>
      </w:r>
      <w:r w:rsidR="000C55FB" w:rsidRPr="00E15CDD">
        <w:rPr>
          <w:webHidden/>
          <w:rPrChange w:id="730" w:author="Stagair1" w:date="2018-05-08T16:40:00Z">
            <w:rPr>
              <w:noProof/>
              <w:webHidden/>
            </w:rPr>
          </w:rPrChange>
        </w:rPr>
        <w:fldChar w:fldCharType="separate"/>
      </w:r>
      <w:r w:rsidR="000C55FB" w:rsidRPr="00E15CDD">
        <w:rPr>
          <w:webHidden/>
          <w:rPrChange w:id="731" w:author="Stagair1" w:date="2018-05-08T16:40:00Z">
            <w:rPr>
              <w:noProof/>
              <w:webHidden/>
            </w:rPr>
          </w:rPrChange>
        </w:rPr>
        <w:t>35</w:t>
      </w:r>
      <w:r w:rsidR="000C55FB" w:rsidRPr="00E15CDD">
        <w:rPr>
          <w:webHidden/>
          <w:rPrChange w:id="732" w:author="Stagair1" w:date="2018-05-08T16:40:00Z">
            <w:rPr>
              <w:noProof/>
              <w:webHidden/>
            </w:rPr>
          </w:rPrChange>
        </w:rPr>
        <w:fldChar w:fldCharType="end"/>
      </w:r>
      <w:r w:rsidRPr="00E15CDD">
        <w:rPr>
          <w:rPrChange w:id="733" w:author="Stagair1" w:date="2018-05-08T16:40:00Z">
            <w:rPr>
              <w:noProof/>
            </w:rPr>
          </w:rPrChange>
        </w:rPr>
        <w:fldChar w:fldCharType="end"/>
      </w:r>
    </w:p>
    <w:p w14:paraId="67C074BC" w14:textId="77777777" w:rsidR="000C55FB" w:rsidRPr="00E15CDD" w:rsidRDefault="00096A65">
      <w:pPr>
        <w:pStyle w:val="Inhopg3"/>
        <w:tabs>
          <w:tab w:val="left" w:pos="1320"/>
          <w:tab w:val="right" w:leader="dot" w:pos="8891"/>
        </w:tabs>
        <w:rPr>
          <w:rFonts w:asciiTheme="minorHAnsi" w:eastAsiaTheme="minorEastAsia" w:hAnsiTheme="minorHAnsi"/>
          <w:rPrChange w:id="734" w:author="Stagair1" w:date="2018-05-08T16:40:00Z">
            <w:rPr>
              <w:rFonts w:asciiTheme="minorHAnsi" w:eastAsiaTheme="minorEastAsia" w:hAnsiTheme="minorHAnsi"/>
              <w:noProof/>
            </w:rPr>
          </w:rPrChange>
        </w:rPr>
      </w:pPr>
      <w:r w:rsidRPr="00E15CDD">
        <w:rPr>
          <w:rPrChange w:id="735" w:author="Stagair1" w:date="2018-05-08T16:40:00Z">
            <w:rPr/>
          </w:rPrChange>
        </w:rPr>
        <w:fldChar w:fldCharType="begin"/>
      </w:r>
      <w:r w:rsidRPr="00E15CDD">
        <w:instrText xml:space="preserve"> HYPERLINK \l "_Toc512841444" </w:instrText>
      </w:r>
      <w:r w:rsidRPr="00E15CDD">
        <w:rPr>
          <w:rPrChange w:id="736" w:author="Stagair1" w:date="2018-05-08T16:40:00Z">
            <w:rPr>
              <w:noProof/>
            </w:rPr>
          </w:rPrChange>
        </w:rPr>
        <w:fldChar w:fldCharType="separate"/>
      </w:r>
      <w:r w:rsidR="000C55FB" w:rsidRPr="00E15CDD">
        <w:rPr>
          <w:rStyle w:val="Hyperlink"/>
          <w:rPrChange w:id="737" w:author="Stagair1" w:date="2018-05-08T16:40:00Z">
            <w:rPr>
              <w:rStyle w:val="Hyperlink"/>
              <w:noProof/>
              <w:lang w:val="nl-NL"/>
            </w:rPr>
          </w:rPrChange>
        </w:rPr>
        <w:t>5.3.1</w:t>
      </w:r>
      <w:r w:rsidR="000C55FB" w:rsidRPr="00E15CDD">
        <w:rPr>
          <w:rFonts w:asciiTheme="minorHAnsi" w:eastAsiaTheme="minorEastAsia" w:hAnsiTheme="minorHAnsi"/>
          <w:rPrChange w:id="738" w:author="Stagair1" w:date="2018-05-08T16:40:00Z">
            <w:rPr>
              <w:rFonts w:asciiTheme="minorHAnsi" w:eastAsiaTheme="minorEastAsia" w:hAnsiTheme="minorHAnsi"/>
              <w:noProof/>
            </w:rPr>
          </w:rPrChange>
        </w:rPr>
        <w:tab/>
      </w:r>
      <w:r w:rsidR="000C55FB" w:rsidRPr="00E15CDD">
        <w:rPr>
          <w:rStyle w:val="Hyperlink"/>
          <w:rPrChange w:id="739" w:author="Stagair1" w:date="2018-05-08T16:40:00Z">
            <w:rPr>
              <w:rStyle w:val="Hyperlink"/>
              <w:noProof/>
              <w:lang w:val="nl-NL"/>
            </w:rPr>
          </w:rPrChange>
        </w:rPr>
        <w:t>Standaard NetScaler voor ShareFile setup (NS10.5 of hoger)</w:t>
      </w:r>
      <w:r w:rsidR="000C55FB" w:rsidRPr="00E15CDD">
        <w:rPr>
          <w:webHidden/>
          <w:rPrChange w:id="740" w:author="Stagair1" w:date="2018-05-08T16:40:00Z">
            <w:rPr>
              <w:noProof/>
              <w:webHidden/>
            </w:rPr>
          </w:rPrChange>
        </w:rPr>
        <w:tab/>
      </w:r>
      <w:r w:rsidR="000C55FB" w:rsidRPr="00E15CDD">
        <w:rPr>
          <w:webHidden/>
          <w:rPrChange w:id="741" w:author="Stagair1" w:date="2018-05-08T16:40:00Z">
            <w:rPr>
              <w:noProof/>
              <w:webHidden/>
            </w:rPr>
          </w:rPrChange>
        </w:rPr>
        <w:fldChar w:fldCharType="begin"/>
      </w:r>
      <w:r w:rsidR="000C55FB" w:rsidRPr="00E15CDD">
        <w:rPr>
          <w:webHidden/>
          <w:rPrChange w:id="742" w:author="Stagair1" w:date="2018-05-08T16:40:00Z">
            <w:rPr>
              <w:noProof/>
              <w:webHidden/>
            </w:rPr>
          </w:rPrChange>
        </w:rPr>
        <w:instrText xml:space="preserve"> PAGEREF _Toc512841444 \h </w:instrText>
      </w:r>
      <w:r w:rsidR="000C55FB" w:rsidRPr="00E15CDD">
        <w:rPr>
          <w:webHidden/>
          <w:rPrChange w:id="743" w:author="Stagair1" w:date="2018-05-08T16:40:00Z">
            <w:rPr>
              <w:webHidden/>
            </w:rPr>
          </w:rPrChange>
        </w:rPr>
      </w:r>
      <w:r w:rsidR="000C55FB" w:rsidRPr="00E15CDD">
        <w:rPr>
          <w:webHidden/>
          <w:rPrChange w:id="744" w:author="Stagair1" w:date="2018-05-08T16:40:00Z">
            <w:rPr>
              <w:noProof/>
              <w:webHidden/>
            </w:rPr>
          </w:rPrChange>
        </w:rPr>
        <w:fldChar w:fldCharType="separate"/>
      </w:r>
      <w:r w:rsidR="000C55FB" w:rsidRPr="00E15CDD">
        <w:rPr>
          <w:webHidden/>
          <w:rPrChange w:id="745" w:author="Stagair1" w:date="2018-05-08T16:40:00Z">
            <w:rPr>
              <w:noProof/>
              <w:webHidden/>
            </w:rPr>
          </w:rPrChange>
        </w:rPr>
        <w:t>35</w:t>
      </w:r>
      <w:r w:rsidR="000C55FB" w:rsidRPr="00E15CDD">
        <w:rPr>
          <w:webHidden/>
          <w:rPrChange w:id="746" w:author="Stagair1" w:date="2018-05-08T16:40:00Z">
            <w:rPr>
              <w:noProof/>
              <w:webHidden/>
            </w:rPr>
          </w:rPrChange>
        </w:rPr>
        <w:fldChar w:fldCharType="end"/>
      </w:r>
      <w:r w:rsidRPr="00E15CDD">
        <w:rPr>
          <w:rPrChange w:id="747" w:author="Stagair1" w:date="2018-05-08T16:40:00Z">
            <w:rPr>
              <w:noProof/>
            </w:rPr>
          </w:rPrChange>
        </w:rPr>
        <w:fldChar w:fldCharType="end"/>
      </w:r>
    </w:p>
    <w:p w14:paraId="5D4B45B5" w14:textId="77777777" w:rsidR="000C55FB" w:rsidRPr="00E15CDD" w:rsidRDefault="00096A65">
      <w:pPr>
        <w:pStyle w:val="Inhopg4"/>
        <w:tabs>
          <w:tab w:val="left" w:pos="1540"/>
          <w:tab w:val="right" w:leader="dot" w:pos="8891"/>
        </w:tabs>
        <w:rPr>
          <w:rFonts w:asciiTheme="minorHAnsi" w:eastAsiaTheme="minorEastAsia" w:hAnsiTheme="minorHAnsi"/>
          <w:rPrChange w:id="748" w:author="Stagair1" w:date="2018-05-08T16:40:00Z">
            <w:rPr>
              <w:rFonts w:asciiTheme="minorHAnsi" w:eastAsiaTheme="minorEastAsia" w:hAnsiTheme="minorHAnsi"/>
              <w:noProof/>
            </w:rPr>
          </w:rPrChange>
        </w:rPr>
      </w:pPr>
      <w:r w:rsidRPr="00E15CDD">
        <w:rPr>
          <w:rPrChange w:id="749" w:author="Stagair1" w:date="2018-05-08T16:40:00Z">
            <w:rPr/>
          </w:rPrChange>
        </w:rPr>
        <w:fldChar w:fldCharType="begin"/>
      </w:r>
      <w:r w:rsidRPr="00E15CDD">
        <w:instrText xml:space="preserve"> HYPERLINK \l "_Toc512841445" </w:instrText>
      </w:r>
      <w:r w:rsidRPr="00E15CDD">
        <w:rPr>
          <w:rPrChange w:id="750" w:author="Stagair1" w:date="2018-05-08T16:40:00Z">
            <w:rPr>
              <w:noProof/>
            </w:rPr>
          </w:rPrChange>
        </w:rPr>
        <w:fldChar w:fldCharType="separate"/>
      </w:r>
      <w:r w:rsidR="000C55FB" w:rsidRPr="00E15CDD">
        <w:rPr>
          <w:rStyle w:val="Hyperlink"/>
          <w:rPrChange w:id="751" w:author="Stagair1" w:date="2018-05-08T16:40:00Z">
            <w:rPr>
              <w:rStyle w:val="Hyperlink"/>
              <w:noProof/>
              <w:lang w:val="nl-NL"/>
            </w:rPr>
          </w:rPrChange>
        </w:rPr>
        <w:t>5.3.1.1</w:t>
      </w:r>
      <w:r w:rsidR="000C55FB" w:rsidRPr="00E15CDD">
        <w:rPr>
          <w:rFonts w:asciiTheme="minorHAnsi" w:eastAsiaTheme="minorEastAsia" w:hAnsiTheme="minorHAnsi"/>
          <w:rPrChange w:id="752" w:author="Stagair1" w:date="2018-05-08T16:40:00Z">
            <w:rPr>
              <w:rFonts w:asciiTheme="minorHAnsi" w:eastAsiaTheme="minorEastAsia" w:hAnsiTheme="minorHAnsi"/>
              <w:noProof/>
            </w:rPr>
          </w:rPrChange>
        </w:rPr>
        <w:tab/>
      </w:r>
      <w:r w:rsidR="000C55FB" w:rsidRPr="00E15CDD">
        <w:rPr>
          <w:rStyle w:val="Hyperlink"/>
          <w:rPrChange w:id="753" w:author="Stagair1" w:date="2018-05-08T16:40:00Z">
            <w:rPr>
              <w:rStyle w:val="Hyperlink"/>
              <w:noProof/>
              <w:lang w:val="nl-NL"/>
            </w:rPr>
          </w:rPrChange>
        </w:rPr>
        <w:t>Content switching virtuele server (CS-VS)</w:t>
      </w:r>
      <w:r w:rsidR="000C55FB" w:rsidRPr="00E15CDD">
        <w:rPr>
          <w:webHidden/>
          <w:rPrChange w:id="754" w:author="Stagair1" w:date="2018-05-08T16:40:00Z">
            <w:rPr>
              <w:noProof/>
              <w:webHidden/>
            </w:rPr>
          </w:rPrChange>
        </w:rPr>
        <w:tab/>
      </w:r>
      <w:r w:rsidR="000C55FB" w:rsidRPr="00E15CDD">
        <w:rPr>
          <w:webHidden/>
          <w:rPrChange w:id="755" w:author="Stagair1" w:date="2018-05-08T16:40:00Z">
            <w:rPr>
              <w:noProof/>
              <w:webHidden/>
            </w:rPr>
          </w:rPrChange>
        </w:rPr>
        <w:fldChar w:fldCharType="begin"/>
      </w:r>
      <w:r w:rsidR="000C55FB" w:rsidRPr="00E15CDD">
        <w:rPr>
          <w:webHidden/>
          <w:rPrChange w:id="756" w:author="Stagair1" w:date="2018-05-08T16:40:00Z">
            <w:rPr>
              <w:noProof/>
              <w:webHidden/>
            </w:rPr>
          </w:rPrChange>
        </w:rPr>
        <w:instrText xml:space="preserve"> PAGEREF _Toc512841445 \h </w:instrText>
      </w:r>
      <w:r w:rsidR="000C55FB" w:rsidRPr="00E15CDD">
        <w:rPr>
          <w:webHidden/>
          <w:rPrChange w:id="757" w:author="Stagair1" w:date="2018-05-08T16:40:00Z">
            <w:rPr>
              <w:webHidden/>
            </w:rPr>
          </w:rPrChange>
        </w:rPr>
      </w:r>
      <w:r w:rsidR="000C55FB" w:rsidRPr="00E15CDD">
        <w:rPr>
          <w:webHidden/>
          <w:rPrChange w:id="758" w:author="Stagair1" w:date="2018-05-08T16:40:00Z">
            <w:rPr>
              <w:noProof/>
              <w:webHidden/>
            </w:rPr>
          </w:rPrChange>
        </w:rPr>
        <w:fldChar w:fldCharType="separate"/>
      </w:r>
      <w:r w:rsidR="000C55FB" w:rsidRPr="00E15CDD">
        <w:rPr>
          <w:webHidden/>
          <w:rPrChange w:id="759" w:author="Stagair1" w:date="2018-05-08T16:40:00Z">
            <w:rPr>
              <w:noProof/>
              <w:webHidden/>
            </w:rPr>
          </w:rPrChange>
        </w:rPr>
        <w:t>35</w:t>
      </w:r>
      <w:r w:rsidR="000C55FB" w:rsidRPr="00E15CDD">
        <w:rPr>
          <w:webHidden/>
          <w:rPrChange w:id="760" w:author="Stagair1" w:date="2018-05-08T16:40:00Z">
            <w:rPr>
              <w:noProof/>
              <w:webHidden/>
            </w:rPr>
          </w:rPrChange>
        </w:rPr>
        <w:fldChar w:fldCharType="end"/>
      </w:r>
      <w:r w:rsidRPr="00E15CDD">
        <w:rPr>
          <w:rPrChange w:id="761" w:author="Stagair1" w:date="2018-05-08T16:40:00Z">
            <w:rPr>
              <w:noProof/>
            </w:rPr>
          </w:rPrChange>
        </w:rPr>
        <w:fldChar w:fldCharType="end"/>
      </w:r>
    </w:p>
    <w:p w14:paraId="2BBE22CC" w14:textId="77777777" w:rsidR="000C55FB" w:rsidRPr="00E15CDD" w:rsidRDefault="00096A65">
      <w:pPr>
        <w:pStyle w:val="Inhopg4"/>
        <w:tabs>
          <w:tab w:val="left" w:pos="1540"/>
          <w:tab w:val="right" w:leader="dot" w:pos="8891"/>
        </w:tabs>
        <w:rPr>
          <w:rFonts w:asciiTheme="minorHAnsi" w:eastAsiaTheme="minorEastAsia" w:hAnsiTheme="minorHAnsi"/>
          <w:rPrChange w:id="762" w:author="Stagair1" w:date="2018-05-08T16:40:00Z">
            <w:rPr>
              <w:rFonts w:asciiTheme="minorHAnsi" w:eastAsiaTheme="minorEastAsia" w:hAnsiTheme="minorHAnsi"/>
              <w:noProof/>
            </w:rPr>
          </w:rPrChange>
        </w:rPr>
      </w:pPr>
      <w:r w:rsidRPr="00E15CDD">
        <w:rPr>
          <w:rPrChange w:id="763" w:author="Stagair1" w:date="2018-05-08T16:40:00Z">
            <w:rPr/>
          </w:rPrChange>
        </w:rPr>
        <w:fldChar w:fldCharType="begin"/>
      </w:r>
      <w:r w:rsidRPr="00E15CDD">
        <w:instrText xml:space="preserve"> HYPERLINK \l "_Toc512841446" </w:instrText>
      </w:r>
      <w:r w:rsidRPr="00E15CDD">
        <w:rPr>
          <w:rPrChange w:id="764" w:author="Stagair1" w:date="2018-05-08T16:40:00Z">
            <w:rPr>
              <w:noProof/>
            </w:rPr>
          </w:rPrChange>
        </w:rPr>
        <w:fldChar w:fldCharType="separate"/>
      </w:r>
      <w:r w:rsidR="000C55FB" w:rsidRPr="00E15CDD">
        <w:rPr>
          <w:rStyle w:val="Hyperlink"/>
          <w:rPrChange w:id="765" w:author="Stagair1" w:date="2018-05-08T16:40:00Z">
            <w:rPr>
              <w:rStyle w:val="Hyperlink"/>
              <w:noProof/>
              <w:lang w:val="nl-NL"/>
            </w:rPr>
          </w:rPrChange>
        </w:rPr>
        <w:t>5.3.1.2</w:t>
      </w:r>
      <w:r w:rsidR="000C55FB" w:rsidRPr="00E15CDD">
        <w:rPr>
          <w:rFonts w:asciiTheme="minorHAnsi" w:eastAsiaTheme="minorEastAsia" w:hAnsiTheme="minorHAnsi"/>
          <w:rPrChange w:id="766" w:author="Stagair1" w:date="2018-05-08T16:40:00Z">
            <w:rPr>
              <w:rFonts w:asciiTheme="minorHAnsi" w:eastAsiaTheme="minorEastAsia" w:hAnsiTheme="minorHAnsi"/>
              <w:noProof/>
            </w:rPr>
          </w:rPrChange>
        </w:rPr>
        <w:tab/>
      </w:r>
      <w:r w:rsidR="000C55FB" w:rsidRPr="00E15CDD">
        <w:rPr>
          <w:rStyle w:val="Hyperlink"/>
          <w:rPrChange w:id="767" w:author="Stagair1" w:date="2018-05-08T16:40:00Z">
            <w:rPr>
              <w:rStyle w:val="Hyperlink"/>
              <w:noProof/>
              <w:lang w:val="nl-NL"/>
            </w:rPr>
          </w:rPrChange>
        </w:rPr>
        <w:t>StorageZone (SZ) en Load balancing virtuele server (LB-VS)</w:t>
      </w:r>
      <w:r w:rsidR="000C55FB" w:rsidRPr="00E15CDD">
        <w:rPr>
          <w:webHidden/>
          <w:rPrChange w:id="768" w:author="Stagair1" w:date="2018-05-08T16:40:00Z">
            <w:rPr>
              <w:noProof/>
              <w:webHidden/>
            </w:rPr>
          </w:rPrChange>
        </w:rPr>
        <w:tab/>
      </w:r>
      <w:r w:rsidR="000C55FB" w:rsidRPr="00E15CDD">
        <w:rPr>
          <w:webHidden/>
          <w:rPrChange w:id="769" w:author="Stagair1" w:date="2018-05-08T16:40:00Z">
            <w:rPr>
              <w:noProof/>
              <w:webHidden/>
            </w:rPr>
          </w:rPrChange>
        </w:rPr>
        <w:fldChar w:fldCharType="begin"/>
      </w:r>
      <w:r w:rsidR="000C55FB" w:rsidRPr="00E15CDD">
        <w:rPr>
          <w:webHidden/>
          <w:rPrChange w:id="770" w:author="Stagair1" w:date="2018-05-08T16:40:00Z">
            <w:rPr>
              <w:noProof/>
              <w:webHidden/>
            </w:rPr>
          </w:rPrChange>
        </w:rPr>
        <w:instrText xml:space="preserve"> PAGEREF _Toc512841446 \h </w:instrText>
      </w:r>
      <w:r w:rsidR="000C55FB" w:rsidRPr="00E15CDD">
        <w:rPr>
          <w:webHidden/>
          <w:rPrChange w:id="771" w:author="Stagair1" w:date="2018-05-08T16:40:00Z">
            <w:rPr>
              <w:webHidden/>
            </w:rPr>
          </w:rPrChange>
        </w:rPr>
      </w:r>
      <w:r w:rsidR="000C55FB" w:rsidRPr="00E15CDD">
        <w:rPr>
          <w:webHidden/>
          <w:rPrChange w:id="772" w:author="Stagair1" w:date="2018-05-08T16:40:00Z">
            <w:rPr>
              <w:noProof/>
              <w:webHidden/>
            </w:rPr>
          </w:rPrChange>
        </w:rPr>
        <w:fldChar w:fldCharType="separate"/>
      </w:r>
      <w:r w:rsidR="000C55FB" w:rsidRPr="00E15CDD">
        <w:rPr>
          <w:webHidden/>
          <w:rPrChange w:id="773" w:author="Stagair1" w:date="2018-05-08T16:40:00Z">
            <w:rPr>
              <w:noProof/>
              <w:webHidden/>
            </w:rPr>
          </w:rPrChange>
        </w:rPr>
        <w:t>37</w:t>
      </w:r>
      <w:r w:rsidR="000C55FB" w:rsidRPr="00E15CDD">
        <w:rPr>
          <w:webHidden/>
          <w:rPrChange w:id="774" w:author="Stagair1" w:date="2018-05-08T16:40:00Z">
            <w:rPr>
              <w:noProof/>
              <w:webHidden/>
            </w:rPr>
          </w:rPrChange>
        </w:rPr>
        <w:fldChar w:fldCharType="end"/>
      </w:r>
      <w:r w:rsidRPr="00E15CDD">
        <w:rPr>
          <w:rPrChange w:id="775" w:author="Stagair1" w:date="2018-05-08T16:40:00Z">
            <w:rPr>
              <w:noProof/>
            </w:rPr>
          </w:rPrChange>
        </w:rPr>
        <w:fldChar w:fldCharType="end"/>
      </w:r>
    </w:p>
    <w:p w14:paraId="3849B11E" w14:textId="77777777" w:rsidR="000C55FB" w:rsidRPr="00E15CDD" w:rsidRDefault="00096A65">
      <w:pPr>
        <w:pStyle w:val="Inhopg4"/>
        <w:tabs>
          <w:tab w:val="left" w:pos="1540"/>
          <w:tab w:val="right" w:leader="dot" w:pos="8891"/>
        </w:tabs>
        <w:rPr>
          <w:rFonts w:asciiTheme="minorHAnsi" w:eastAsiaTheme="minorEastAsia" w:hAnsiTheme="minorHAnsi"/>
          <w:rPrChange w:id="776" w:author="Stagair1" w:date="2018-05-08T16:40:00Z">
            <w:rPr>
              <w:rFonts w:asciiTheme="minorHAnsi" w:eastAsiaTheme="minorEastAsia" w:hAnsiTheme="minorHAnsi"/>
              <w:noProof/>
            </w:rPr>
          </w:rPrChange>
        </w:rPr>
      </w:pPr>
      <w:r w:rsidRPr="00E15CDD">
        <w:rPr>
          <w:rPrChange w:id="777" w:author="Stagair1" w:date="2018-05-08T16:40:00Z">
            <w:rPr/>
          </w:rPrChange>
        </w:rPr>
        <w:fldChar w:fldCharType="begin"/>
      </w:r>
      <w:r w:rsidRPr="00E15CDD">
        <w:instrText xml:space="preserve"> HYPERLINK \l "_Toc512841447" </w:instrText>
      </w:r>
      <w:r w:rsidRPr="00E15CDD">
        <w:rPr>
          <w:rPrChange w:id="778" w:author="Stagair1" w:date="2018-05-08T16:40:00Z">
            <w:rPr>
              <w:noProof/>
            </w:rPr>
          </w:rPrChange>
        </w:rPr>
        <w:fldChar w:fldCharType="separate"/>
      </w:r>
      <w:r w:rsidR="000C55FB" w:rsidRPr="00E15CDD">
        <w:rPr>
          <w:rStyle w:val="Hyperlink"/>
          <w:rPrChange w:id="779" w:author="Stagair1" w:date="2018-05-08T16:40:00Z">
            <w:rPr>
              <w:rStyle w:val="Hyperlink"/>
              <w:noProof/>
              <w:lang w:val="nl-NL"/>
            </w:rPr>
          </w:rPrChange>
        </w:rPr>
        <w:t>5.3.1.3</w:t>
      </w:r>
      <w:r w:rsidR="000C55FB" w:rsidRPr="00E15CDD">
        <w:rPr>
          <w:rFonts w:asciiTheme="minorHAnsi" w:eastAsiaTheme="minorEastAsia" w:hAnsiTheme="minorHAnsi"/>
          <w:rPrChange w:id="780" w:author="Stagair1" w:date="2018-05-08T16:40:00Z">
            <w:rPr>
              <w:rFonts w:asciiTheme="minorHAnsi" w:eastAsiaTheme="minorEastAsia" w:hAnsiTheme="minorHAnsi"/>
              <w:noProof/>
            </w:rPr>
          </w:rPrChange>
        </w:rPr>
        <w:tab/>
      </w:r>
      <w:r w:rsidR="000C55FB" w:rsidRPr="00E15CDD">
        <w:rPr>
          <w:rStyle w:val="Hyperlink"/>
          <w:rPrChange w:id="781" w:author="Stagair1" w:date="2018-05-08T16:40:00Z">
            <w:rPr>
              <w:rStyle w:val="Hyperlink"/>
              <w:noProof/>
              <w:lang w:val="nl-NL"/>
            </w:rPr>
          </w:rPrChange>
        </w:rPr>
        <w:t>Load balancing service</w:t>
      </w:r>
      <w:r w:rsidR="000C55FB" w:rsidRPr="00E15CDD">
        <w:rPr>
          <w:webHidden/>
          <w:rPrChange w:id="782" w:author="Stagair1" w:date="2018-05-08T16:40:00Z">
            <w:rPr>
              <w:noProof/>
              <w:webHidden/>
            </w:rPr>
          </w:rPrChange>
        </w:rPr>
        <w:tab/>
      </w:r>
      <w:r w:rsidR="000C55FB" w:rsidRPr="00E15CDD">
        <w:rPr>
          <w:webHidden/>
          <w:rPrChange w:id="783" w:author="Stagair1" w:date="2018-05-08T16:40:00Z">
            <w:rPr>
              <w:noProof/>
              <w:webHidden/>
            </w:rPr>
          </w:rPrChange>
        </w:rPr>
        <w:fldChar w:fldCharType="begin"/>
      </w:r>
      <w:r w:rsidR="000C55FB" w:rsidRPr="00E15CDD">
        <w:rPr>
          <w:webHidden/>
          <w:rPrChange w:id="784" w:author="Stagair1" w:date="2018-05-08T16:40:00Z">
            <w:rPr>
              <w:noProof/>
              <w:webHidden/>
            </w:rPr>
          </w:rPrChange>
        </w:rPr>
        <w:instrText xml:space="preserve"> PAGEREF _Toc512841447 \h </w:instrText>
      </w:r>
      <w:r w:rsidR="000C55FB" w:rsidRPr="00E15CDD">
        <w:rPr>
          <w:webHidden/>
          <w:rPrChange w:id="785" w:author="Stagair1" w:date="2018-05-08T16:40:00Z">
            <w:rPr>
              <w:webHidden/>
            </w:rPr>
          </w:rPrChange>
        </w:rPr>
      </w:r>
      <w:r w:rsidR="000C55FB" w:rsidRPr="00E15CDD">
        <w:rPr>
          <w:webHidden/>
          <w:rPrChange w:id="786" w:author="Stagair1" w:date="2018-05-08T16:40:00Z">
            <w:rPr>
              <w:noProof/>
              <w:webHidden/>
            </w:rPr>
          </w:rPrChange>
        </w:rPr>
        <w:fldChar w:fldCharType="separate"/>
      </w:r>
      <w:r w:rsidR="000C55FB" w:rsidRPr="00E15CDD">
        <w:rPr>
          <w:webHidden/>
          <w:rPrChange w:id="787" w:author="Stagair1" w:date="2018-05-08T16:40:00Z">
            <w:rPr>
              <w:noProof/>
              <w:webHidden/>
            </w:rPr>
          </w:rPrChange>
        </w:rPr>
        <w:t>38</w:t>
      </w:r>
      <w:r w:rsidR="000C55FB" w:rsidRPr="00E15CDD">
        <w:rPr>
          <w:webHidden/>
          <w:rPrChange w:id="788" w:author="Stagair1" w:date="2018-05-08T16:40:00Z">
            <w:rPr>
              <w:noProof/>
              <w:webHidden/>
            </w:rPr>
          </w:rPrChange>
        </w:rPr>
        <w:fldChar w:fldCharType="end"/>
      </w:r>
      <w:r w:rsidRPr="00E15CDD">
        <w:rPr>
          <w:rPrChange w:id="789" w:author="Stagair1" w:date="2018-05-08T16:40:00Z">
            <w:rPr>
              <w:noProof/>
            </w:rPr>
          </w:rPrChange>
        </w:rPr>
        <w:fldChar w:fldCharType="end"/>
      </w:r>
    </w:p>
    <w:p w14:paraId="7E1CB0E6" w14:textId="77777777" w:rsidR="000C55FB" w:rsidRPr="00E15CDD" w:rsidRDefault="00096A65">
      <w:pPr>
        <w:pStyle w:val="Inhopg4"/>
        <w:tabs>
          <w:tab w:val="left" w:pos="1540"/>
          <w:tab w:val="right" w:leader="dot" w:pos="8891"/>
        </w:tabs>
        <w:rPr>
          <w:rFonts w:asciiTheme="minorHAnsi" w:eastAsiaTheme="minorEastAsia" w:hAnsiTheme="minorHAnsi"/>
          <w:rPrChange w:id="790" w:author="Stagair1" w:date="2018-05-08T16:40:00Z">
            <w:rPr>
              <w:rFonts w:asciiTheme="minorHAnsi" w:eastAsiaTheme="minorEastAsia" w:hAnsiTheme="minorHAnsi"/>
              <w:noProof/>
            </w:rPr>
          </w:rPrChange>
        </w:rPr>
      </w:pPr>
      <w:r w:rsidRPr="00E15CDD">
        <w:rPr>
          <w:rPrChange w:id="791" w:author="Stagair1" w:date="2018-05-08T16:40:00Z">
            <w:rPr/>
          </w:rPrChange>
        </w:rPr>
        <w:fldChar w:fldCharType="begin"/>
      </w:r>
      <w:r w:rsidRPr="00E15CDD">
        <w:instrText xml:space="preserve"> HYPERLINK \l "_Toc512841448" </w:instrText>
      </w:r>
      <w:r w:rsidRPr="00E15CDD">
        <w:rPr>
          <w:rPrChange w:id="792" w:author="Stagair1" w:date="2018-05-08T16:40:00Z">
            <w:rPr>
              <w:noProof/>
            </w:rPr>
          </w:rPrChange>
        </w:rPr>
        <w:fldChar w:fldCharType="separate"/>
      </w:r>
      <w:r w:rsidR="000C55FB" w:rsidRPr="00E15CDD">
        <w:rPr>
          <w:rStyle w:val="Hyperlink"/>
          <w:rPrChange w:id="793" w:author="Stagair1" w:date="2018-05-08T16:40:00Z">
            <w:rPr>
              <w:rStyle w:val="Hyperlink"/>
              <w:noProof/>
              <w:lang w:val="nl-NL"/>
            </w:rPr>
          </w:rPrChange>
        </w:rPr>
        <w:t>5.3.1.4</w:t>
      </w:r>
      <w:r w:rsidR="000C55FB" w:rsidRPr="00E15CDD">
        <w:rPr>
          <w:rFonts w:asciiTheme="minorHAnsi" w:eastAsiaTheme="minorEastAsia" w:hAnsiTheme="minorHAnsi"/>
          <w:rPrChange w:id="794" w:author="Stagair1" w:date="2018-05-08T16:40:00Z">
            <w:rPr>
              <w:rFonts w:asciiTheme="minorHAnsi" w:eastAsiaTheme="minorEastAsia" w:hAnsiTheme="minorHAnsi"/>
              <w:noProof/>
            </w:rPr>
          </w:rPrChange>
        </w:rPr>
        <w:tab/>
      </w:r>
      <w:r w:rsidR="000C55FB" w:rsidRPr="00E15CDD">
        <w:rPr>
          <w:rStyle w:val="Hyperlink"/>
          <w:rPrChange w:id="795" w:author="Stagair1" w:date="2018-05-08T16:40:00Z">
            <w:rPr>
              <w:rStyle w:val="Hyperlink"/>
              <w:noProof/>
              <w:lang w:val="nl-NL"/>
            </w:rPr>
          </w:rPrChange>
        </w:rPr>
        <w:t>AAA virtuele server (AAA-VS) en LDAP-service</w:t>
      </w:r>
      <w:r w:rsidR="000C55FB" w:rsidRPr="00E15CDD">
        <w:rPr>
          <w:webHidden/>
          <w:rPrChange w:id="796" w:author="Stagair1" w:date="2018-05-08T16:40:00Z">
            <w:rPr>
              <w:noProof/>
              <w:webHidden/>
            </w:rPr>
          </w:rPrChange>
        </w:rPr>
        <w:tab/>
      </w:r>
      <w:r w:rsidR="000C55FB" w:rsidRPr="00E15CDD">
        <w:rPr>
          <w:webHidden/>
          <w:rPrChange w:id="797" w:author="Stagair1" w:date="2018-05-08T16:40:00Z">
            <w:rPr>
              <w:noProof/>
              <w:webHidden/>
            </w:rPr>
          </w:rPrChange>
        </w:rPr>
        <w:fldChar w:fldCharType="begin"/>
      </w:r>
      <w:r w:rsidR="000C55FB" w:rsidRPr="00E15CDD">
        <w:rPr>
          <w:webHidden/>
          <w:rPrChange w:id="798" w:author="Stagair1" w:date="2018-05-08T16:40:00Z">
            <w:rPr>
              <w:noProof/>
              <w:webHidden/>
            </w:rPr>
          </w:rPrChange>
        </w:rPr>
        <w:instrText xml:space="preserve"> PAGEREF _Toc512841448 \h </w:instrText>
      </w:r>
      <w:r w:rsidR="000C55FB" w:rsidRPr="00E15CDD">
        <w:rPr>
          <w:webHidden/>
          <w:rPrChange w:id="799" w:author="Stagair1" w:date="2018-05-08T16:40:00Z">
            <w:rPr>
              <w:webHidden/>
            </w:rPr>
          </w:rPrChange>
        </w:rPr>
      </w:r>
      <w:r w:rsidR="000C55FB" w:rsidRPr="00E15CDD">
        <w:rPr>
          <w:webHidden/>
          <w:rPrChange w:id="800" w:author="Stagair1" w:date="2018-05-08T16:40:00Z">
            <w:rPr>
              <w:noProof/>
              <w:webHidden/>
            </w:rPr>
          </w:rPrChange>
        </w:rPr>
        <w:fldChar w:fldCharType="separate"/>
      </w:r>
      <w:r w:rsidR="000C55FB" w:rsidRPr="00E15CDD">
        <w:rPr>
          <w:webHidden/>
          <w:rPrChange w:id="801" w:author="Stagair1" w:date="2018-05-08T16:40:00Z">
            <w:rPr>
              <w:noProof/>
              <w:webHidden/>
            </w:rPr>
          </w:rPrChange>
        </w:rPr>
        <w:t>38</w:t>
      </w:r>
      <w:r w:rsidR="000C55FB" w:rsidRPr="00E15CDD">
        <w:rPr>
          <w:webHidden/>
          <w:rPrChange w:id="802" w:author="Stagair1" w:date="2018-05-08T16:40:00Z">
            <w:rPr>
              <w:noProof/>
              <w:webHidden/>
            </w:rPr>
          </w:rPrChange>
        </w:rPr>
        <w:fldChar w:fldCharType="end"/>
      </w:r>
      <w:r w:rsidRPr="00E15CDD">
        <w:rPr>
          <w:rPrChange w:id="803" w:author="Stagair1" w:date="2018-05-08T16:40:00Z">
            <w:rPr>
              <w:noProof/>
            </w:rPr>
          </w:rPrChange>
        </w:rPr>
        <w:fldChar w:fldCharType="end"/>
      </w:r>
    </w:p>
    <w:p w14:paraId="2DBB6210" w14:textId="77777777" w:rsidR="000C55FB" w:rsidRPr="00E15CDD" w:rsidRDefault="00096A65">
      <w:pPr>
        <w:pStyle w:val="Inhopg3"/>
        <w:tabs>
          <w:tab w:val="left" w:pos="1320"/>
          <w:tab w:val="right" w:leader="dot" w:pos="8891"/>
        </w:tabs>
        <w:rPr>
          <w:rFonts w:asciiTheme="minorHAnsi" w:eastAsiaTheme="minorEastAsia" w:hAnsiTheme="minorHAnsi"/>
          <w:rPrChange w:id="804" w:author="Stagair1" w:date="2018-05-08T16:40:00Z">
            <w:rPr>
              <w:rFonts w:asciiTheme="minorHAnsi" w:eastAsiaTheme="minorEastAsia" w:hAnsiTheme="minorHAnsi"/>
              <w:noProof/>
            </w:rPr>
          </w:rPrChange>
        </w:rPr>
      </w:pPr>
      <w:r w:rsidRPr="00E15CDD">
        <w:rPr>
          <w:rPrChange w:id="805" w:author="Stagair1" w:date="2018-05-08T16:40:00Z">
            <w:rPr/>
          </w:rPrChange>
        </w:rPr>
        <w:fldChar w:fldCharType="begin"/>
      </w:r>
      <w:r w:rsidRPr="00E15CDD">
        <w:instrText xml:space="preserve"> HYPERLINK \l "_Toc512841449" </w:instrText>
      </w:r>
      <w:r w:rsidRPr="00E15CDD">
        <w:rPr>
          <w:rPrChange w:id="806" w:author="Stagair1" w:date="2018-05-08T16:40:00Z">
            <w:rPr>
              <w:noProof/>
            </w:rPr>
          </w:rPrChange>
        </w:rPr>
        <w:fldChar w:fldCharType="separate"/>
      </w:r>
      <w:r w:rsidR="000C55FB" w:rsidRPr="00E15CDD">
        <w:rPr>
          <w:rStyle w:val="Hyperlink"/>
          <w:rPrChange w:id="807" w:author="Stagair1" w:date="2018-05-08T16:40:00Z">
            <w:rPr>
              <w:rStyle w:val="Hyperlink"/>
              <w:noProof/>
              <w:lang w:val="nl-NL"/>
            </w:rPr>
          </w:rPrChange>
        </w:rPr>
        <w:t>5.3.2</w:t>
      </w:r>
      <w:r w:rsidR="000C55FB" w:rsidRPr="00E15CDD">
        <w:rPr>
          <w:rFonts w:asciiTheme="minorHAnsi" w:eastAsiaTheme="minorEastAsia" w:hAnsiTheme="minorHAnsi"/>
          <w:rPrChange w:id="808" w:author="Stagair1" w:date="2018-05-08T16:40:00Z">
            <w:rPr>
              <w:rFonts w:asciiTheme="minorHAnsi" w:eastAsiaTheme="minorEastAsia" w:hAnsiTheme="minorHAnsi"/>
              <w:noProof/>
            </w:rPr>
          </w:rPrChange>
        </w:rPr>
        <w:tab/>
      </w:r>
      <w:r w:rsidR="000C55FB" w:rsidRPr="00E15CDD">
        <w:rPr>
          <w:rStyle w:val="Hyperlink"/>
          <w:rPrChange w:id="809" w:author="Stagair1" w:date="2018-05-08T16:40:00Z">
            <w:rPr>
              <w:rStyle w:val="Hyperlink"/>
              <w:noProof/>
              <w:lang w:val="nl-NL"/>
            </w:rPr>
          </w:rPrChange>
        </w:rPr>
        <w:t>Extra configuratie</w:t>
      </w:r>
      <w:r w:rsidR="000C55FB" w:rsidRPr="00E15CDD">
        <w:rPr>
          <w:webHidden/>
          <w:rPrChange w:id="810" w:author="Stagair1" w:date="2018-05-08T16:40:00Z">
            <w:rPr>
              <w:noProof/>
              <w:webHidden/>
            </w:rPr>
          </w:rPrChange>
        </w:rPr>
        <w:tab/>
      </w:r>
      <w:r w:rsidR="000C55FB" w:rsidRPr="00E15CDD">
        <w:rPr>
          <w:webHidden/>
          <w:rPrChange w:id="811" w:author="Stagair1" w:date="2018-05-08T16:40:00Z">
            <w:rPr>
              <w:noProof/>
              <w:webHidden/>
            </w:rPr>
          </w:rPrChange>
        </w:rPr>
        <w:fldChar w:fldCharType="begin"/>
      </w:r>
      <w:r w:rsidR="000C55FB" w:rsidRPr="00E15CDD">
        <w:rPr>
          <w:webHidden/>
          <w:rPrChange w:id="812" w:author="Stagair1" w:date="2018-05-08T16:40:00Z">
            <w:rPr>
              <w:noProof/>
              <w:webHidden/>
            </w:rPr>
          </w:rPrChange>
        </w:rPr>
        <w:instrText xml:space="preserve"> PAGEREF _Toc512841449 \h </w:instrText>
      </w:r>
      <w:r w:rsidR="000C55FB" w:rsidRPr="00E15CDD">
        <w:rPr>
          <w:webHidden/>
          <w:rPrChange w:id="813" w:author="Stagair1" w:date="2018-05-08T16:40:00Z">
            <w:rPr>
              <w:webHidden/>
            </w:rPr>
          </w:rPrChange>
        </w:rPr>
      </w:r>
      <w:r w:rsidR="000C55FB" w:rsidRPr="00E15CDD">
        <w:rPr>
          <w:webHidden/>
          <w:rPrChange w:id="814" w:author="Stagair1" w:date="2018-05-08T16:40:00Z">
            <w:rPr>
              <w:noProof/>
              <w:webHidden/>
            </w:rPr>
          </w:rPrChange>
        </w:rPr>
        <w:fldChar w:fldCharType="separate"/>
      </w:r>
      <w:r w:rsidR="000C55FB" w:rsidRPr="00E15CDD">
        <w:rPr>
          <w:webHidden/>
          <w:rPrChange w:id="815" w:author="Stagair1" w:date="2018-05-08T16:40:00Z">
            <w:rPr>
              <w:noProof/>
              <w:webHidden/>
            </w:rPr>
          </w:rPrChange>
        </w:rPr>
        <w:t>40</w:t>
      </w:r>
      <w:r w:rsidR="000C55FB" w:rsidRPr="00E15CDD">
        <w:rPr>
          <w:webHidden/>
          <w:rPrChange w:id="816" w:author="Stagair1" w:date="2018-05-08T16:40:00Z">
            <w:rPr>
              <w:noProof/>
              <w:webHidden/>
            </w:rPr>
          </w:rPrChange>
        </w:rPr>
        <w:fldChar w:fldCharType="end"/>
      </w:r>
      <w:r w:rsidRPr="00E15CDD">
        <w:rPr>
          <w:rPrChange w:id="817" w:author="Stagair1" w:date="2018-05-08T16:40:00Z">
            <w:rPr>
              <w:noProof/>
            </w:rPr>
          </w:rPrChange>
        </w:rPr>
        <w:fldChar w:fldCharType="end"/>
      </w:r>
    </w:p>
    <w:p w14:paraId="08ADD90E" w14:textId="77777777" w:rsidR="000C55FB" w:rsidRPr="00E15CDD" w:rsidRDefault="00096A65">
      <w:pPr>
        <w:pStyle w:val="Inhopg4"/>
        <w:tabs>
          <w:tab w:val="left" w:pos="1540"/>
          <w:tab w:val="right" w:leader="dot" w:pos="8891"/>
        </w:tabs>
        <w:rPr>
          <w:rFonts w:asciiTheme="minorHAnsi" w:eastAsiaTheme="minorEastAsia" w:hAnsiTheme="minorHAnsi"/>
          <w:rPrChange w:id="818" w:author="Stagair1" w:date="2018-05-08T16:40:00Z">
            <w:rPr>
              <w:rFonts w:asciiTheme="minorHAnsi" w:eastAsiaTheme="minorEastAsia" w:hAnsiTheme="minorHAnsi"/>
              <w:noProof/>
            </w:rPr>
          </w:rPrChange>
        </w:rPr>
      </w:pPr>
      <w:r w:rsidRPr="00E15CDD">
        <w:rPr>
          <w:rPrChange w:id="819" w:author="Stagair1" w:date="2018-05-08T16:40:00Z">
            <w:rPr/>
          </w:rPrChange>
        </w:rPr>
        <w:fldChar w:fldCharType="begin"/>
      </w:r>
      <w:r w:rsidRPr="00E15CDD">
        <w:instrText xml:space="preserve"> HYPERLINK \l "_Toc512841450" </w:instrText>
      </w:r>
      <w:r w:rsidRPr="00E15CDD">
        <w:rPr>
          <w:rPrChange w:id="820" w:author="Stagair1" w:date="2018-05-08T16:40:00Z">
            <w:rPr>
              <w:noProof/>
            </w:rPr>
          </w:rPrChange>
        </w:rPr>
        <w:fldChar w:fldCharType="separate"/>
      </w:r>
      <w:r w:rsidR="000C55FB" w:rsidRPr="00E15CDD">
        <w:rPr>
          <w:rStyle w:val="Hyperlink"/>
          <w:rPrChange w:id="821" w:author="Stagair1" w:date="2018-05-08T16:40:00Z">
            <w:rPr>
              <w:rStyle w:val="Hyperlink"/>
              <w:noProof/>
              <w:lang w:val="nl-NL"/>
            </w:rPr>
          </w:rPrChange>
        </w:rPr>
        <w:t>5.3.2.1</w:t>
      </w:r>
      <w:r w:rsidR="000C55FB" w:rsidRPr="00E15CDD">
        <w:rPr>
          <w:rFonts w:asciiTheme="minorHAnsi" w:eastAsiaTheme="minorEastAsia" w:hAnsiTheme="minorHAnsi"/>
          <w:rPrChange w:id="822" w:author="Stagair1" w:date="2018-05-08T16:40:00Z">
            <w:rPr>
              <w:rFonts w:asciiTheme="minorHAnsi" w:eastAsiaTheme="minorEastAsia" w:hAnsiTheme="minorHAnsi"/>
              <w:noProof/>
            </w:rPr>
          </w:rPrChange>
        </w:rPr>
        <w:tab/>
      </w:r>
      <w:r w:rsidR="000C55FB" w:rsidRPr="00E15CDD">
        <w:rPr>
          <w:rStyle w:val="Hyperlink"/>
          <w:rPrChange w:id="823" w:author="Stagair1" w:date="2018-05-08T16:40:00Z">
            <w:rPr>
              <w:rStyle w:val="Hyperlink"/>
              <w:noProof/>
              <w:lang w:val="nl-NL"/>
            </w:rPr>
          </w:rPrChange>
        </w:rPr>
        <w:t>Netwerkinstellingen</w:t>
      </w:r>
      <w:r w:rsidR="000C55FB" w:rsidRPr="00E15CDD">
        <w:rPr>
          <w:webHidden/>
          <w:rPrChange w:id="824" w:author="Stagair1" w:date="2018-05-08T16:40:00Z">
            <w:rPr>
              <w:noProof/>
              <w:webHidden/>
            </w:rPr>
          </w:rPrChange>
        </w:rPr>
        <w:tab/>
      </w:r>
      <w:r w:rsidR="000C55FB" w:rsidRPr="00E15CDD">
        <w:rPr>
          <w:webHidden/>
          <w:rPrChange w:id="825" w:author="Stagair1" w:date="2018-05-08T16:40:00Z">
            <w:rPr>
              <w:noProof/>
              <w:webHidden/>
            </w:rPr>
          </w:rPrChange>
        </w:rPr>
        <w:fldChar w:fldCharType="begin"/>
      </w:r>
      <w:r w:rsidR="000C55FB" w:rsidRPr="00E15CDD">
        <w:rPr>
          <w:webHidden/>
          <w:rPrChange w:id="826" w:author="Stagair1" w:date="2018-05-08T16:40:00Z">
            <w:rPr>
              <w:noProof/>
              <w:webHidden/>
            </w:rPr>
          </w:rPrChange>
        </w:rPr>
        <w:instrText xml:space="preserve"> PAGEREF _Toc512841450 \h </w:instrText>
      </w:r>
      <w:r w:rsidR="000C55FB" w:rsidRPr="00E15CDD">
        <w:rPr>
          <w:webHidden/>
          <w:rPrChange w:id="827" w:author="Stagair1" w:date="2018-05-08T16:40:00Z">
            <w:rPr>
              <w:webHidden/>
            </w:rPr>
          </w:rPrChange>
        </w:rPr>
      </w:r>
      <w:r w:rsidR="000C55FB" w:rsidRPr="00E15CDD">
        <w:rPr>
          <w:webHidden/>
          <w:rPrChange w:id="828" w:author="Stagair1" w:date="2018-05-08T16:40:00Z">
            <w:rPr>
              <w:noProof/>
              <w:webHidden/>
            </w:rPr>
          </w:rPrChange>
        </w:rPr>
        <w:fldChar w:fldCharType="separate"/>
      </w:r>
      <w:r w:rsidR="000C55FB" w:rsidRPr="00E15CDD">
        <w:rPr>
          <w:webHidden/>
          <w:rPrChange w:id="829" w:author="Stagair1" w:date="2018-05-08T16:40:00Z">
            <w:rPr>
              <w:noProof/>
              <w:webHidden/>
            </w:rPr>
          </w:rPrChange>
        </w:rPr>
        <w:t>41</w:t>
      </w:r>
      <w:r w:rsidR="000C55FB" w:rsidRPr="00E15CDD">
        <w:rPr>
          <w:webHidden/>
          <w:rPrChange w:id="830" w:author="Stagair1" w:date="2018-05-08T16:40:00Z">
            <w:rPr>
              <w:noProof/>
              <w:webHidden/>
            </w:rPr>
          </w:rPrChange>
        </w:rPr>
        <w:fldChar w:fldCharType="end"/>
      </w:r>
      <w:r w:rsidRPr="00E15CDD">
        <w:rPr>
          <w:rPrChange w:id="831" w:author="Stagair1" w:date="2018-05-08T16:40:00Z">
            <w:rPr>
              <w:noProof/>
            </w:rPr>
          </w:rPrChange>
        </w:rPr>
        <w:fldChar w:fldCharType="end"/>
      </w:r>
    </w:p>
    <w:p w14:paraId="106CAE61" w14:textId="77777777" w:rsidR="000C55FB" w:rsidRPr="00E15CDD" w:rsidRDefault="00096A65">
      <w:pPr>
        <w:pStyle w:val="Inhopg4"/>
        <w:tabs>
          <w:tab w:val="left" w:pos="1540"/>
          <w:tab w:val="right" w:leader="dot" w:pos="8891"/>
        </w:tabs>
        <w:rPr>
          <w:rFonts w:asciiTheme="minorHAnsi" w:eastAsiaTheme="minorEastAsia" w:hAnsiTheme="minorHAnsi"/>
          <w:rPrChange w:id="832" w:author="Stagair1" w:date="2018-05-08T16:40:00Z">
            <w:rPr>
              <w:rFonts w:asciiTheme="minorHAnsi" w:eastAsiaTheme="minorEastAsia" w:hAnsiTheme="minorHAnsi"/>
              <w:noProof/>
            </w:rPr>
          </w:rPrChange>
        </w:rPr>
      </w:pPr>
      <w:r w:rsidRPr="00E15CDD">
        <w:rPr>
          <w:rPrChange w:id="833" w:author="Stagair1" w:date="2018-05-08T16:40:00Z">
            <w:rPr/>
          </w:rPrChange>
        </w:rPr>
        <w:fldChar w:fldCharType="begin"/>
      </w:r>
      <w:r w:rsidRPr="00E15CDD">
        <w:instrText xml:space="preserve"> HYPERLINK \l "_Toc512841451" </w:instrText>
      </w:r>
      <w:r w:rsidRPr="00E15CDD">
        <w:rPr>
          <w:rPrChange w:id="834" w:author="Stagair1" w:date="2018-05-08T16:40:00Z">
            <w:rPr>
              <w:noProof/>
            </w:rPr>
          </w:rPrChange>
        </w:rPr>
        <w:fldChar w:fldCharType="separate"/>
      </w:r>
      <w:r w:rsidR="000C55FB" w:rsidRPr="00E15CDD">
        <w:rPr>
          <w:rStyle w:val="Hyperlink"/>
          <w:rPrChange w:id="835" w:author="Stagair1" w:date="2018-05-08T16:40:00Z">
            <w:rPr>
              <w:rStyle w:val="Hyperlink"/>
              <w:noProof/>
              <w:lang w:val="nl-NL"/>
            </w:rPr>
          </w:rPrChange>
        </w:rPr>
        <w:t>5.3.2.2</w:t>
      </w:r>
      <w:r w:rsidR="000C55FB" w:rsidRPr="00E15CDD">
        <w:rPr>
          <w:rFonts w:asciiTheme="minorHAnsi" w:eastAsiaTheme="minorEastAsia" w:hAnsiTheme="minorHAnsi"/>
          <w:rPrChange w:id="836" w:author="Stagair1" w:date="2018-05-08T16:40:00Z">
            <w:rPr>
              <w:rFonts w:asciiTheme="minorHAnsi" w:eastAsiaTheme="minorEastAsia" w:hAnsiTheme="minorHAnsi"/>
              <w:noProof/>
            </w:rPr>
          </w:rPrChange>
        </w:rPr>
        <w:tab/>
      </w:r>
      <w:r w:rsidR="000C55FB" w:rsidRPr="00E15CDD">
        <w:rPr>
          <w:rStyle w:val="Hyperlink"/>
          <w:rPrChange w:id="837" w:author="Stagair1" w:date="2018-05-08T16:40:00Z">
            <w:rPr>
              <w:rStyle w:val="Hyperlink"/>
              <w:noProof/>
              <w:lang w:val="nl-NL"/>
            </w:rPr>
          </w:rPrChange>
        </w:rPr>
        <w:t>Cipher suites</w:t>
      </w:r>
      <w:r w:rsidR="000C55FB" w:rsidRPr="00E15CDD">
        <w:rPr>
          <w:webHidden/>
          <w:rPrChange w:id="838" w:author="Stagair1" w:date="2018-05-08T16:40:00Z">
            <w:rPr>
              <w:noProof/>
              <w:webHidden/>
            </w:rPr>
          </w:rPrChange>
        </w:rPr>
        <w:tab/>
      </w:r>
      <w:r w:rsidR="000C55FB" w:rsidRPr="00E15CDD">
        <w:rPr>
          <w:webHidden/>
          <w:rPrChange w:id="839" w:author="Stagair1" w:date="2018-05-08T16:40:00Z">
            <w:rPr>
              <w:noProof/>
              <w:webHidden/>
            </w:rPr>
          </w:rPrChange>
        </w:rPr>
        <w:fldChar w:fldCharType="begin"/>
      </w:r>
      <w:r w:rsidR="000C55FB" w:rsidRPr="00E15CDD">
        <w:rPr>
          <w:webHidden/>
          <w:rPrChange w:id="840" w:author="Stagair1" w:date="2018-05-08T16:40:00Z">
            <w:rPr>
              <w:noProof/>
              <w:webHidden/>
            </w:rPr>
          </w:rPrChange>
        </w:rPr>
        <w:instrText xml:space="preserve"> PAGEREF _Toc512841451 \h </w:instrText>
      </w:r>
      <w:r w:rsidR="000C55FB" w:rsidRPr="00E15CDD">
        <w:rPr>
          <w:webHidden/>
          <w:rPrChange w:id="841" w:author="Stagair1" w:date="2018-05-08T16:40:00Z">
            <w:rPr>
              <w:webHidden/>
            </w:rPr>
          </w:rPrChange>
        </w:rPr>
      </w:r>
      <w:r w:rsidR="000C55FB" w:rsidRPr="00E15CDD">
        <w:rPr>
          <w:webHidden/>
          <w:rPrChange w:id="842" w:author="Stagair1" w:date="2018-05-08T16:40:00Z">
            <w:rPr>
              <w:noProof/>
              <w:webHidden/>
            </w:rPr>
          </w:rPrChange>
        </w:rPr>
        <w:fldChar w:fldCharType="separate"/>
      </w:r>
      <w:r w:rsidR="000C55FB" w:rsidRPr="00E15CDD">
        <w:rPr>
          <w:webHidden/>
          <w:rPrChange w:id="843" w:author="Stagair1" w:date="2018-05-08T16:40:00Z">
            <w:rPr>
              <w:noProof/>
              <w:webHidden/>
            </w:rPr>
          </w:rPrChange>
        </w:rPr>
        <w:t>43</w:t>
      </w:r>
      <w:r w:rsidR="000C55FB" w:rsidRPr="00E15CDD">
        <w:rPr>
          <w:webHidden/>
          <w:rPrChange w:id="844" w:author="Stagair1" w:date="2018-05-08T16:40:00Z">
            <w:rPr>
              <w:noProof/>
              <w:webHidden/>
            </w:rPr>
          </w:rPrChange>
        </w:rPr>
        <w:fldChar w:fldCharType="end"/>
      </w:r>
      <w:r w:rsidRPr="00E15CDD">
        <w:rPr>
          <w:rPrChange w:id="845" w:author="Stagair1" w:date="2018-05-08T16:40:00Z">
            <w:rPr>
              <w:noProof/>
            </w:rPr>
          </w:rPrChange>
        </w:rPr>
        <w:fldChar w:fldCharType="end"/>
      </w:r>
    </w:p>
    <w:p w14:paraId="346A6CDF" w14:textId="77777777" w:rsidR="000C55FB" w:rsidRPr="00E15CDD" w:rsidRDefault="00096A65">
      <w:pPr>
        <w:pStyle w:val="Inhopg4"/>
        <w:tabs>
          <w:tab w:val="left" w:pos="1540"/>
          <w:tab w:val="right" w:leader="dot" w:pos="8891"/>
        </w:tabs>
        <w:rPr>
          <w:rFonts w:asciiTheme="minorHAnsi" w:eastAsiaTheme="minorEastAsia" w:hAnsiTheme="minorHAnsi"/>
          <w:rPrChange w:id="846" w:author="Stagair1" w:date="2018-05-08T16:40:00Z">
            <w:rPr>
              <w:rFonts w:asciiTheme="minorHAnsi" w:eastAsiaTheme="minorEastAsia" w:hAnsiTheme="minorHAnsi"/>
              <w:noProof/>
            </w:rPr>
          </w:rPrChange>
        </w:rPr>
      </w:pPr>
      <w:r w:rsidRPr="00E15CDD">
        <w:rPr>
          <w:rPrChange w:id="847" w:author="Stagair1" w:date="2018-05-08T16:40:00Z">
            <w:rPr/>
          </w:rPrChange>
        </w:rPr>
        <w:fldChar w:fldCharType="begin"/>
      </w:r>
      <w:r w:rsidRPr="00E15CDD">
        <w:instrText xml:space="preserve"> HYPERLINK \l "_Toc512841452" </w:instrText>
      </w:r>
      <w:r w:rsidRPr="00E15CDD">
        <w:rPr>
          <w:rPrChange w:id="848" w:author="Stagair1" w:date="2018-05-08T16:40:00Z">
            <w:rPr>
              <w:noProof/>
            </w:rPr>
          </w:rPrChange>
        </w:rPr>
        <w:fldChar w:fldCharType="separate"/>
      </w:r>
      <w:r w:rsidR="000C55FB" w:rsidRPr="00E15CDD">
        <w:rPr>
          <w:rStyle w:val="Hyperlink"/>
          <w:rPrChange w:id="849" w:author="Stagair1" w:date="2018-05-08T16:40:00Z">
            <w:rPr>
              <w:rStyle w:val="Hyperlink"/>
              <w:noProof/>
              <w:lang w:val="nl-NL"/>
            </w:rPr>
          </w:rPrChange>
        </w:rPr>
        <w:t>5.3.2.3</w:t>
      </w:r>
      <w:r w:rsidR="000C55FB" w:rsidRPr="00E15CDD">
        <w:rPr>
          <w:rFonts w:asciiTheme="minorHAnsi" w:eastAsiaTheme="minorEastAsia" w:hAnsiTheme="minorHAnsi"/>
          <w:rPrChange w:id="850" w:author="Stagair1" w:date="2018-05-08T16:40:00Z">
            <w:rPr>
              <w:rFonts w:asciiTheme="minorHAnsi" w:eastAsiaTheme="minorEastAsia" w:hAnsiTheme="minorHAnsi"/>
              <w:noProof/>
            </w:rPr>
          </w:rPrChange>
        </w:rPr>
        <w:tab/>
      </w:r>
      <w:r w:rsidR="000C55FB" w:rsidRPr="00E15CDD">
        <w:rPr>
          <w:rStyle w:val="Hyperlink"/>
          <w:rPrChange w:id="851" w:author="Stagair1" w:date="2018-05-08T16:40:00Z">
            <w:rPr>
              <w:rStyle w:val="Hyperlink"/>
              <w:noProof/>
              <w:lang w:val="nl-NL"/>
            </w:rPr>
          </w:rPrChange>
        </w:rPr>
        <w:t>Single sign-on (SSO)</w:t>
      </w:r>
      <w:r w:rsidR="000C55FB" w:rsidRPr="00E15CDD">
        <w:rPr>
          <w:webHidden/>
          <w:rPrChange w:id="852" w:author="Stagair1" w:date="2018-05-08T16:40:00Z">
            <w:rPr>
              <w:noProof/>
              <w:webHidden/>
            </w:rPr>
          </w:rPrChange>
        </w:rPr>
        <w:tab/>
      </w:r>
      <w:r w:rsidR="000C55FB" w:rsidRPr="00E15CDD">
        <w:rPr>
          <w:webHidden/>
          <w:rPrChange w:id="853" w:author="Stagair1" w:date="2018-05-08T16:40:00Z">
            <w:rPr>
              <w:noProof/>
              <w:webHidden/>
            </w:rPr>
          </w:rPrChange>
        </w:rPr>
        <w:fldChar w:fldCharType="begin"/>
      </w:r>
      <w:r w:rsidR="000C55FB" w:rsidRPr="00E15CDD">
        <w:rPr>
          <w:webHidden/>
          <w:rPrChange w:id="854" w:author="Stagair1" w:date="2018-05-08T16:40:00Z">
            <w:rPr>
              <w:noProof/>
              <w:webHidden/>
            </w:rPr>
          </w:rPrChange>
        </w:rPr>
        <w:instrText xml:space="preserve"> PAGEREF _Toc512841452 \h </w:instrText>
      </w:r>
      <w:r w:rsidR="000C55FB" w:rsidRPr="00E15CDD">
        <w:rPr>
          <w:webHidden/>
          <w:rPrChange w:id="855" w:author="Stagair1" w:date="2018-05-08T16:40:00Z">
            <w:rPr>
              <w:webHidden/>
            </w:rPr>
          </w:rPrChange>
        </w:rPr>
      </w:r>
      <w:r w:rsidR="000C55FB" w:rsidRPr="00E15CDD">
        <w:rPr>
          <w:webHidden/>
          <w:rPrChange w:id="856" w:author="Stagair1" w:date="2018-05-08T16:40:00Z">
            <w:rPr>
              <w:noProof/>
              <w:webHidden/>
            </w:rPr>
          </w:rPrChange>
        </w:rPr>
        <w:fldChar w:fldCharType="separate"/>
      </w:r>
      <w:r w:rsidR="000C55FB" w:rsidRPr="00E15CDD">
        <w:rPr>
          <w:webHidden/>
          <w:rPrChange w:id="857" w:author="Stagair1" w:date="2018-05-08T16:40:00Z">
            <w:rPr>
              <w:noProof/>
              <w:webHidden/>
            </w:rPr>
          </w:rPrChange>
        </w:rPr>
        <w:t>44</w:t>
      </w:r>
      <w:r w:rsidR="000C55FB" w:rsidRPr="00E15CDD">
        <w:rPr>
          <w:webHidden/>
          <w:rPrChange w:id="858" w:author="Stagair1" w:date="2018-05-08T16:40:00Z">
            <w:rPr>
              <w:noProof/>
              <w:webHidden/>
            </w:rPr>
          </w:rPrChange>
        </w:rPr>
        <w:fldChar w:fldCharType="end"/>
      </w:r>
      <w:r w:rsidRPr="00E15CDD">
        <w:rPr>
          <w:rPrChange w:id="859" w:author="Stagair1" w:date="2018-05-08T16:40:00Z">
            <w:rPr>
              <w:noProof/>
            </w:rPr>
          </w:rPrChange>
        </w:rPr>
        <w:fldChar w:fldCharType="end"/>
      </w:r>
    </w:p>
    <w:p w14:paraId="71DF723D" w14:textId="77777777" w:rsidR="000C55FB" w:rsidRPr="00E15CDD" w:rsidRDefault="00096A65">
      <w:pPr>
        <w:pStyle w:val="Inhopg3"/>
        <w:tabs>
          <w:tab w:val="left" w:pos="1320"/>
          <w:tab w:val="right" w:leader="dot" w:pos="8891"/>
        </w:tabs>
        <w:rPr>
          <w:rFonts w:asciiTheme="minorHAnsi" w:eastAsiaTheme="minorEastAsia" w:hAnsiTheme="minorHAnsi"/>
          <w:rPrChange w:id="860" w:author="Stagair1" w:date="2018-05-08T16:40:00Z">
            <w:rPr>
              <w:rFonts w:asciiTheme="minorHAnsi" w:eastAsiaTheme="minorEastAsia" w:hAnsiTheme="minorHAnsi"/>
              <w:noProof/>
            </w:rPr>
          </w:rPrChange>
        </w:rPr>
      </w:pPr>
      <w:r w:rsidRPr="00E15CDD">
        <w:rPr>
          <w:rPrChange w:id="861" w:author="Stagair1" w:date="2018-05-08T16:40:00Z">
            <w:rPr/>
          </w:rPrChange>
        </w:rPr>
        <w:fldChar w:fldCharType="begin"/>
      </w:r>
      <w:r w:rsidRPr="00E15CDD">
        <w:instrText xml:space="preserve"> HYPERLINK \l "_Toc512841453" </w:instrText>
      </w:r>
      <w:r w:rsidRPr="00E15CDD">
        <w:rPr>
          <w:rPrChange w:id="862" w:author="Stagair1" w:date="2018-05-08T16:40:00Z">
            <w:rPr>
              <w:noProof/>
            </w:rPr>
          </w:rPrChange>
        </w:rPr>
        <w:fldChar w:fldCharType="separate"/>
      </w:r>
      <w:r w:rsidR="000C55FB" w:rsidRPr="00E15CDD">
        <w:rPr>
          <w:rStyle w:val="Hyperlink"/>
          <w:rPrChange w:id="863" w:author="Stagair1" w:date="2018-05-08T16:40:00Z">
            <w:rPr>
              <w:rStyle w:val="Hyperlink"/>
              <w:noProof/>
              <w:lang w:val="nl-NL"/>
            </w:rPr>
          </w:rPrChange>
        </w:rPr>
        <w:t>5.3.3</w:t>
      </w:r>
      <w:r w:rsidR="000C55FB" w:rsidRPr="00E15CDD">
        <w:rPr>
          <w:rFonts w:asciiTheme="minorHAnsi" w:eastAsiaTheme="minorEastAsia" w:hAnsiTheme="minorHAnsi"/>
          <w:rPrChange w:id="864" w:author="Stagair1" w:date="2018-05-08T16:40:00Z">
            <w:rPr>
              <w:rFonts w:asciiTheme="minorHAnsi" w:eastAsiaTheme="minorEastAsia" w:hAnsiTheme="minorHAnsi"/>
              <w:noProof/>
            </w:rPr>
          </w:rPrChange>
        </w:rPr>
        <w:tab/>
      </w:r>
      <w:r w:rsidR="000C55FB" w:rsidRPr="00E15CDD">
        <w:rPr>
          <w:rStyle w:val="Hyperlink"/>
          <w:rPrChange w:id="865" w:author="Stagair1" w:date="2018-05-08T16:40:00Z">
            <w:rPr>
              <w:rStyle w:val="Hyperlink"/>
              <w:noProof/>
              <w:lang w:val="nl-NL"/>
            </w:rPr>
          </w:rPrChange>
        </w:rPr>
        <w:t>Andere mogelijkheden van NetScaler</w:t>
      </w:r>
      <w:r w:rsidR="000C55FB" w:rsidRPr="00E15CDD">
        <w:rPr>
          <w:webHidden/>
          <w:rPrChange w:id="866" w:author="Stagair1" w:date="2018-05-08T16:40:00Z">
            <w:rPr>
              <w:noProof/>
              <w:webHidden/>
            </w:rPr>
          </w:rPrChange>
        </w:rPr>
        <w:tab/>
      </w:r>
      <w:r w:rsidR="000C55FB" w:rsidRPr="00E15CDD">
        <w:rPr>
          <w:webHidden/>
          <w:rPrChange w:id="867" w:author="Stagair1" w:date="2018-05-08T16:40:00Z">
            <w:rPr>
              <w:noProof/>
              <w:webHidden/>
            </w:rPr>
          </w:rPrChange>
        </w:rPr>
        <w:fldChar w:fldCharType="begin"/>
      </w:r>
      <w:r w:rsidR="000C55FB" w:rsidRPr="00E15CDD">
        <w:rPr>
          <w:webHidden/>
          <w:rPrChange w:id="868" w:author="Stagair1" w:date="2018-05-08T16:40:00Z">
            <w:rPr>
              <w:noProof/>
              <w:webHidden/>
            </w:rPr>
          </w:rPrChange>
        </w:rPr>
        <w:instrText xml:space="preserve"> PAGEREF _Toc512841453 \h </w:instrText>
      </w:r>
      <w:r w:rsidR="000C55FB" w:rsidRPr="00E15CDD">
        <w:rPr>
          <w:webHidden/>
          <w:rPrChange w:id="869" w:author="Stagair1" w:date="2018-05-08T16:40:00Z">
            <w:rPr>
              <w:webHidden/>
            </w:rPr>
          </w:rPrChange>
        </w:rPr>
      </w:r>
      <w:r w:rsidR="000C55FB" w:rsidRPr="00E15CDD">
        <w:rPr>
          <w:webHidden/>
          <w:rPrChange w:id="870" w:author="Stagair1" w:date="2018-05-08T16:40:00Z">
            <w:rPr>
              <w:noProof/>
              <w:webHidden/>
            </w:rPr>
          </w:rPrChange>
        </w:rPr>
        <w:fldChar w:fldCharType="separate"/>
      </w:r>
      <w:r w:rsidR="000C55FB" w:rsidRPr="00E15CDD">
        <w:rPr>
          <w:webHidden/>
          <w:rPrChange w:id="871" w:author="Stagair1" w:date="2018-05-08T16:40:00Z">
            <w:rPr>
              <w:noProof/>
              <w:webHidden/>
            </w:rPr>
          </w:rPrChange>
        </w:rPr>
        <w:t>50</w:t>
      </w:r>
      <w:r w:rsidR="000C55FB" w:rsidRPr="00E15CDD">
        <w:rPr>
          <w:webHidden/>
          <w:rPrChange w:id="872" w:author="Stagair1" w:date="2018-05-08T16:40:00Z">
            <w:rPr>
              <w:noProof/>
              <w:webHidden/>
            </w:rPr>
          </w:rPrChange>
        </w:rPr>
        <w:fldChar w:fldCharType="end"/>
      </w:r>
      <w:r w:rsidRPr="00E15CDD">
        <w:rPr>
          <w:rPrChange w:id="873" w:author="Stagair1" w:date="2018-05-08T16:40:00Z">
            <w:rPr>
              <w:noProof/>
            </w:rPr>
          </w:rPrChange>
        </w:rPr>
        <w:fldChar w:fldCharType="end"/>
      </w:r>
    </w:p>
    <w:p w14:paraId="242E7616" w14:textId="77777777" w:rsidR="000C55FB" w:rsidRPr="00E15CDD" w:rsidRDefault="00096A65">
      <w:pPr>
        <w:pStyle w:val="Inhopg2"/>
        <w:tabs>
          <w:tab w:val="left" w:pos="880"/>
          <w:tab w:val="right" w:leader="dot" w:pos="8891"/>
        </w:tabs>
        <w:rPr>
          <w:rFonts w:asciiTheme="minorHAnsi" w:eastAsiaTheme="minorEastAsia" w:hAnsiTheme="minorHAnsi"/>
          <w:rPrChange w:id="874" w:author="Stagair1" w:date="2018-05-08T16:40:00Z">
            <w:rPr>
              <w:rFonts w:asciiTheme="minorHAnsi" w:eastAsiaTheme="minorEastAsia" w:hAnsiTheme="minorHAnsi"/>
              <w:noProof/>
            </w:rPr>
          </w:rPrChange>
        </w:rPr>
      </w:pPr>
      <w:r w:rsidRPr="00E15CDD">
        <w:rPr>
          <w:rPrChange w:id="875" w:author="Stagair1" w:date="2018-05-08T16:40:00Z">
            <w:rPr/>
          </w:rPrChange>
        </w:rPr>
        <w:fldChar w:fldCharType="begin"/>
      </w:r>
      <w:r w:rsidRPr="00E15CDD">
        <w:instrText xml:space="preserve"> HYPERLINK \l "_Toc512841454" </w:instrText>
      </w:r>
      <w:r w:rsidRPr="00E15CDD">
        <w:rPr>
          <w:rPrChange w:id="876" w:author="Stagair1" w:date="2018-05-08T16:40:00Z">
            <w:rPr>
              <w:noProof/>
            </w:rPr>
          </w:rPrChange>
        </w:rPr>
        <w:fldChar w:fldCharType="separate"/>
      </w:r>
      <w:r w:rsidR="000C55FB" w:rsidRPr="00E15CDD">
        <w:rPr>
          <w:rStyle w:val="Hyperlink"/>
          <w:rPrChange w:id="877" w:author="Stagair1" w:date="2018-05-08T16:40:00Z">
            <w:rPr>
              <w:rStyle w:val="Hyperlink"/>
              <w:noProof/>
              <w:lang w:val="nl-NL"/>
            </w:rPr>
          </w:rPrChange>
        </w:rPr>
        <w:t>5.4</w:t>
      </w:r>
      <w:r w:rsidR="000C55FB" w:rsidRPr="00E15CDD">
        <w:rPr>
          <w:rFonts w:asciiTheme="minorHAnsi" w:eastAsiaTheme="minorEastAsia" w:hAnsiTheme="minorHAnsi"/>
          <w:rPrChange w:id="878" w:author="Stagair1" w:date="2018-05-08T16:40:00Z">
            <w:rPr>
              <w:rFonts w:asciiTheme="minorHAnsi" w:eastAsiaTheme="minorEastAsia" w:hAnsiTheme="minorHAnsi"/>
              <w:noProof/>
            </w:rPr>
          </w:rPrChange>
        </w:rPr>
        <w:tab/>
      </w:r>
      <w:r w:rsidR="000C55FB" w:rsidRPr="00E15CDD">
        <w:rPr>
          <w:rStyle w:val="Hyperlink"/>
          <w:rPrChange w:id="879" w:author="Stagair1" w:date="2018-05-08T16:40:00Z">
            <w:rPr>
              <w:rStyle w:val="Hyperlink"/>
              <w:noProof/>
              <w:lang w:val="nl-NL"/>
            </w:rPr>
          </w:rPrChange>
        </w:rPr>
        <w:t>StorageZone (SZ) configuratie</w:t>
      </w:r>
      <w:r w:rsidR="000C55FB" w:rsidRPr="00E15CDD">
        <w:rPr>
          <w:webHidden/>
          <w:rPrChange w:id="880" w:author="Stagair1" w:date="2018-05-08T16:40:00Z">
            <w:rPr>
              <w:noProof/>
              <w:webHidden/>
            </w:rPr>
          </w:rPrChange>
        </w:rPr>
        <w:tab/>
      </w:r>
      <w:r w:rsidR="000C55FB" w:rsidRPr="00E15CDD">
        <w:rPr>
          <w:webHidden/>
          <w:rPrChange w:id="881" w:author="Stagair1" w:date="2018-05-08T16:40:00Z">
            <w:rPr>
              <w:noProof/>
              <w:webHidden/>
            </w:rPr>
          </w:rPrChange>
        </w:rPr>
        <w:fldChar w:fldCharType="begin"/>
      </w:r>
      <w:r w:rsidR="000C55FB" w:rsidRPr="00E15CDD">
        <w:rPr>
          <w:webHidden/>
          <w:rPrChange w:id="882" w:author="Stagair1" w:date="2018-05-08T16:40:00Z">
            <w:rPr>
              <w:noProof/>
              <w:webHidden/>
            </w:rPr>
          </w:rPrChange>
        </w:rPr>
        <w:instrText xml:space="preserve"> PAGEREF _Toc512841454 \h </w:instrText>
      </w:r>
      <w:r w:rsidR="000C55FB" w:rsidRPr="00E15CDD">
        <w:rPr>
          <w:webHidden/>
          <w:rPrChange w:id="883" w:author="Stagair1" w:date="2018-05-08T16:40:00Z">
            <w:rPr>
              <w:webHidden/>
            </w:rPr>
          </w:rPrChange>
        </w:rPr>
      </w:r>
      <w:r w:rsidR="000C55FB" w:rsidRPr="00E15CDD">
        <w:rPr>
          <w:webHidden/>
          <w:rPrChange w:id="884" w:author="Stagair1" w:date="2018-05-08T16:40:00Z">
            <w:rPr>
              <w:noProof/>
              <w:webHidden/>
            </w:rPr>
          </w:rPrChange>
        </w:rPr>
        <w:fldChar w:fldCharType="separate"/>
      </w:r>
      <w:r w:rsidR="000C55FB" w:rsidRPr="00E15CDD">
        <w:rPr>
          <w:webHidden/>
          <w:rPrChange w:id="885" w:author="Stagair1" w:date="2018-05-08T16:40:00Z">
            <w:rPr>
              <w:noProof/>
              <w:webHidden/>
            </w:rPr>
          </w:rPrChange>
        </w:rPr>
        <w:t>50</w:t>
      </w:r>
      <w:r w:rsidR="000C55FB" w:rsidRPr="00E15CDD">
        <w:rPr>
          <w:webHidden/>
          <w:rPrChange w:id="886" w:author="Stagair1" w:date="2018-05-08T16:40:00Z">
            <w:rPr>
              <w:noProof/>
              <w:webHidden/>
            </w:rPr>
          </w:rPrChange>
        </w:rPr>
        <w:fldChar w:fldCharType="end"/>
      </w:r>
      <w:r w:rsidRPr="00E15CDD">
        <w:rPr>
          <w:rPrChange w:id="887" w:author="Stagair1" w:date="2018-05-08T16:40:00Z">
            <w:rPr>
              <w:noProof/>
            </w:rPr>
          </w:rPrChange>
        </w:rPr>
        <w:fldChar w:fldCharType="end"/>
      </w:r>
    </w:p>
    <w:p w14:paraId="2575016F" w14:textId="77777777" w:rsidR="000C55FB" w:rsidRPr="00E15CDD" w:rsidRDefault="00096A65">
      <w:pPr>
        <w:pStyle w:val="Inhopg3"/>
        <w:tabs>
          <w:tab w:val="left" w:pos="1320"/>
          <w:tab w:val="right" w:leader="dot" w:pos="8891"/>
        </w:tabs>
        <w:rPr>
          <w:rFonts w:asciiTheme="minorHAnsi" w:eastAsiaTheme="minorEastAsia" w:hAnsiTheme="minorHAnsi"/>
          <w:rPrChange w:id="888" w:author="Stagair1" w:date="2018-05-08T16:40:00Z">
            <w:rPr>
              <w:rFonts w:asciiTheme="minorHAnsi" w:eastAsiaTheme="minorEastAsia" w:hAnsiTheme="minorHAnsi"/>
              <w:noProof/>
            </w:rPr>
          </w:rPrChange>
        </w:rPr>
      </w:pPr>
      <w:r w:rsidRPr="00E15CDD">
        <w:rPr>
          <w:rPrChange w:id="889" w:author="Stagair1" w:date="2018-05-08T16:40:00Z">
            <w:rPr/>
          </w:rPrChange>
        </w:rPr>
        <w:fldChar w:fldCharType="begin"/>
      </w:r>
      <w:r w:rsidRPr="00E15CDD">
        <w:instrText xml:space="preserve"> HYPERLINK \l "_Toc512841455" </w:instrText>
      </w:r>
      <w:r w:rsidRPr="00E15CDD">
        <w:rPr>
          <w:rPrChange w:id="890" w:author="Stagair1" w:date="2018-05-08T16:40:00Z">
            <w:rPr>
              <w:noProof/>
            </w:rPr>
          </w:rPrChange>
        </w:rPr>
        <w:fldChar w:fldCharType="separate"/>
      </w:r>
      <w:r w:rsidR="000C55FB" w:rsidRPr="00E15CDD">
        <w:rPr>
          <w:rStyle w:val="Hyperlink"/>
          <w:rPrChange w:id="891" w:author="Stagair1" w:date="2018-05-08T16:40:00Z">
            <w:rPr>
              <w:rStyle w:val="Hyperlink"/>
              <w:noProof/>
              <w:lang w:val="nl-NL"/>
            </w:rPr>
          </w:rPrChange>
        </w:rPr>
        <w:t>5.4.1</w:t>
      </w:r>
      <w:r w:rsidR="000C55FB" w:rsidRPr="00E15CDD">
        <w:rPr>
          <w:rFonts w:asciiTheme="minorHAnsi" w:eastAsiaTheme="minorEastAsia" w:hAnsiTheme="minorHAnsi"/>
          <w:rPrChange w:id="892" w:author="Stagair1" w:date="2018-05-08T16:40:00Z">
            <w:rPr>
              <w:rFonts w:asciiTheme="minorHAnsi" w:eastAsiaTheme="minorEastAsia" w:hAnsiTheme="minorHAnsi"/>
              <w:noProof/>
            </w:rPr>
          </w:rPrChange>
        </w:rPr>
        <w:tab/>
      </w:r>
      <w:r w:rsidR="000C55FB" w:rsidRPr="00E15CDD">
        <w:rPr>
          <w:rStyle w:val="Hyperlink"/>
          <w:rPrChange w:id="893" w:author="Stagair1" w:date="2018-05-08T16:40:00Z">
            <w:rPr>
              <w:rStyle w:val="Hyperlink"/>
              <w:noProof/>
              <w:lang w:val="nl-NL"/>
            </w:rPr>
          </w:rPrChange>
        </w:rPr>
        <w:t>Server rollen en functies</w:t>
      </w:r>
      <w:r w:rsidR="000C55FB" w:rsidRPr="00E15CDD">
        <w:rPr>
          <w:webHidden/>
          <w:rPrChange w:id="894" w:author="Stagair1" w:date="2018-05-08T16:40:00Z">
            <w:rPr>
              <w:noProof/>
              <w:webHidden/>
            </w:rPr>
          </w:rPrChange>
        </w:rPr>
        <w:tab/>
      </w:r>
      <w:r w:rsidR="000C55FB" w:rsidRPr="00E15CDD">
        <w:rPr>
          <w:webHidden/>
          <w:rPrChange w:id="895" w:author="Stagair1" w:date="2018-05-08T16:40:00Z">
            <w:rPr>
              <w:noProof/>
              <w:webHidden/>
            </w:rPr>
          </w:rPrChange>
        </w:rPr>
        <w:fldChar w:fldCharType="begin"/>
      </w:r>
      <w:r w:rsidR="000C55FB" w:rsidRPr="00E15CDD">
        <w:rPr>
          <w:webHidden/>
          <w:rPrChange w:id="896" w:author="Stagair1" w:date="2018-05-08T16:40:00Z">
            <w:rPr>
              <w:noProof/>
              <w:webHidden/>
            </w:rPr>
          </w:rPrChange>
        </w:rPr>
        <w:instrText xml:space="preserve"> PAGEREF _Toc512841455 \h </w:instrText>
      </w:r>
      <w:r w:rsidR="000C55FB" w:rsidRPr="00E15CDD">
        <w:rPr>
          <w:webHidden/>
          <w:rPrChange w:id="897" w:author="Stagair1" w:date="2018-05-08T16:40:00Z">
            <w:rPr>
              <w:webHidden/>
            </w:rPr>
          </w:rPrChange>
        </w:rPr>
      </w:r>
      <w:r w:rsidR="000C55FB" w:rsidRPr="00E15CDD">
        <w:rPr>
          <w:webHidden/>
          <w:rPrChange w:id="898" w:author="Stagair1" w:date="2018-05-08T16:40:00Z">
            <w:rPr>
              <w:noProof/>
              <w:webHidden/>
            </w:rPr>
          </w:rPrChange>
        </w:rPr>
        <w:fldChar w:fldCharType="separate"/>
      </w:r>
      <w:r w:rsidR="000C55FB" w:rsidRPr="00E15CDD">
        <w:rPr>
          <w:webHidden/>
          <w:rPrChange w:id="899" w:author="Stagair1" w:date="2018-05-08T16:40:00Z">
            <w:rPr>
              <w:noProof/>
              <w:webHidden/>
            </w:rPr>
          </w:rPrChange>
        </w:rPr>
        <w:t>50</w:t>
      </w:r>
      <w:r w:rsidR="000C55FB" w:rsidRPr="00E15CDD">
        <w:rPr>
          <w:webHidden/>
          <w:rPrChange w:id="900" w:author="Stagair1" w:date="2018-05-08T16:40:00Z">
            <w:rPr>
              <w:noProof/>
              <w:webHidden/>
            </w:rPr>
          </w:rPrChange>
        </w:rPr>
        <w:fldChar w:fldCharType="end"/>
      </w:r>
      <w:r w:rsidRPr="00E15CDD">
        <w:rPr>
          <w:rPrChange w:id="901" w:author="Stagair1" w:date="2018-05-08T16:40:00Z">
            <w:rPr>
              <w:noProof/>
            </w:rPr>
          </w:rPrChange>
        </w:rPr>
        <w:fldChar w:fldCharType="end"/>
      </w:r>
    </w:p>
    <w:p w14:paraId="14C4D831" w14:textId="77777777" w:rsidR="000C55FB" w:rsidRPr="00E15CDD" w:rsidRDefault="00096A65">
      <w:pPr>
        <w:pStyle w:val="Inhopg3"/>
        <w:tabs>
          <w:tab w:val="left" w:pos="1320"/>
          <w:tab w:val="right" w:leader="dot" w:pos="8891"/>
        </w:tabs>
        <w:rPr>
          <w:rFonts w:asciiTheme="minorHAnsi" w:eastAsiaTheme="minorEastAsia" w:hAnsiTheme="minorHAnsi"/>
          <w:rPrChange w:id="902" w:author="Stagair1" w:date="2018-05-08T16:40:00Z">
            <w:rPr>
              <w:rFonts w:asciiTheme="minorHAnsi" w:eastAsiaTheme="minorEastAsia" w:hAnsiTheme="minorHAnsi"/>
              <w:noProof/>
            </w:rPr>
          </w:rPrChange>
        </w:rPr>
      </w:pPr>
      <w:r w:rsidRPr="00E15CDD">
        <w:rPr>
          <w:rPrChange w:id="903" w:author="Stagair1" w:date="2018-05-08T16:40:00Z">
            <w:rPr/>
          </w:rPrChange>
        </w:rPr>
        <w:fldChar w:fldCharType="begin"/>
      </w:r>
      <w:r w:rsidRPr="00E15CDD">
        <w:instrText xml:space="preserve"> HYPERLINK \l "_Toc512841456" </w:instrText>
      </w:r>
      <w:r w:rsidRPr="00E15CDD">
        <w:rPr>
          <w:rPrChange w:id="904" w:author="Stagair1" w:date="2018-05-08T16:40:00Z">
            <w:rPr>
              <w:noProof/>
            </w:rPr>
          </w:rPrChange>
        </w:rPr>
        <w:fldChar w:fldCharType="separate"/>
      </w:r>
      <w:r w:rsidR="000C55FB" w:rsidRPr="00E15CDD">
        <w:rPr>
          <w:rStyle w:val="Hyperlink"/>
          <w:rPrChange w:id="905" w:author="Stagair1" w:date="2018-05-08T16:40:00Z">
            <w:rPr>
              <w:rStyle w:val="Hyperlink"/>
              <w:noProof/>
              <w:lang w:val="nl-NL"/>
            </w:rPr>
          </w:rPrChange>
        </w:rPr>
        <w:t>5.4.2</w:t>
      </w:r>
      <w:r w:rsidR="000C55FB" w:rsidRPr="00E15CDD">
        <w:rPr>
          <w:rFonts w:asciiTheme="minorHAnsi" w:eastAsiaTheme="minorEastAsia" w:hAnsiTheme="minorHAnsi"/>
          <w:rPrChange w:id="906" w:author="Stagair1" w:date="2018-05-08T16:40:00Z">
            <w:rPr>
              <w:rFonts w:asciiTheme="minorHAnsi" w:eastAsiaTheme="minorEastAsia" w:hAnsiTheme="minorHAnsi"/>
              <w:noProof/>
            </w:rPr>
          </w:rPrChange>
        </w:rPr>
        <w:tab/>
      </w:r>
      <w:r w:rsidR="000C55FB" w:rsidRPr="00E15CDD">
        <w:rPr>
          <w:rStyle w:val="Hyperlink"/>
          <w:rPrChange w:id="907" w:author="Stagair1" w:date="2018-05-08T16:40:00Z">
            <w:rPr>
              <w:rStyle w:val="Hyperlink"/>
              <w:noProof/>
              <w:lang w:val="nl-NL"/>
            </w:rPr>
          </w:rPrChange>
        </w:rPr>
        <w:t>Internet Information Services (IIS)</w:t>
      </w:r>
      <w:r w:rsidR="000C55FB" w:rsidRPr="00E15CDD">
        <w:rPr>
          <w:webHidden/>
          <w:rPrChange w:id="908" w:author="Stagair1" w:date="2018-05-08T16:40:00Z">
            <w:rPr>
              <w:noProof/>
              <w:webHidden/>
            </w:rPr>
          </w:rPrChange>
        </w:rPr>
        <w:tab/>
      </w:r>
      <w:r w:rsidR="000C55FB" w:rsidRPr="00E15CDD">
        <w:rPr>
          <w:webHidden/>
          <w:rPrChange w:id="909" w:author="Stagair1" w:date="2018-05-08T16:40:00Z">
            <w:rPr>
              <w:noProof/>
              <w:webHidden/>
            </w:rPr>
          </w:rPrChange>
        </w:rPr>
        <w:fldChar w:fldCharType="begin"/>
      </w:r>
      <w:r w:rsidR="000C55FB" w:rsidRPr="00E15CDD">
        <w:rPr>
          <w:webHidden/>
          <w:rPrChange w:id="910" w:author="Stagair1" w:date="2018-05-08T16:40:00Z">
            <w:rPr>
              <w:noProof/>
              <w:webHidden/>
            </w:rPr>
          </w:rPrChange>
        </w:rPr>
        <w:instrText xml:space="preserve"> PAGEREF _Toc512841456 \h </w:instrText>
      </w:r>
      <w:r w:rsidR="000C55FB" w:rsidRPr="00E15CDD">
        <w:rPr>
          <w:webHidden/>
          <w:rPrChange w:id="911" w:author="Stagair1" w:date="2018-05-08T16:40:00Z">
            <w:rPr>
              <w:webHidden/>
            </w:rPr>
          </w:rPrChange>
        </w:rPr>
      </w:r>
      <w:r w:rsidR="000C55FB" w:rsidRPr="00E15CDD">
        <w:rPr>
          <w:webHidden/>
          <w:rPrChange w:id="912" w:author="Stagair1" w:date="2018-05-08T16:40:00Z">
            <w:rPr>
              <w:noProof/>
              <w:webHidden/>
            </w:rPr>
          </w:rPrChange>
        </w:rPr>
        <w:fldChar w:fldCharType="separate"/>
      </w:r>
      <w:r w:rsidR="000C55FB" w:rsidRPr="00E15CDD">
        <w:rPr>
          <w:webHidden/>
          <w:rPrChange w:id="913" w:author="Stagair1" w:date="2018-05-08T16:40:00Z">
            <w:rPr>
              <w:noProof/>
              <w:webHidden/>
            </w:rPr>
          </w:rPrChange>
        </w:rPr>
        <w:t>51</w:t>
      </w:r>
      <w:r w:rsidR="000C55FB" w:rsidRPr="00E15CDD">
        <w:rPr>
          <w:webHidden/>
          <w:rPrChange w:id="914" w:author="Stagair1" w:date="2018-05-08T16:40:00Z">
            <w:rPr>
              <w:noProof/>
              <w:webHidden/>
            </w:rPr>
          </w:rPrChange>
        </w:rPr>
        <w:fldChar w:fldCharType="end"/>
      </w:r>
      <w:r w:rsidRPr="00E15CDD">
        <w:rPr>
          <w:rPrChange w:id="915" w:author="Stagair1" w:date="2018-05-08T16:40:00Z">
            <w:rPr>
              <w:noProof/>
            </w:rPr>
          </w:rPrChange>
        </w:rPr>
        <w:fldChar w:fldCharType="end"/>
      </w:r>
    </w:p>
    <w:p w14:paraId="5EA6939C" w14:textId="77777777" w:rsidR="000C55FB" w:rsidRPr="00E15CDD" w:rsidRDefault="00096A65">
      <w:pPr>
        <w:pStyle w:val="Inhopg3"/>
        <w:tabs>
          <w:tab w:val="left" w:pos="1320"/>
          <w:tab w:val="right" w:leader="dot" w:pos="8891"/>
        </w:tabs>
        <w:rPr>
          <w:rFonts w:asciiTheme="minorHAnsi" w:eastAsiaTheme="minorEastAsia" w:hAnsiTheme="minorHAnsi"/>
          <w:rPrChange w:id="916" w:author="Stagair1" w:date="2018-05-08T16:40:00Z">
            <w:rPr>
              <w:rFonts w:asciiTheme="minorHAnsi" w:eastAsiaTheme="minorEastAsia" w:hAnsiTheme="minorHAnsi"/>
              <w:noProof/>
            </w:rPr>
          </w:rPrChange>
        </w:rPr>
      </w:pPr>
      <w:r w:rsidRPr="00E15CDD">
        <w:rPr>
          <w:rPrChange w:id="917" w:author="Stagair1" w:date="2018-05-08T16:40:00Z">
            <w:rPr/>
          </w:rPrChange>
        </w:rPr>
        <w:fldChar w:fldCharType="begin"/>
      </w:r>
      <w:r w:rsidRPr="00E15CDD">
        <w:instrText xml:space="preserve"> HYPERLINK \l "_Toc512841457" </w:instrText>
      </w:r>
      <w:r w:rsidRPr="00E15CDD">
        <w:rPr>
          <w:rPrChange w:id="918" w:author="Stagair1" w:date="2018-05-08T16:40:00Z">
            <w:rPr>
              <w:noProof/>
            </w:rPr>
          </w:rPrChange>
        </w:rPr>
        <w:fldChar w:fldCharType="separate"/>
      </w:r>
      <w:r w:rsidR="000C55FB" w:rsidRPr="00E15CDD">
        <w:rPr>
          <w:rStyle w:val="Hyperlink"/>
          <w:rPrChange w:id="919" w:author="Stagair1" w:date="2018-05-08T16:40:00Z">
            <w:rPr>
              <w:rStyle w:val="Hyperlink"/>
              <w:noProof/>
              <w:lang w:val="nl-NL"/>
            </w:rPr>
          </w:rPrChange>
        </w:rPr>
        <w:t>5.4.3</w:t>
      </w:r>
      <w:r w:rsidR="000C55FB" w:rsidRPr="00E15CDD">
        <w:rPr>
          <w:rFonts w:asciiTheme="minorHAnsi" w:eastAsiaTheme="minorEastAsia" w:hAnsiTheme="minorHAnsi"/>
          <w:rPrChange w:id="920" w:author="Stagair1" w:date="2018-05-08T16:40:00Z">
            <w:rPr>
              <w:rFonts w:asciiTheme="minorHAnsi" w:eastAsiaTheme="minorEastAsia" w:hAnsiTheme="minorHAnsi"/>
              <w:noProof/>
            </w:rPr>
          </w:rPrChange>
        </w:rPr>
        <w:tab/>
      </w:r>
      <w:r w:rsidR="000C55FB" w:rsidRPr="00E15CDD">
        <w:rPr>
          <w:rStyle w:val="Hyperlink"/>
          <w:rPrChange w:id="921" w:author="Stagair1" w:date="2018-05-08T16:40:00Z">
            <w:rPr>
              <w:rStyle w:val="Hyperlink"/>
              <w:noProof/>
              <w:lang w:val="nl-NL"/>
            </w:rPr>
          </w:rPrChange>
        </w:rPr>
        <w:t>Controller</w:t>
      </w:r>
      <w:r w:rsidR="000C55FB" w:rsidRPr="00E15CDD">
        <w:rPr>
          <w:webHidden/>
          <w:rPrChange w:id="922" w:author="Stagair1" w:date="2018-05-08T16:40:00Z">
            <w:rPr>
              <w:noProof/>
              <w:webHidden/>
            </w:rPr>
          </w:rPrChange>
        </w:rPr>
        <w:tab/>
      </w:r>
      <w:r w:rsidR="000C55FB" w:rsidRPr="00E15CDD">
        <w:rPr>
          <w:webHidden/>
          <w:rPrChange w:id="923" w:author="Stagair1" w:date="2018-05-08T16:40:00Z">
            <w:rPr>
              <w:noProof/>
              <w:webHidden/>
            </w:rPr>
          </w:rPrChange>
        </w:rPr>
        <w:fldChar w:fldCharType="begin"/>
      </w:r>
      <w:r w:rsidR="000C55FB" w:rsidRPr="00E15CDD">
        <w:rPr>
          <w:webHidden/>
          <w:rPrChange w:id="924" w:author="Stagair1" w:date="2018-05-08T16:40:00Z">
            <w:rPr>
              <w:noProof/>
              <w:webHidden/>
            </w:rPr>
          </w:rPrChange>
        </w:rPr>
        <w:instrText xml:space="preserve"> PAGEREF _Toc512841457 \h </w:instrText>
      </w:r>
      <w:r w:rsidR="000C55FB" w:rsidRPr="00E15CDD">
        <w:rPr>
          <w:webHidden/>
          <w:rPrChange w:id="925" w:author="Stagair1" w:date="2018-05-08T16:40:00Z">
            <w:rPr>
              <w:webHidden/>
            </w:rPr>
          </w:rPrChange>
        </w:rPr>
      </w:r>
      <w:r w:rsidR="000C55FB" w:rsidRPr="00E15CDD">
        <w:rPr>
          <w:webHidden/>
          <w:rPrChange w:id="926" w:author="Stagair1" w:date="2018-05-08T16:40:00Z">
            <w:rPr>
              <w:noProof/>
              <w:webHidden/>
            </w:rPr>
          </w:rPrChange>
        </w:rPr>
        <w:fldChar w:fldCharType="separate"/>
      </w:r>
      <w:r w:rsidR="000C55FB" w:rsidRPr="00E15CDD">
        <w:rPr>
          <w:webHidden/>
          <w:rPrChange w:id="927" w:author="Stagair1" w:date="2018-05-08T16:40:00Z">
            <w:rPr>
              <w:noProof/>
              <w:webHidden/>
            </w:rPr>
          </w:rPrChange>
        </w:rPr>
        <w:t>52</w:t>
      </w:r>
      <w:r w:rsidR="000C55FB" w:rsidRPr="00E15CDD">
        <w:rPr>
          <w:webHidden/>
          <w:rPrChange w:id="928" w:author="Stagair1" w:date="2018-05-08T16:40:00Z">
            <w:rPr>
              <w:noProof/>
              <w:webHidden/>
            </w:rPr>
          </w:rPrChange>
        </w:rPr>
        <w:fldChar w:fldCharType="end"/>
      </w:r>
      <w:r w:rsidRPr="00E15CDD">
        <w:rPr>
          <w:rPrChange w:id="929" w:author="Stagair1" w:date="2018-05-08T16:40:00Z">
            <w:rPr>
              <w:noProof/>
            </w:rPr>
          </w:rPrChange>
        </w:rPr>
        <w:fldChar w:fldCharType="end"/>
      </w:r>
    </w:p>
    <w:p w14:paraId="3779B046" w14:textId="77777777" w:rsidR="000C55FB" w:rsidRPr="00E15CDD" w:rsidRDefault="00096A65">
      <w:pPr>
        <w:pStyle w:val="Inhopg4"/>
        <w:tabs>
          <w:tab w:val="left" w:pos="1540"/>
          <w:tab w:val="right" w:leader="dot" w:pos="8891"/>
        </w:tabs>
        <w:rPr>
          <w:rFonts w:asciiTheme="minorHAnsi" w:eastAsiaTheme="minorEastAsia" w:hAnsiTheme="minorHAnsi"/>
          <w:rPrChange w:id="930" w:author="Stagair1" w:date="2018-05-08T16:40:00Z">
            <w:rPr>
              <w:rFonts w:asciiTheme="minorHAnsi" w:eastAsiaTheme="minorEastAsia" w:hAnsiTheme="minorHAnsi"/>
              <w:noProof/>
            </w:rPr>
          </w:rPrChange>
        </w:rPr>
      </w:pPr>
      <w:r w:rsidRPr="00E15CDD">
        <w:rPr>
          <w:rPrChange w:id="931" w:author="Stagair1" w:date="2018-05-08T16:40:00Z">
            <w:rPr/>
          </w:rPrChange>
        </w:rPr>
        <w:fldChar w:fldCharType="begin"/>
      </w:r>
      <w:r w:rsidRPr="00E15CDD">
        <w:instrText xml:space="preserve"> HYPERLINK \l "_Toc512841458" </w:instrText>
      </w:r>
      <w:r w:rsidRPr="00E15CDD">
        <w:rPr>
          <w:rPrChange w:id="932" w:author="Stagair1" w:date="2018-05-08T16:40:00Z">
            <w:rPr>
              <w:noProof/>
            </w:rPr>
          </w:rPrChange>
        </w:rPr>
        <w:fldChar w:fldCharType="separate"/>
      </w:r>
      <w:r w:rsidR="000C55FB" w:rsidRPr="00E15CDD">
        <w:rPr>
          <w:rStyle w:val="Hyperlink"/>
          <w:rPrChange w:id="933" w:author="Stagair1" w:date="2018-05-08T16:40:00Z">
            <w:rPr>
              <w:rStyle w:val="Hyperlink"/>
              <w:noProof/>
              <w:lang w:val="nl-NL"/>
            </w:rPr>
          </w:rPrChange>
        </w:rPr>
        <w:t>5.4.3.1</w:t>
      </w:r>
      <w:r w:rsidR="000C55FB" w:rsidRPr="00E15CDD">
        <w:rPr>
          <w:rFonts w:asciiTheme="minorHAnsi" w:eastAsiaTheme="minorEastAsia" w:hAnsiTheme="minorHAnsi"/>
          <w:rPrChange w:id="934" w:author="Stagair1" w:date="2018-05-08T16:40:00Z">
            <w:rPr>
              <w:rFonts w:asciiTheme="minorHAnsi" w:eastAsiaTheme="minorEastAsia" w:hAnsiTheme="minorHAnsi"/>
              <w:noProof/>
            </w:rPr>
          </w:rPrChange>
        </w:rPr>
        <w:tab/>
      </w:r>
      <w:r w:rsidR="000C55FB" w:rsidRPr="00E15CDD">
        <w:rPr>
          <w:rStyle w:val="Hyperlink"/>
          <w:rPrChange w:id="935" w:author="Stagair1" w:date="2018-05-08T16:40:00Z">
            <w:rPr>
              <w:rStyle w:val="Hyperlink"/>
              <w:noProof/>
              <w:lang w:val="nl-NL"/>
            </w:rPr>
          </w:rPrChange>
        </w:rPr>
        <w:t>Extra controllers voor load balancing (LB) en high availability (HA)</w:t>
      </w:r>
      <w:r w:rsidR="000C55FB" w:rsidRPr="00E15CDD">
        <w:rPr>
          <w:webHidden/>
          <w:rPrChange w:id="936" w:author="Stagair1" w:date="2018-05-08T16:40:00Z">
            <w:rPr>
              <w:noProof/>
              <w:webHidden/>
            </w:rPr>
          </w:rPrChange>
        </w:rPr>
        <w:tab/>
      </w:r>
      <w:r w:rsidR="000C55FB" w:rsidRPr="00E15CDD">
        <w:rPr>
          <w:webHidden/>
          <w:rPrChange w:id="937" w:author="Stagair1" w:date="2018-05-08T16:40:00Z">
            <w:rPr>
              <w:noProof/>
              <w:webHidden/>
            </w:rPr>
          </w:rPrChange>
        </w:rPr>
        <w:fldChar w:fldCharType="begin"/>
      </w:r>
      <w:r w:rsidR="000C55FB" w:rsidRPr="00E15CDD">
        <w:rPr>
          <w:webHidden/>
          <w:rPrChange w:id="938" w:author="Stagair1" w:date="2018-05-08T16:40:00Z">
            <w:rPr>
              <w:noProof/>
              <w:webHidden/>
            </w:rPr>
          </w:rPrChange>
        </w:rPr>
        <w:instrText xml:space="preserve"> PAGEREF _Toc512841458 \h </w:instrText>
      </w:r>
      <w:r w:rsidR="000C55FB" w:rsidRPr="00E15CDD">
        <w:rPr>
          <w:webHidden/>
          <w:rPrChange w:id="939" w:author="Stagair1" w:date="2018-05-08T16:40:00Z">
            <w:rPr>
              <w:webHidden/>
            </w:rPr>
          </w:rPrChange>
        </w:rPr>
      </w:r>
      <w:r w:rsidR="000C55FB" w:rsidRPr="00E15CDD">
        <w:rPr>
          <w:webHidden/>
          <w:rPrChange w:id="940" w:author="Stagair1" w:date="2018-05-08T16:40:00Z">
            <w:rPr>
              <w:noProof/>
              <w:webHidden/>
            </w:rPr>
          </w:rPrChange>
        </w:rPr>
        <w:fldChar w:fldCharType="separate"/>
      </w:r>
      <w:r w:rsidR="000C55FB" w:rsidRPr="00E15CDD">
        <w:rPr>
          <w:webHidden/>
          <w:rPrChange w:id="941" w:author="Stagair1" w:date="2018-05-08T16:40:00Z">
            <w:rPr>
              <w:noProof/>
              <w:webHidden/>
            </w:rPr>
          </w:rPrChange>
        </w:rPr>
        <w:t>55</w:t>
      </w:r>
      <w:r w:rsidR="000C55FB" w:rsidRPr="00E15CDD">
        <w:rPr>
          <w:webHidden/>
          <w:rPrChange w:id="942" w:author="Stagair1" w:date="2018-05-08T16:40:00Z">
            <w:rPr>
              <w:noProof/>
              <w:webHidden/>
            </w:rPr>
          </w:rPrChange>
        </w:rPr>
        <w:fldChar w:fldCharType="end"/>
      </w:r>
      <w:r w:rsidRPr="00E15CDD">
        <w:rPr>
          <w:rPrChange w:id="943" w:author="Stagair1" w:date="2018-05-08T16:40:00Z">
            <w:rPr>
              <w:noProof/>
            </w:rPr>
          </w:rPrChange>
        </w:rPr>
        <w:fldChar w:fldCharType="end"/>
      </w:r>
    </w:p>
    <w:p w14:paraId="526C36C9" w14:textId="77777777" w:rsidR="000C55FB" w:rsidRPr="00E15CDD" w:rsidRDefault="00096A65">
      <w:pPr>
        <w:pStyle w:val="Inhopg2"/>
        <w:tabs>
          <w:tab w:val="left" w:pos="880"/>
          <w:tab w:val="right" w:leader="dot" w:pos="8891"/>
        </w:tabs>
        <w:rPr>
          <w:rFonts w:asciiTheme="minorHAnsi" w:eastAsiaTheme="minorEastAsia" w:hAnsiTheme="minorHAnsi"/>
          <w:rPrChange w:id="944" w:author="Stagair1" w:date="2018-05-08T16:40:00Z">
            <w:rPr>
              <w:rFonts w:asciiTheme="minorHAnsi" w:eastAsiaTheme="minorEastAsia" w:hAnsiTheme="minorHAnsi"/>
              <w:noProof/>
            </w:rPr>
          </w:rPrChange>
        </w:rPr>
      </w:pPr>
      <w:r w:rsidRPr="00E15CDD">
        <w:rPr>
          <w:rPrChange w:id="945" w:author="Stagair1" w:date="2018-05-08T16:40:00Z">
            <w:rPr/>
          </w:rPrChange>
        </w:rPr>
        <w:fldChar w:fldCharType="begin"/>
      </w:r>
      <w:r w:rsidRPr="00E15CDD">
        <w:instrText xml:space="preserve"> HYPERLINK \l "_Toc512841459" </w:instrText>
      </w:r>
      <w:r w:rsidRPr="00E15CDD">
        <w:rPr>
          <w:rPrChange w:id="946" w:author="Stagair1" w:date="2018-05-08T16:40:00Z">
            <w:rPr>
              <w:noProof/>
            </w:rPr>
          </w:rPrChange>
        </w:rPr>
        <w:fldChar w:fldCharType="separate"/>
      </w:r>
      <w:r w:rsidR="000C55FB" w:rsidRPr="00E15CDD">
        <w:rPr>
          <w:rStyle w:val="Hyperlink"/>
          <w:rPrChange w:id="947" w:author="Stagair1" w:date="2018-05-08T16:40:00Z">
            <w:rPr>
              <w:rStyle w:val="Hyperlink"/>
              <w:noProof/>
              <w:lang w:val="nl-NL"/>
            </w:rPr>
          </w:rPrChange>
        </w:rPr>
        <w:t>5.5</w:t>
      </w:r>
      <w:r w:rsidR="000C55FB" w:rsidRPr="00E15CDD">
        <w:rPr>
          <w:rFonts w:asciiTheme="minorHAnsi" w:eastAsiaTheme="minorEastAsia" w:hAnsiTheme="minorHAnsi"/>
          <w:rPrChange w:id="948" w:author="Stagair1" w:date="2018-05-08T16:40:00Z">
            <w:rPr>
              <w:rFonts w:asciiTheme="minorHAnsi" w:eastAsiaTheme="minorEastAsia" w:hAnsiTheme="minorHAnsi"/>
              <w:noProof/>
            </w:rPr>
          </w:rPrChange>
        </w:rPr>
        <w:tab/>
      </w:r>
      <w:r w:rsidR="000C55FB" w:rsidRPr="00E15CDD">
        <w:rPr>
          <w:rStyle w:val="Hyperlink"/>
          <w:rPrChange w:id="949" w:author="Stagair1" w:date="2018-05-08T16:40:00Z">
            <w:rPr>
              <w:rStyle w:val="Hyperlink"/>
              <w:noProof/>
              <w:lang w:val="nl-NL"/>
            </w:rPr>
          </w:rPrChange>
        </w:rPr>
        <w:t>ShareFile configuratie</w:t>
      </w:r>
      <w:r w:rsidR="000C55FB" w:rsidRPr="00E15CDD">
        <w:rPr>
          <w:webHidden/>
          <w:rPrChange w:id="950" w:author="Stagair1" w:date="2018-05-08T16:40:00Z">
            <w:rPr>
              <w:noProof/>
              <w:webHidden/>
            </w:rPr>
          </w:rPrChange>
        </w:rPr>
        <w:tab/>
      </w:r>
      <w:r w:rsidR="000C55FB" w:rsidRPr="00E15CDD">
        <w:rPr>
          <w:webHidden/>
          <w:rPrChange w:id="951" w:author="Stagair1" w:date="2018-05-08T16:40:00Z">
            <w:rPr>
              <w:noProof/>
              <w:webHidden/>
            </w:rPr>
          </w:rPrChange>
        </w:rPr>
        <w:fldChar w:fldCharType="begin"/>
      </w:r>
      <w:r w:rsidR="000C55FB" w:rsidRPr="00E15CDD">
        <w:rPr>
          <w:webHidden/>
          <w:rPrChange w:id="952" w:author="Stagair1" w:date="2018-05-08T16:40:00Z">
            <w:rPr>
              <w:noProof/>
              <w:webHidden/>
            </w:rPr>
          </w:rPrChange>
        </w:rPr>
        <w:instrText xml:space="preserve"> PAGEREF _Toc512841459 \h </w:instrText>
      </w:r>
      <w:r w:rsidR="000C55FB" w:rsidRPr="00E15CDD">
        <w:rPr>
          <w:webHidden/>
          <w:rPrChange w:id="953" w:author="Stagair1" w:date="2018-05-08T16:40:00Z">
            <w:rPr>
              <w:webHidden/>
            </w:rPr>
          </w:rPrChange>
        </w:rPr>
      </w:r>
      <w:r w:rsidR="000C55FB" w:rsidRPr="00E15CDD">
        <w:rPr>
          <w:webHidden/>
          <w:rPrChange w:id="954" w:author="Stagair1" w:date="2018-05-08T16:40:00Z">
            <w:rPr>
              <w:noProof/>
              <w:webHidden/>
            </w:rPr>
          </w:rPrChange>
        </w:rPr>
        <w:fldChar w:fldCharType="separate"/>
      </w:r>
      <w:r w:rsidR="000C55FB" w:rsidRPr="00E15CDD">
        <w:rPr>
          <w:webHidden/>
          <w:rPrChange w:id="955" w:author="Stagair1" w:date="2018-05-08T16:40:00Z">
            <w:rPr>
              <w:noProof/>
              <w:webHidden/>
            </w:rPr>
          </w:rPrChange>
        </w:rPr>
        <w:t>55</w:t>
      </w:r>
      <w:r w:rsidR="000C55FB" w:rsidRPr="00E15CDD">
        <w:rPr>
          <w:webHidden/>
          <w:rPrChange w:id="956" w:author="Stagair1" w:date="2018-05-08T16:40:00Z">
            <w:rPr>
              <w:noProof/>
              <w:webHidden/>
            </w:rPr>
          </w:rPrChange>
        </w:rPr>
        <w:fldChar w:fldCharType="end"/>
      </w:r>
      <w:r w:rsidRPr="00E15CDD">
        <w:rPr>
          <w:rPrChange w:id="957" w:author="Stagair1" w:date="2018-05-08T16:40:00Z">
            <w:rPr>
              <w:noProof/>
            </w:rPr>
          </w:rPrChange>
        </w:rPr>
        <w:fldChar w:fldCharType="end"/>
      </w:r>
    </w:p>
    <w:p w14:paraId="1C7E9031" w14:textId="77777777" w:rsidR="000C55FB" w:rsidRPr="00E15CDD" w:rsidRDefault="00096A65">
      <w:pPr>
        <w:pStyle w:val="Inhopg1"/>
        <w:rPr>
          <w:rFonts w:asciiTheme="minorHAnsi" w:eastAsiaTheme="minorEastAsia" w:hAnsiTheme="minorHAnsi"/>
          <w:rPrChange w:id="958" w:author="Stagair1" w:date="2018-05-08T16:40:00Z">
            <w:rPr>
              <w:rFonts w:asciiTheme="minorHAnsi" w:eastAsiaTheme="minorEastAsia" w:hAnsiTheme="minorHAnsi"/>
              <w:noProof/>
            </w:rPr>
          </w:rPrChange>
        </w:rPr>
      </w:pPr>
      <w:r w:rsidRPr="00E15CDD">
        <w:rPr>
          <w:rPrChange w:id="959" w:author="Stagair1" w:date="2018-05-08T16:40:00Z">
            <w:rPr/>
          </w:rPrChange>
        </w:rPr>
        <w:fldChar w:fldCharType="begin"/>
      </w:r>
      <w:r w:rsidRPr="00E15CDD">
        <w:instrText xml:space="preserve"> HYPERLINK \l "_Toc512841460" </w:instrText>
      </w:r>
      <w:r w:rsidRPr="00E15CDD">
        <w:rPr>
          <w:rPrChange w:id="960" w:author="Stagair1" w:date="2018-05-08T16:40:00Z">
            <w:rPr>
              <w:noProof/>
            </w:rPr>
          </w:rPrChange>
        </w:rPr>
        <w:fldChar w:fldCharType="separate"/>
      </w:r>
      <w:r w:rsidR="000C55FB" w:rsidRPr="00E15CDD">
        <w:rPr>
          <w:rStyle w:val="Hyperlink"/>
          <w:rPrChange w:id="961" w:author="Stagair1" w:date="2018-05-08T16:40:00Z">
            <w:rPr>
              <w:rStyle w:val="Hyperlink"/>
              <w:noProof/>
              <w:lang w:val="nl-NL"/>
            </w:rPr>
          </w:rPrChange>
        </w:rPr>
        <w:t>Algemeen besluit</w:t>
      </w:r>
      <w:r w:rsidR="000C55FB" w:rsidRPr="00E15CDD">
        <w:rPr>
          <w:webHidden/>
          <w:rPrChange w:id="962" w:author="Stagair1" w:date="2018-05-08T16:40:00Z">
            <w:rPr>
              <w:noProof/>
              <w:webHidden/>
            </w:rPr>
          </w:rPrChange>
        </w:rPr>
        <w:tab/>
      </w:r>
      <w:r w:rsidR="000C55FB" w:rsidRPr="00E15CDD">
        <w:rPr>
          <w:webHidden/>
          <w:rPrChange w:id="963" w:author="Stagair1" w:date="2018-05-08T16:40:00Z">
            <w:rPr>
              <w:noProof/>
              <w:webHidden/>
            </w:rPr>
          </w:rPrChange>
        </w:rPr>
        <w:fldChar w:fldCharType="begin"/>
      </w:r>
      <w:r w:rsidR="000C55FB" w:rsidRPr="00E15CDD">
        <w:rPr>
          <w:webHidden/>
          <w:rPrChange w:id="964" w:author="Stagair1" w:date="2018-05-08T16:40:00Z">
            <w:rPr>
              <w:noProof/>
              <w:webHidden/>
            </w:rPr>
          </w:rPrChange>
        </w:rPr>
        <w:instrText xml:space="preserve"> PAGEREF _Toc512841460 \h </w:instrText>
      </w:r>
      <w:r w:rsidR="000C55FB" w:rsidRPr="00E15CDD">
        <w:rPr>
          <w:webHidden/>
          <w:rPrChange w:id="965" w:author="Stagair1" w:date="2018-05-08T16:40:00Z">
            <w:rPr>
              <w:webHidden/>
            </w:rPr>
          </w:rPrChange>
        </w:rPr>
      </w:r>
      <w:r w:rsidR="000C55FB" w:rsidRPr="00E15CDD">
        <w:rPr>
          <w:webHidden/>
          <w:rPrChange w:id="966" w:author="Stagair1" w:date="2018-05-08T16:40:00Z">
            <w:rPr>
              <w:noProof/>
              <w:webHidden/>
            </w:rPr>
          </w:rPrChange>
        </w:rPr>
        <w:fldChar w:fldCharType="separate"/>
      </w:r>
      <w:r w:rsidR="000C55FB" w:rsidRPr="00E15CDD">
        <w:rPr>
          <w:webHidden/>
          <w:rPrChange w:id="967" w:author="Stagair1" w:date="2018-05-08T16:40:00Z">
            <w:rPr>
              <w:noProof/>
              <w:webHidden/>
            </w:rPr>
          </w:rPrChange>
        </w:rPr>
        <w:t>59</w:t>
      </w:r>
      <w:r w:rsidR="000C55FB" w:rsidRPr="00E15CDD">
        <w:rPr>
          <w:webHidden/>
          <w:rPrChange w:id="968" w:author="Stagair1" w:date="2018-05-08T16:40:00Z">
            <w:rPr>
              <w:noProof/>
              <w:webHidden/>
            </w:rPr>
          </w:rPrChange>
        </w:rPr>
        <w:fldChar w:fldCharType="end"/>
      </w:r>
      <w:r w:rsidRPr="00E15CDD">
        <w:rPr>
          <w:rPrChange w:id="969" w:author="Stagair1" w:date="2018-05-08T16:40:00Z">
            <w:rPr>
              <w:noProof/>
            </w:rPr>
          </w:rPrChange>
        </w:rPr>
        <w:fldChar w:fldCharType="end"/>
      </w:r>
    </w:p>
    <w:p w14:paraId="3E6E731B" w14:textId="77777777" w:rsidR="000C55FB" w:rsidRPr="00E15CDD" w:rsidRDefault="00096A65">
      <w:pPr>
        <w:pStyle w:val="Inhopg1"/>
        <w:rPr>
          <w:rFonts w:asciiTheme="minorHAnsi" w:eastAsiaTheme="minorEastAsia" w:hAnsiTheme="minorHAnsi"/>
          <w:rPrChange w:id="970" w:author="Stagair1" w:date="2018-05-08T16:40:00Z">
            <w:rPr>
              <w:rFonts w:asciiTheme="minorHAnsi" w:eastAsiaTheme="minorEastAsia" w:hAnsiTheme="minorHAnsi"/>
              <w:noProof/>
            </w:rPr>
          </w:rPrChange>
        </w:rPr>
      </w:pPr>
      <w:r w:rsidRPr="00E15CDD">
        <w:rPr>
          <w:rPrChange w:id="971" w:author="Stagair1" w:date="2018-05-08T16:40:00Z">
            <w:rPr/>
          </w:rPrChange>
        </w:rPr>
        <w:fldChar w:fldCharType="begin"/>
      </w:r>
      <w:r w:rsidRPr="00E15CDD">
        <w:instrText xml:space="preserve"> HYPERLINK \l "_Toc512841461" </w:instrText>
      </w:r>
      <w:r w:rsidRPr="00E15CDD">
        <w:rPr>
          <w:rPrChange w:id="972" w:author="Stagair1" w:date="2018-05-08T16:40:00Z">
            <w:rPr>
              <w:noProof/>
            </w:rPr>
          </w:rPrChange>
        </w:rPr>
        <w:fldChar w:fldCharType="separate"/>
      </w:r>
      <w:r w:rsidR="000C55FB" w:rsidRPr="00E15CDD">
        <w:rPr>
          <w:rStyle w:val="Hyperlink"/>
          <w:rPrChange w:id="973" w:author="Stagair1" w:date="2018-05-08T16:40:00Z">
            <w:rPr>
              <w:rStyle w:val="Hyperlink"/>
              <w:noProof/>
              <w:lang w:val="nl-NL"/>
            </w:rPr>
          </w:rPrChange>
        </w:rPr>
        <w:t>Figuurlijst</w:t>
      </w:r>
      <w:r w:rsidR="000C55FB" w:rsidRPr="00E15CDD">
        <w:rPr>
          <w:webHidden/>
          <w:rPrChange w:id="974" w:author="Stagair1" w:date="2018-05-08T16:40:00Z">
            <w:rPr>
              <w:noProof/>
              <w:webHidden/>
            </w:rPr>
          </w:rPrChange>
        </w:rPr>
        <w:tab/>
      </w:r>
      <w:r w:rsidR="000C55FB" w:rsidRPr="00E15CDD">
        <w:rPr>
          <w:webHidden/>
          <w:rPrChange w:id="975" w:author="Stagair1" w:date="2018-05-08T16:40:00Z">
            <w:rPr>
              <w:noProof/>
              <w:webHidden/>
            </w:rPr>
          </w:rPrChange>
        </w:rPr>
        <w:fldChar w:fldCharType="begin"/>
      </w:r>
      <w:r w:rsidR="000C55FB" w:rsidRPr="00E15CDD">
        <w:rPr>
          <w:webHidden/>
          <w:rPrChange w:id="976" w:author="Stagair1" w:date="2018-05-08T16:40:00Z">
            <w:rPr>
              <w:noProof/>
              <w:webHidden/>
            </w:rPr>
          </w:rPrChange>
        </w:rPr>
        <w:instrText xml:space="preserve"> PAGEREF _Toc512841461 \h </w:instrText>
      </w:r>
      <w:r w:rsidR="000C55FB" w:rsidRPr="00E15CDD">
        <w:rPr>
          <w:webHidden/>
          <w:rPrChange w:id="977" w:author="Stagair1" w:date="2018-05-08T16:40:00Z">
            <w:rPr>
              <w:webHidden/>
            </w:rPr>
          </w:rPrChange>
        </w:rPr>
      </w:r>
      <w:r w:rsidR="000C55FB" w:rsidRPr="00E15CDD">
        <w:rPr>
          <w:webHidden/>
          <w:rPrChange w:id="978" w:author="Stagair1" w:date="2018-05-08T16:40:00Z">
            <w:rPr>
              <w:noProof/>
              <w:webHidden/>
            </w:rPr>
          </w:rPrChange>
        </w:rPr>
        <w:fldChar w:fldCharType="separate"/>
      </w:r>
      <w:r w:rsidR="000C55FB" w:rsidRPr="00E15CDD">
        <w:rPr>
          <w:webHidden/>
          <w:rPrChange w:id="979" w:author="Stagair1" w:date="2018-05-08T16:40:00Z">
            <w:rPr>
              <w:noProof/>
              <w:webHidden/>
            </w:rPr>
          </w:rPrChange>
        </w:rPr>
        <w:t>60</w:t>
      </w:r>
      <w:r w:rsidR="000C55FB" w:rsidRPr="00E15CDD">
        <w:rPr>
          <w:webHidden/>
          <w:rPrChange w:id="980" w:author="Stagair1" w:date="2018-05-08T16:40:00Z">
            <w:rPr>
              <w:noProof/>
              <w:webHidden/>
            </w:rPr>
          </w:rPrChange>
        </w:rPr>
        <w:fldChar w:fldCharType="end"/>
      </w:r>
      <w:r w:rsidRPr="00E15CDD">
        <w:rPr>
          <w:rPrChange w:id="981" w:author="Stagair1" w:date="2018-05-08T16:40:00Z">
            <w:rPr>
              <w:noProof/>
            </w:rPr>
          </w:rPrChange>
        </w:rPr>
        <w:fldChar w:fldCharType="end"/>
      </w:r>
    </w:p>
    <w:p w14:paraId="2E429B57" w14:textId="77777777" w:rsidR="000C55FB" w:rsidRPr="00E15CDD" w:rsidRDefault="00096A65">
      <w:pPr>
        <w:pStyle w:val="Inhopg1"/>
        <w:rPr>
          <w:rFonts w:asciiTheme="minorHAnsi" w:eastAsiaTheme="minorEastAsia" w:hAnsiTheme="minorHAnsi"/>
          <w:rPrChange w:id="982" w:author="Stagair1" w:date="2018-05-08T16:40:00Z">
            <w:rPr>
              <w:rFonts w:asciiTheme="minorHAnsi" w:eastAsiaTheme="minorEastAsia" w:hAnsiTheme="minorHAnsi"/>
              <w:noProof/>
            </w:rPr>
          </w:rPrChange>
        </w:rPr>
      </w:pPr>
      <w:r w:rsidRPr="00E15CDD">
        <w:rPr>
          <w:rPrChange w:id="983" w:author="Stagair1" w:date="2018-05-08T16:40:00Z">
            <w:rPr/>
          </w:rPrChange>
        </w:rPr>
        <w:fldChar w:fldCharType="begin"/>
      </w:r>
      <w:r w:rsidRPr="00E15CDD">
        <w:instrText xml:space="preserve"> HYPERLINK \l "_Toc512841462" </w:instrText>
      </w:r>
      <w:r w:rsidRPr="00E15CDD">
        <w:rPr>
          <w:rPrChange w:id="984" w:author="Stagair1" w:date="2018-05-08T16:40:00Z">
            <w:rPr>
              <w:noProof/>
            </w:rPr>
          </w:rPrChange>
        </w:rPr>
        <w:fldChar w:fldCharType="separate"/>
      </w:r>
      <w:r w:rsidR="000C55FB" w:rsidRPr="00E15CDD">
        <w:rPr>
          <w:rStyle w:val="Hyperlink"/>
          <w:rPrChange w:id="985" w:author="Stagair1" w:date="2018-05-08T16:40:00Z">
            <w:rPr>
              <w:rStyle w:val="Hyperlink"/>
              <w:noProof/>
              <w:lang w:val="nl-NL"/>
            </w:rPr>
          </w:rPrChange>
        </w:rPr>
        <w:t>Bibliografie</w:t>
      </w:r>
      <w:r w:rsidR="000C55FB" w:rsidRPr="00E15CDD">
        <w:rPr>
          <w:webHidden/>
          <w:rPrChange w:id="986" w:author="Stagair1" w:date="2018-05-08T16:40:00Z">
            <w:rPr>
              <w:noProof/>
              <w:webHidden/>
            </w:rPr>
          </w:rPrChange>
        </w:rPr>
        <w:tab/>
      </w:r>
      <w:r w:rsidR="000C55FB" w:rsidRPr="00E15CDD">
        <w:rPr>
          <w:webHidden/>
          <w:rPrChange w:id="987" w:author="Stagair1" w:date="2018-05-08T16:40:00Z">
            <w:rPr>
              <w:noProof/>
              <w:webHidden/>
            </w:rPr>
          </w:rPrChange>
        </w:rPr>
        <w:fldChar w:fldCharType="begin"/>
      </w:r>
      <w:r w:rsidR="000C55FB" w:rsidRPr="00E15CDD">
        <w:rPr>
          <w:webHidden/>
          <w:rPrChange w:id="988" w:author="Stagair1" w:date="2018-05-08T16:40:00Z">
            <w:rPr>
              <w:noProof/>
              <w:webHidden/>
            </w:rPr>
          </w:rPrChange>
        </w:rPr>
        <w:instrText xml:space="preserve"> PAGEREF _Toc512841462 \h </w:instrText>
      </w:r>
      <w:r w:rsidR="000C55FB" w:rsidRPr="00E15CDD">
        <w:rPr>
          <w:webHidden/>
          <w:rPrChange w:id="989" w:author="Stagair1" w:date="2018-05-08T16:40:00Z">
            <w:rPr>
              <w:webHidden/>
            </w:rPr>
          </w:rPrChange>
        </w:rPr>
      </w:r>
      <w:r w:rsidR="000C55FB" w:rsidRPr="00E15CDD">
        <w:rPr>
          <w:webHidden/>
          <w:rPrChange w:id="990" w:author="Stagair1" w:date="2018-05-08T16:40:00Z">
            <w:rPr>
              <w:noProof/>
              <w:webHidden/>
            </w:rPr>
          </w:rPrChange>
        </w:rPr>
        <w:fldChar w:fldCharType="separate"/>
      </w:r>
      <w:r w:rsidR="000C55FB" w:rsidRPr="00E15CDD">
        <w:rPr>
          <w:webHidden/>
          <w:rPrChange w:id="991" w:author="Stagair1" w:date="2018-05-08T16:40:00Z">
            <w:rPr>
              <w:noProof/>
              <w:webHidden/>
            </w:rPr>
          </w:rPrChange>
        </w:rPr>
        <w:t>61</w:t>
      </w:r>
      <w:r w:rsidR="000C55FB" w:rsidRPr="00E15CDD">
        <w:rPr>
          <w:webHidden/>
          <w:rPrChange w:id="992" w:author="Stagair1" w:date="2018-05-08T16:40:00Z">
            <w:rPr>
              <w:noProof/>
              <w:webHidden/>
            </w:rPr>
          </w:rPrChange>
        </w:rPr>
        <w:fldChar w:fldCharType="end"/>
      </w:r>
      <w:r w:rsidRPr="00E15CDD">
        <w:rPr>
          <w:rPrChange w:id="993" w:author="Stagair1" w:date="2018-05-08T16:40:00Z">
            <w:rPr>
              <w:noProof/>
            </w:rPr>
          </w:rPrChange>
        </w:rPr>
        <w:fldChar w:fldCharType="end"/>
      </w:r>
    </w:p>
    <w:p w14:paraId="4C4E2BDA" w14:textId="77777777" w:rsidR="000C55FB" w:rsidRPr="00E15CDD" w:rsidRDefault="00096A65">
      <w:pPr>
        <w:pStyle w:val="Inhopg1"/>
        <w:rPr>
          <w:rFonts w:asciiTheme="minorHAnsi" w:eastAsiaTheme="minorEastAsia" w:hAnsiTheme="minorHAnsi"/>
          <w:rPrChange w:id="994" w:author="Stagair1" w:date="2018-05-08T16:40:00Z">
            <w:rPr>
              <w:rFonts w:asciiTheme="minorHAnsi" w:eastAsiaTheme="minorEastAsia" w:hAnsiTheme="minorHAnsi"/>
              <w:noProof/>
            </w:rPr>
          </w:rPrChange>
        </w:rPr>
      </w:pPr>
      <w:r w:rsidRPr="00E15CDD">
        <w:rPr>
          <w:rPrChange w:id="995" w:author="Stagair1" w:date="2018-05-08T16:40:00Z">
            <w:rPr/>
          </w:rPrChange>
        </w:rPr>
        <w:lastRenderedPageBreak/>
        <w:fldChar w:fldCharType="begin"/>
      </w:r>
      <w:r w:rsidRPr="00E15CDD">
        <w:instrText xml:space="preserve"> HYPERLINK \l "_Toc512841463" </w:instrText>
      </w:r>
      <w:r w:rsidRPr="00E15CDD">
        <w:rPr>
          <w:rPrChange w:id="996" w:author="Stagair1" w:date="2018-05-08T16:40:00Z">
            <w:rPr>
              <w:noProof/>
            </w:rPr>
          </w:rPrChange>
        </w:rPr>
        <w:fldChar w:fldCharType="separate"/>
      </w:r>
      <w:r w:rsidR="000C55FB" w:rsidRPr="00E15CDD">
        <w:rPr>
          <w:rStyle w:val="Hyperlink"/>
          <w:rPrChange w:id="997" w:author="Stagair1" w:date="2018-05-08T16:40:00Z">
            <w:rPr>
              <w:rStyle w:val="Hyperlink"/>
              <w:noProof/>
              <w:lang w:val="nl-NL"/>
            </w:rPr>
          </w:rPrChange>
        </w:rPr>
        <w:t>Bijlagen</w:t>
      </w:r>
      <w:r w:rsidR="000C55FB" w:rsidRPr="00E15CDD">
        <w:rPr>
          <w:webHidden/>
          <w:rPrChange w:id="998" w:author="Stagair1" w:date="2018-05-08T16:40:00Z">
            <w:rPr>
              <w:noProof/>
              <w:webHidden/>
            </w:rPr>
          </w:rPrChange>
        </w:rPr>
        <w:tab/>
      </w:r>
      <w:r w:rsidR="000C55FB" w:rsidRPr="00E15CDD">
        <w:rPr>
          <w:webHidden/>
          <w:rPrChange w:id="999" w:author="Stagair1" w:date="2018-05-08T16:40:00Z">
            <w:rPr>
              <w:noProof/>
              <w:webHidden/>
            </w:rPr>
          </w:rPrChange>
        </w:rPr>
        <w:fldChar w:fldCharType="begin"/>
      </w:r>
      <w:r w:rsidR="000C55FB" w:rsidRPr="00E15CDD">
        <w:rPr>
          <w:webHidden/>
          <w:rPrChange w:id="1000" w:author="Stagair1" w:date="2018-05-08T16:40:00Z">
            <w:rPr>
              <w:noProof/>
              <w:webHidden/>
            </w:rPr>
          </w:rPrChange>
        </w:rPr>
        <w:instrText xml:space="preserve"> PAGEREF _Toc512841463 \h </w:instrText>
      </w:r>
      <w:r w:rsidR="000C55FB" w:rsidRPr="00E15CDD">
        <w:rPr>
          <w:webHidden/>
          <w:rPrChange w:id="1001" w:author="Stagair1" w:date="2018-05-08T16:40:00Z">
            <w:rPr>
              <w:webHidden/>
            </w:rPr>
          </w:rPrChange>
        </w:rPr>
      </w:r>
      <w:r w:rsidR="000C55FB" w:rsidRPr="00E15CDD">
        <w:rPr>
          <w:webHidden/>
          <w:rPrChange w:id="1002" w:author="Stagair1" w:date="2018-05-08T16:40:00Z">
            <w:rPr>
              <w:noProof/>
              <w:webHidden/>
            </w:rPr>
          </w:rPrChange>
        </w:rPr>
        <w:fldChar w:fldCharType="separate"/>
      </w:r>
      <w:r w:rsidR="000C55FB" w:rsidRPr="00E15CDD">
        <w:rPr>
          <w:webHidden/>
          <w:rPrChange w:id="1003" w:author="Stagair1" w:date="2018-05-08T16:40:00Z">
            <w:rPr>
              <w:noProof/>
              <w:webHidden/>
            </w:rPr>
          </w:rPrChange>
        </w:rPr>
        <w:t>64</w:t>
      </w:r>
      <w:r w:rsidR="000C55FB" w:rsidRPr="00E15CDD">
        <w:rPr>
          <w:webHidden/>
          <w:rPrChange w:id="1004" w:author="Stagair1" w:date="2018-05-08T16:40:00Z">
            <w:rPr>
              <w:noProof/>
              <w:webHidden/>
            </w:rPr>
          </w:rPrChange>
        </w:rPr>
        <w:fldChar w:fldCharType="end"/>
      </w:r>
      <w:r w:rsidRPr="00E15CDD">
        <w:rPr>
          <w:rPrChange w:id="1005" w:author="Stagair1" w:date="2018-05-08T16:40:00Z">
            <w:rPr>
              <w:noProof/>
            </w:rPr>
          </w:rPrChange>
        </w:rPr>
        <w:fldChar w:fldCharType="end"/>
      </w:r>
    </w:p>
    <w:p w14:paraId="6DF51C77" w14:textId="77777777" w:rsidR="00067F77" w:rsidRPr="00E15CDD" w:rsidRDefault="000C55FB" w:rsidP="00067F77">
      <w:pPr>
        <w:rPr>
          <w:rPrChange w:id="1006" w:author="Stagair1" w:date="2018-05-08T16:40:00Z">
            <w:rPr>
              <w:lang w:val="nl-NL"/>
            </w:rPr>
          </w:rPrChange>
        </w:rPr>
      </w:pPr>
      <w:r w:rsidRPr="00E15CDD">
        <w:rPr>
          <w:rPrChange w:id="1007" w:author="Stagair1" w:date="2018-05-08T16:40:00Z">
            <w:rPr>
              <w:lang w:val="nl-NL"/>
            </w:rPr>
          </w:rPrChange>
        </w:rPr>
        <w:fldChar w:fldCharType="end"/>
      </w:r>
    </w:p>
    <w:p w14:paraId="6F51EC00" w14:textId="77777777" w:rsidR="00A570FA" w:rsidRPr="00E15CDD" w:rsidRDefault="00A570FA">
      <w:pPr>
        <w:rPr>
          <w:rFonts w:eastAsiaTheme="majorEastAsia" w:cs="Times New Roman"/>
          <w:color w:val="2E74B5" w:themeColor="accent1" w:themeShade="BF"/>
          <w:sz w:val="32"/>
          <w:szCs w:val="32"/>
          <w:rPrChange w:id="1008" w:author="Stagair1" w:date="2018-05-08T16:40:00Z">
            <w:rPr>
              <w:rFonts w:eastAsiaTheme="majorEastAsia" w:cs="Times New Roman"/>
              <w:color w:val="2E74B5" w:themeColor="accent1" w:themeShade="BF"/>
              <w:sz w:val="32"/>
              <w:szCs w:val="32"/>
              <w:lang w:val="nl-NL"/>
            </w:rPr>
          </w:rPrChange>
        </w:rPr>
      </w:pPr>
      <w:r w:rsidRPr="00E15CDD">
        <w:rPr>
          <w:rFonts w:cs="Times New Roman"/>
          <w:rPrChange w:id="1009" w:author="Stagair1" w:date="2018-05-08T16:40:00Z">
            <w:rPr>
              <w:rFonts w:cs="Times New Roman"/>
              <w:lang w:val="nl-NL"/>
            </w:rPr>
          </w:rPrChange>
        </w:rPr>
        <w:br w:type="page"/>
      </w:r>
    </w:p>
    <w:p w14:paraId="34D7B60F" w14:textId="77777777" w:rsidR="001F4A27" w:rsidRPr="00E15CDD" w:rsidRDefault="001F4A27" w:rsidP="002352AB">
      <w:pPr>
        <w:pStyle w:val="Kop1"/>
        <w:numPr>
          <w:ilvl w:val="0"/>
          <w:numId w:val="0"/>
        </w:numPr>
        <w:rPr>
          <w:rPrChange w:id="1010" w:author="Stagair1" w:date="2018-05-08T16:40:00Z">
            <w:rPr>
              <w:lang w:val="nl-NL"/>
            </w:rPr>
          </w:rPrChange>
        </w:rPr>
      </w:pPr>
      <w:bookmarkStart w:id="1011" w:name="_Toc509827053"/>
      <w:bookmarkStart w:id="1012" w:name="_Toc512841396"/>
      <w:r w:rsidRPr="00E15CDD">
        <w:rPr>
          <w:rPrChange w:id="1013" w:author="Stagair1" w:date="2018-05-08T16:40:00Z">
            <w:rPr>
              <w:lang w:val="nl-NL"/>
            </w:rPr>
          </w:rPrChange>
        </w:rPr>
        <w:lastRenderedPageBreak/>
        <w:t>Lijst met gebruikte symbolen en afkortingen</w:t>
      </w:r>
      <w:bookmarkEnd w:id="1011"/>
      <w:bookmarkEnd w:id="1012"/>
    </w:p>
    <w:p w14:paraId="5270333E" w14:textId="77777777" w:rsidR="0029195D" w:rsidRPr="00E15CDD" w:rsidRDefault="0029195D" w:rsidP="00C145BA">
      <w:pPr>
        <w:ind w:left="2268" w:hanging="2268"/>
        <w:rPr>
          <w:rPrChange w:id="1014" w:author="Stagair1" w:date="2018-05-08T16:40:00Z">
            <w:rPr>
              <w:lang w:val="nl-NL"/>
            </w:rPr>
          </w:rPrChange>
        </w:rPr>
      </w:pPr>
    </w:p>
    <w:p w14:paraId="356AAA8A" w14:textId="77777777" w:rsidR="00C145BA" w:rsidRPr="00E15CDD" w:rsidRDefault="00C145BA" w:rsidP="00C145BA">
      <w:pPr>
        <w:ind w:left="2268" w:hanging="2268"/>
        <w:rPr>
          <w:rPrChange w:id="1015" w:author="Stagair1" w:date="2018-05-08T16:40:00Z">
            <w:rPr>
              <w:lang w:val="nl-NL"/>
            </w:rPr>
          </w:rPrChange>
        </w:rPr>
      </w:pPr>
      <w:r w:rsidRPr="00E15CDD">
        <w:rPr>
          <w:rPrChange w:id="1016" w:author="Stagair1" w:date="2018-05-08T16:40:00Z">
            <w:rPr>
              <w:lang w:val="nl-NL"/>
            </w:rPr>
          </w:rPrChange>
        </w:rPr>
        <w:t>2FA</w:t>
      </w:r>
      <w:r w:rsidRPr="00E15CDD">
        <w:rPr>
          <w:rPrChange w:id="1017" w:author="Stagair1" w:date="2018-05-08T16:40:00Z">
            <w:rPr>
              <w:lang w:val="nl-NL"/>
            </w:rPr>
          </w:rPrChange>
        </w:rPr>
        <w:tab/>
        <w:t>two-factor authentication</w:t>
      </w:r>
    </w:p>
    <w:p w14:paraId="581D41E1" w14:textId="77777777" w:rsidR="003609BF" w:rsidRPr="00E15CDD" w:rsidRDefault="0029195D" w:rsidP="00C145BA">
      <w:pPr>
        <w:ind w:left="2268" w:hanging="2268"/>
        <w:rPr>
          <w:rPrChange w:id="1018" w:author="Stagair1" w:date="2018-05-08T16:40:00Z">
            <w:rPr>
              <w:lang w:val="nl-NL"/>
            </w:rPr>
          </w:rPrChange>
        </w:rPr>
      </w:pPr>
      <w:r w:rsidRPr="00E15CDD">
        <w:rPr>
          <w:rPrChange w:id="1019" w:author="Stagair1" w:date="2018-05-08T16:40:00Z">
            <w:rPr>
              <w:lang w:val="nl-NL"/>
            </w:rPr>
          </w:rPrChange>
        </w:rPr>
        <w:t>AAA</w:t>
      </w:r>
      <w:r w:rsidRPr="00E15CDD">
        <w:rPr>
          <w:rPrChange w:id="1020" w:author="Stagair1" w:date="2018-05-08T16:40:00Z">
            <w:rPr>
              <w:lang w:val="nl-NL"/>
            </w:rPr>
          </w:rPrChange>
        </w:rPr>
        <w:tab/>
        <w:t>Authentication, Authorization and Accounting</w:t>
      </w:r>
    </w:p>
    <w:p w14:paraId="75753518" w14:textId="77777777" w:rsidR="00DF257A" w:rsidRPr="00E15CDD" w:rsidRDefault="00DF257A" w:rsidP="00C145BA">
      <w:pPr>
        <w:ind w:left="2268" w:hanging="2268"/>
        <w:rPr>
          <w:rPrChange w:id="1021" w:author="Stagair1" w:date="2018-05-08T16:40:00Z">
            <w:rPr>
              <w:lang w:val="nl-NL"/>
            </w:rPr>
          </w:rPrChange>
        </w:rPr>
      </w:pPr>
      <w:r w:rsidRPr="00E15CDD">
        <w:rPr>
          <w:rPrChange w:id="1022" w:author="Stagair1" w:date="2018-05-08T16:40:00Z">
            <w:rPr>
              <w:lang w:val="nl-NL"/>
            </w:rPr>
          </w:rPrChange>
        </w:rPr>
        <w:t>AAA-VS</w:t>
      </w:r>
      <w:r w:rsidRPr="00E15CDD">
        <w:rPr>
          <w:rPrChange w:id="1023" w:author="Stagair1" w:date="2018-05-08T16:40:00Z">
            <w:rPr>
              <w:lang w:val="nl-NL"/>
            </w:rPr>
          </w:rPrChange>
        </w:rPr>
        <w:tab/>
        <w:t>Authentication, Authorization and Accounting virtual server</w:t>
      </w:r>
    </w:p>
    <w:p w14:paraId="2C82CA30" w14:textId="77777777" w:rsidR="0029195D" w:rsidRPr="00E15CDD" w:rsidRDefault="0029195D" w:rsidP="00C145BA">
      <w:pPr>
        <w:ind w:left="2268" w:hanging="2268"/>
        <w:rPr>
          <w:rPrChange w:id="1024" w:author="Stagair1" w:date="2018-05-08T16:40:00Z">
            <w:rPr>
              <w:lang w:val="nl-NL"/>
            </w:rPr>
          </w:rPrChange>
        </w:rPr>
      </w:pPr>
      <w:r w:rsidRPr="00E15CDD">
        <w:rPr>
          <w:rPrChange w:id="1025" w:author="Stagair1" w:date="2018-05-08T16:40:00Z">
            <w:rPr>
              <w:lang w:val="nl-NL"/>
            </w:rPr>
          </w:rPrChange>
        </w:rPr>
        <w:t>AD</w:t>
      </w:r>
      <w:r w:rsidRPr="00E15CDD">
        <w:rPr>
          <w:rPrChange w:id="1026" w:author="Stagair1" w:date="2018-05-08T16:40:00Z">
            <w:rPr>
              <w:lang w:val="nl-NL"/>
            </w:rPr>
          </w:rPrChange>
        </w:rPr>
        <w:tab/>
        <w:t>Active Directory</w:t>
      </w:r>
    </w:p>
    <w:p w14:paraId="30935FA4" w14:textId="77777777" w:rsidR="00756402" w:rsidRPr="00E15CDD" w:rsidRDefault="00756402" w:rsidP="00C145BA">
      <w:pPr>
        <w:ind w:left="2268" w:hanging="2268"/>
        <w:rPr>
          <w:rPrChange w:id="1027" w:author="Stagair1" w:date="2018-05-08T16:40:00Z">
            <w:rPr>
              <w:lang w:val="nl-NL"/>
            </w:rPr>
          </w:rPrChange>
        </w:rPr>
      </w:pPr>
      <w:r w:rsidRPr="00E15CDD">
        <w:rPr>
          <w:rPrChange w:id="1028" w:author="Stagair1" w:date="2018-05-08T16:40:00Z">
            <w:rPr>
              <w:lang w:val="nl-NL"/>
            </w:rPr>
          </w:rPrChange>
        </w:rPr>
        <w:t>CA</w:t>
      </w:r>
      <w:r w:rsidRPr="00E15CDD">
        <w:rPr>
          <w:rPrChange w:id="1029" w:author="Stagair1" w:date="2018-05-08T16:40:00Z">
            <w:rPr>
              <w:lang w:val="nl-NL"/>
            </w:rPr>
          </w:rPrChange>
        </w:rPr>
        <w:tab/>
        <w:t>certificate authority</w:t>
      </w:r>
    </w:p>
    <w:p w14:paraId="20C8E601" w14:textId="77777777" w:rsidR="00C145BA" w:rsidRPr="00E15CDD" w:rsidRDefault="00C145BA" w:rsidP="00C145BA">
      <w:pPr>
        <w:ind w:left="2268" w:hanging="2268"/>
        <w:rPr>
          <w:rPrChange w:id="1030" w:author="Stagair1" w:date="2018-05-08T16:40:00Z">
            <w:rPr>
              <w:lang w:val="nl-NL"/>
            </w:rPr>
          </w:rPrChange>
        </w:rPr>
      </w:pPr>
      <w:r w:rsidRPr="00E15CDD">
        <w:rPr>
          <w:rPrChange w:id="1031" w:author="Stagair1" w:date="2018-05-08T16:40:00Z">
            <w:rPr>
              <w:lang w:val="nl-NL"/>
            </w:rPr>
          </w:rPrChange>
        </w:rPr>
        <w:t>CIFS</w:t>
      </w:r>
      <w:r w:rsidRPr="00E15CDD">
        <w:rPr>
          <w:rPrChange w:id="1032" w:author="Stagair1" w:date="2018-05-08T16:40:00Z">
            <w:rPr>
              <w:lang w:val="nl-NL"/>
            </w:rPr>
          </w:rPrChange>
        </w:rPr>
        <w:tab/>
        <w:t>Common Internet File System</w:t>
      </w:r>
    </w:p>
    <w:p w14:paraId="562C7C85" w14:textId="77777777" w:rsidR="00DF257A" w:rsidRPr="00E15CDD" w:rsidRDefault="00DF257A" w:rsidP="00C145BA">
      <w:pPr>
        <w:ind w:left="2268" w:hanging="2268"/>
        <w:rPr>
          <w:rPrChange w:id="1033" w:author="Stagair1" w:date="2018-05-08T16:40:00Z">
            <w:rPr>
              <w:lang w:val="nl-NL"/>
            </w:rPr>
          </w:rPrChange>
        </w:rPr>
      </w:pPr>
      <w:r w:rsidRPr="00E15CDD">
        <w:rPr>
          <w:rPrChange w:id="1034" w:author="Stagair1" w:date="2018-05-08T16:40:00Z">
            <w:rPr>
              <w:lang w:val="nl-NL"/>
            </w:rPr>
          </w:rPrChange>
        </w:rPr>
        <w:t>CS-VS</w:t>
      </w:r>
      <w:r w:rsidRPr="00E15CDD">
        <w:rPr>
          <w:rPrChange w:id="1035" w:author="Stagair1" w:date="2018-05-08T16:40:00Z">
            <w:rPr>
              <w:lang w:val="nl-NL"/>
            </w:rPr>
          </w:rPrChange>
        </w:rPr>
        <w:tab/>
        <w:t>content switching virtual server</w:t>
      </w:r>
    </w:p>
    <w:p w14:paraId="03B1D116" w14:textId="77777777" w:rsidR="00C145BA" w:rsidRPr="00E15CDD" w:rsidRDefault="00C145BA" w:rsidP="00C145BA">
      <w:pPr>
        <w:ind w:left="2268" w:hanging="2268"/>
        <w:rPr>
          <w:rPrChange w:id="1036" w:author="Stagair1" w:date="2018-05-08T16:40:00Z">
            <w:rPr>
              <w:lang w:val="nl-NL"/>
            </w:rPr>
          </w:rPrChange>
        </w:rPr>
      </w:pPr>
      <w:r w:rsidRPr="00E15CDD">
        <w:rPr>
          <w:rPrChange w:id="1037" w:author="Stagair1" w:date="2018-05-08T16:40:00Z">
            <w:rPr>
              <w:lang w:val="nl-NL"/>
            </w:rPr>
          </w:rPrChange>
        </w:rPr>
        <w:t>DaaS</w:t>
      </w:r>
      <w:r w:rsidRPr="00E15CDD">
        <w:rPr>
          <w:rPrChange w:id="1038" w:author="Stagair1" w:date="2018-05-08T16:40:00Z">
            <w:rPr>
              <w:lang w:val="nl-NL"/>
            </w:rPr>
          </w:rPrChange>
        </w:rPr>
        <w:tab/>
        <w:t>Directory as a Service</w:t>
      </w:r>
    </w:p>
    <w:p w14:paraId="57AEF981" w14:textId="77777777" w:rsidR="00C145BA" w:rsidRPr="00E15CDD" w:rsidRDefault="00C145BA" w:rsidP="00C145BA">
      <w:pPr>
        <w:ind w:left="2268" w:hanging="2268"/>
        <w:rPr>
          <w:rPrChange w:id="1039" w:author="Stagair1" w:date="2018-05-08T16:40:00Z">
            <w:rPr>
              <w:lang w:val="nl-NL"/>
            </w:rPr>
          </w:rPrChange>
        </w:rPr>
      </w:pPr>
      <w:r w:rsidRPr="00E15CDD">
        <w:rPr>
          <w:rPrChange w:id="1040" w:author="Stagair1" w:date="2018-05-08T16:40:00Z">
            <w:rPr>
              <w:lang w:val="nl-NL"/>
            </w:rPr>
          </w:rPrChange>
        </w:rPr>
        <w:t>DMZ</w:t>
      </w:r>
      <w:r w:rsidRPr="00E15CDD">
        <w:rPr>
          <w:rPrChange w:id="1041" w:author="Stagair1" w:date="2018-05-08T16:40:00Z">
            <w:rPr>
              <w:lang w:val="nl-NL"/>
            </w:rPr>
          </w:rPrChange>
        </w:rPr>
        <w:tab/>
        <w:t>demilitarized zone</w:t>
      </w:r>
    </w:p>
    <w:p w14:paraId="6EA6B2C3" w14:textId="77777777" w:rsidR="00C145BA" w:rsidRPr="00E15CDD" w:rsidRDefault="00C145BA" w:rsidP="00C145BA">
      <w:pPr>
        <w:ind w:left="2268" w:hanging="2268"/>
        <w:rPr>
          <w:rPrChange w:id="1042" w:author="Stagair1" w:date="2018-05-08T16:40:00Z">
            <w:rPr>
              <w:lang w:val="nl-NL"/>
            </w:rPr>
          </w:rPrChange>
        </w:rPr>
      </w:pPr>
      <w:r w:rsidRPr="00E15CDD">
        <w:rPr>
          <w:rPrChange w:id="1043" w:author="Stagair1" w:date="2018-05-08T16:40:00Z">
            <w:rPr>
              <w:lang w:val="nl-NL"/>
            </w:rPr>
          </w:rPrChange>
        </w:rPr>
        <w:t>DNS</w:t>
      </w:r>
      <w:r w:rsidRPr="00E15CDD">
        <w:rPr>
          <w:rPrChange w:id="1044" w:author="Stagair1" w:date="2018-05-08T16:40:00Z">
            <w:rPr>
              <w:lang w:val="nl-NL"/>
            </w:rPr>
          </w:rPrChange>
        </w:rPr>
        <w:tab/>
        <w:t>Domain Name System</w:t>
      </w:r>
    </w:p>
    <w:p w14:paraId="0C24C812" w14:textId="77777777" w:rsidR="001F4A27" w:rsidRPr="00E15CDD" w:rsidRDefault="003609BF" w:rsidP="00C145BA">
      <w:pPr>
        <w:ind w:left="2268" w:hanging="2268"/>
        <w:rPr>
          <w:rPrChange w:id="1045" w:author="Stagair1" w:date="2018-05-08T16:40:00Z">
            <w:rPr>
              <w:lang w:val="nl-NL"/>
            </w:rPr>
          </w:rPrChange>
        </w:rPr>
      </w:pPr>
      <w:r w:rsidRPr="00E15CDD">
        <w:rPr>
          <w:rPrChange w:id="1046" w:author="Stagair1" w:date="2018-05-08T16:40:00Z">
            <w:rPr>
              <w:lang w:val="nl-NL"/>
            </w:rPr>
          </w:rPrChange>
        </w:rPr>
        <w:t>ERP</w:t>
      </w:r>
      <w:r w:rsidRPr="00E15CDD">
        <w:rPr>
          <w:rPrChange w:id="1047" w:author="Stagair1" w:date="2018-05-08T16:40:00Z">
            <w:rPr>
              <w:lang w:val="nl-NL"/>
            </w:rPr>
          </w:rPrChange>
        </w:rPr>
        <w:tab/>
      </w:r>
      <w:r w:rsidR="00C145BA" w:rsidRPr="00E15CDD">
        <w:rPr>
          <w:rPrChange w:id="1048" w:author="Stagair1" w:date="2018-05-08T16:40:00Z">
            <w:rPr>
              <w:lang w:val="nl-NL"/>
            </w:rPr>
          </w:rPrChange>
        </w:rPr>
        <w:t>E</w:t>
      </w:r>
      <w:r w:rsidRPr="00E15CDD">
        <w:rPr>
          <w:rPrChange w:id="1049" w:author="Stagair1" w:date="2018-05-08T16:40:00Z">
            <w:rPr>
              <w:lang w:val="nl-NL"/>
            </w:rPr>
          </w:rPrChange>
        </w:rPr>
        <w:t>nterprise resource planning</w:t>
      </w:r>
    </w:p>
    <w:p w14:paraId="7A1C1D4C" w14:textId="77777777" w:rsidR="00C145BA" w:rsidRPr="00E15CDD" w:rsidRDefault="00C145BA" w:rsidP="00C145BA">
      <w:pPr>
        <w:ind w:left="2268" w:hanging="2268"/>
        <w:rPr>
          <w:rPrChange w:id="1050" w:author="Stagair1" w:date="2018-05-08T16:40:00Z">
            <w:rPr>
              <w:lang w:val="nl-NL"/>
            </w:rPr>
          </w:rPrChange>
        </w:rPr>
      </w:pPr>
      <w:r w:rsidRPr="00E15CDD">
        <w:rPr>
          <w:rPrChange w:id="1051" w:author="Stagair1" w:date="2018-05-08T16:40:00Z">
            <w:rPr>
              <w:lang w:val="nl-NL"/>
            </w:rPr>
          </w:rPrChange>
        </w:rPr>
        <w:t>HA</w:t>
      </w:r>
      <w:r w:rsidRPr="00E15CDD">
        <w:rPr>
          <w:rPrChange w:id="1052" w:author="Stagair1" w:date="2018-05-08T16:40:00Z">
            <w:rPr>
              <w:lang w:val="nl-NL"/>
            </w:rPr>
          </w:rPrChange>
        </w:rPr>
        <w:tab/>
        <w:t>high availability</w:t>
      </w:r>
    </w:p>
    <w:p w14:paraId="239CE6BF" w14:textId="77777777" w:rsidR="00C145BA" w:rsidRPr="00E15CDD" w:rsidRDefault="00C145BA" w:rsidP="00C145BA">
      <w:pPr>
        <w:ind w:left="2268" w:hanging="2268"/>
        <w:rPr>
          <w:rPrChange w:id="1053" w:author="Stagair1" w:date="2018-05-08T16:40:00Z">
            <w:rPr>
              <w:lang w:val="nl-NL"/>
            </w:rPr>
          </w:rPrChange>
        </w:rPr>
      </w:pPr>
      <w:r w:rsidRPr="00E15CDD">
        <w:rPr>
          <w:rPrChange w:id="1054" w:author="Stagair1" w:date="2018-05-08T16:40:00Z">
            <w:rPr>
              <w:lang w:val="nl-NL"/>
            </w:rPr>
          </w:rPrChange>
        </w:rPr>
        <w:t>HTTPS</w:t>
      </w:r>
      <w:r w:rsidRPr="00E15CDD">
        <w:rPr>
          <w:rPrChange w:id="1055" w:author="Stagair1" w:date="2018-05-08T16:40:00Z">
            <w:rPr>
              <w:lang w:val="nl-NL"/>
            </w:rPr>
          </w:rPrChange>
        </w:rPr>
        <w:tab/>
        <w:t>HyperText Transfer Protocol Secure</w:t>
      </w:r>
    </w:p>
    <w:p w14:paraId="554CE3DC" w14:textId="77777777" w:rsidR="00C145BA" w:rsidRPr="00E15CDD" w:rsidRDefault="00C145BA" w:rsidP="00C145BA">
      <w:pPr>
        <w:ind w:left="2268" w:hanging="2268"/>
        <w:rPr>
          <w:rPrChange w:id="1056" w:author="Stagair1" w:date="2018-05-08T16:40:00Z">
            <w:rPr>
              <w:lang w:val="nl-NL"/>
            </w:rPr>
          </w:rPrChange>
        </w:rPr>
      </w:pPr>
      <w:r w:rsidRPr="00E15CDD">
        <w:rPr>
          <w:rPrChange w:id="1057" w:author="Stagair1" w:date="2018-05-08T16:40:00Z">
            <w:rPr>
              <w:lang w:val="nl-NL"/>
            </w:rPr>
          </w:rPrChange>
        </w:rPr>
        <w:t>IaaS</w:t>
      </w:r>
      <w:r w:rsidRPr="00E15CDD">
        <w:rPr>
          <w:rPrChange w:id="1058" w:author="Stagair1" w:date="2018-05-08T16:40:00Z">
            <w:rPr>
              <w:lang w:val="nl-NL"/>
            </w:rPr>
          </w:rPrChange>
        </w:rPr>
        <w:tab/>
        <w:t>Infrastructure as a Service</w:t>
      </w:r>
    </w:p>
    <w:p w14:paraId="01CE4ACA" w14:textId="77777777" w:rsidR="003609BF" w:rsidRPr="00E15CDD" w:rsidRDefault="00E662FF" w:rsidP="00C145BA">
      <w:pPr>
        <w:ind w:left="2268" w:hanging="2268"/>
        <w:rPr>
          <w:rPrChange w:id="1059" w:author="Stagair1" w:date="2018-05-08T16:40:00Z">
            <w:rPr>
              <w:lang w:val="nl-NL"/>
            </w:rPr>
          </w:rPrChange>
        </w:rPr>
      </w:pPr>
      <w:r w:rsidRPr="00E15CDD">
        <w:rPr>
          <w:rPrChange w:id="1060" w:author="Stagair1" w:date="2018-05-08T16:40:00Z">
            <w:rPr>
              <w:lang w:val="nl-NL"/>
            </w:rPr>
          </w:rPrChange>
        </w:rPr>
        <w:t>ICT</w:t>
      </w:r>
      <w:r w:rsidRPr="00E15CDD">
        <w:rPr>
          <w:rPrChange w:id="1061" w:author="Stagair1" w:date="2018-05-08T16:40:00Z">
            <w:rPr>
              <w:lang w:val="nl-NL"/>
            </w:rPr>
          </w:rPrChange>
        </w:rPr>
        <w:tab/>
        <w:t>Informatie en Communicatie Technologie</w:t>
      </w:r>
    </w:p>
    <w:p w14:paraId="6217CF05" w14:textId="77777777" w:rsidR="00756402" w:rsidRPr="00E15CDD" w:rsidRDefault="00756402" w:rsidP="00C145BA">
      <w:pPr>
        <w:ind w:left="2268" w:hanging="2268"/>
        <w:rPr>
          <w:rPrChange w:id="1062" w:author="Stagair1" w:date="2018-05-08T16:40:00Z">
            <w:rPr>
              <w:lang w:val="nl-NL"/>
            </w:rPr>
          </w:rPrChange>
        </w:rPr>
      </w:pPr>
      <w:r w:rsidRPr="00E15CDD">
        <w:rPr>
          <w:rPrChange w:id="1063" w:author="Stagair1" w:date="2018-05-08T16:40:00Z">
            <w:rPr>
              <w:lang w:val="nl-NL"/>
            </w:rPr>
          </w:rPrChange>
        </w:rPr>
        <w:t>IDP</w:t>
      </w:r>
      <w:r w:rsidRPr="00E15CDD">
        <w:rPr>
          <w:rPrChange w:id="1064" w:author="Stagair1" w:date="2018-05-08T16:40:00Z">
            <w:rPr>
              <w:lang w:val="nl-NL"/>
            </w:rPr>
          </w:rPrChange>
        </w:rPr>
        <w:tab/>
        <w:t>identity provider</w:t>
      </w:r>
    </w:p>
    <w:p w14:paraId="466DD008" w14:textId="77777777" w:rsidR="003609BF" w:rsidRPr="00E15CDD" w:rsidRDefault="003609BF" w:rsidP="00C145BA">
      <w:pPr>
        <w:ind w:left="2268" w:hanging="2268"/>
        <w:rPr>
          <w:rPrChange w:id="1065" w:author="Stagair1" w:date="2018-05-08T16:40:00Z">
            <w:rPr>
              <w:lang w:val="nl-NL"/>
            </w:rPr>
          </w:rPrChange>
        </w:rPr>
      </w:pPr>
      <w:r w:rsidRPr="00E15CDD">
        <w:rPr>
          <w:rPrChange w:id="1066" w:author="Stagair1" w:date="2018-05-08T16:40:00Z">
            <w:rPr>
              <w:lang w:val="nl-NL"/>
            </w:rPr>
          </w:rPrChange>
        </w:rPr>
        <w:t>IP</w:t>
      </w:r>
      <w:r w:rsidRPr="00E15CDD">
        <w:rPr>
          <w:rPrChange w:id="1067" w:author="Stagair1" w:date="2018-05-08T16:40:00Z">
            <w:rPr>
              <w:lang w:val="nl-NL"/>
            </w:rPr>
          </w:rPrChange>
        </w:rPr>
        <w:tab/>
        <w:t>internetprotocol</w:t>
      </w:r>
    </w:p>
    <w:p w14:paraId="7DD28BE2" w14:textId="77777777" w:rsidR="003609BF" w:rsidRPr="00E15CDD" w:rsidRDefault="003609BF" w:rsidP="00C145BA">
      <w:pPr>
        <w:ind w:left="2268" w:hanging="2268"/>
        <w:rPr>
          <w:rPrChange w:id="1068" w:author="Stagair1" w:date="2018-05-08T16:40:00Z">
            <w:rPr>
              <w:lang w:val="nl-NL"/>
            </w:rPr>
          </w:rPrChange>
        </w:rPr>
      </w:pPr>
      <w:r w:rsidRPr="00E15CDD">
        <w:rPr>
          <w:rPrChange w:id="1069" w:author="Stagair1" w:date="2018-05-08T16:40:00Z">
            <w:rPr>
              <w:lang w:val="nl-NL"/>
            </w:rPr>
          </w:rPrChange>
        </w:rPr>
        <w:t>ISO</w:t>
      </w:r>
      <w:r w:rsidRPr="00E15CDD">
        <w:rPr>
          <w:rPrChange w:id="1070" w:author="Stagair1" w:date="2018-05-08T16:40:00Z">
            <w:rPr>
              <w:lang w:val="nl-NL"/>
            </w:rPr>
          </w:rPrChange>
        </w:rPr>
        <w:tab/>
        <w:t>International Organization for Standardization</w:t>
      </w:r>
    </w:p>
    <w:p w14:paraId="114D5A29" w14:textId="77777777" w:rsidR="001A2D6C" w:rsidRPr="00E15CDD" w:rsidRDefault="001A2D6C" w:rsidP="00C145BA">
      <w:pPr>
        <w:ind w:left="2268" w:hanging="2268"/>
        <w:rPr>
          <w:rPrChange w:id="1071" w:author="Stagair1" w:date="2018-05-08T16:40:00Z">
            <w:rPr>
              <w:lang w:val="nl-NL"/>
            </w:rPr>
          </w:rPrChange>
        </w:rPr>
      </w:pPr>
      <w:r w:rsidRPr="00E15CDD">
        <w:rPr>
          <w:rPrChange w:id="1072" w:author="Stagair1" w:date="2018-05-08T16:40:00Z">
            <w:rPr>
              <w:lang w:val="nl-NL"/>
            </w:rPr>
          </w:rPrChange>
        </w:rPr>
        <w:t>LB</w:t>
      </w:r>
      <w:r w:rsidRPr="00E15CDD">
        <w:rPr>
          <w:rPrChange w:id="1073" w:author="Stagair1" w:date="2018-05-08T16:40:00Z">
            <w:rPr>
              <w:lang w:val="nl-NL"/>
            </w:rPr>
          </w:rPrChange>
        </w:rPr>
        <w:tab/>
        <w:t>load balancing</w:t>
      </w:r>
    </w:p>
    <w:p w14:paraId="5F889083" w14:textId="77777777" w:rsidR="00DF257A" w:rsidRPr="00E15CDD" w:rsidRDefault="00DF257A" w:rsidP="00C145BA">
      <w:pPr>
        <w:ind w:left="2268" w:hanging="2268"/>
        <w:rPr>
          <w:rPrChange w:id="1074" w:author="Stagair1" w:date="2018-05-08T16:40:00Z">
            <w:rPr>
              <w:lang w:val="nl-NL"/>
            </w:rPr>
          </w:rPrChange>
        </w:rPr>
      </w:pPr>
      <w:r w:rsidRPr="00E15CDD">
        <w:rPr>
          <w:rPrChange w:id="1075" w:author="Stagair1" w:date="2018-05-08T16:40:00Z">
            <w:rPr>
              <w:lang w:val="nl-NL"/>
            </w:rPr>
          </w:rPrChange>
        </w:rPr>
        <w:t>LB-VS</w:t>
      </w:r>
      <w:r w:rsidRPr="00E15CDD">
        <w:rPr>
          <w:rPrChange w:id="1076" w:author="Stagair1" w:date="2018-05-08T16:40:00Z">
            <w:rPr>
              <w:lang w:val="nl-NL"/>
            </w:rPr>
          </w:rPrChange>
        </w:rPr>
        <w:tab/>
        <w:t>load balancing virtual server</w:t>
      </w:r>
    </w:p>
    <w:p w14:paraId="151CE595" w14:textId="77777777" w:rsidR="001C2288" w:rsidRPr="00E15CDD" w:rsidRDefault="001C2288" w:rsidP="00C145BA">
      <w:pPr>
        <w:ind w:left="2268" w:hanging="2268"/>
        <w:rPr>
          <w:rPrChange w:id="1077" w:author="Stagair1" w:date="2018-05-08T16:40:00Z">
            <w:rPr>
              <w:lang w:val="nl-NL"/>
            </w:rPr>
          </w:rPrChange>
        </w:rPr>
      </w:pPr>
      <w:r w:rsidRPr="00E15CDD">
        <w:rPr>
          <w:rPrChange w:id="1078" w:author="Stagair1" w:date="2018-05-08T16:40:00Z">
            <w:rPr>
              <w:lang w:val="nl-NL"/>
            </w:rPr>
          </w:rPrChange>
        </w:rPr>
        <w:t>LDAP</w:t>
      </w:r>
      <w:r w:rsidRPr="00E15CDD">
        <w:rPr>
          <w:rPrChange w:id="1079" w:author="Stagair1" w:date="2018-05-08T16:40:00Z">
            <w:rPr>
              <w:lang w:val="nl-NL"/>
            </w:rPr>
          </w:rPrChange>
        </w:rPr>
        <w:tab/>
      </w:r>
      <w:r w:rsidR="00C145BA" w:rsidRPr="00E15CDD">
        <w:rPr>
          <w:rPrChange w:id="1080" w:author="Stagair1" w:date="2018-05-08T16:40:00Z">
            <w:rPr>
              <w:lang w:val="nl-NL"/>
            </w:rPr>
          </w:rPrChange>
        </w:rPr>
        <w:t>Lightweight Directory Access Protocol</w:t>
      </w:r>
    </w:p>
    <w:p w14:paraId="10A03F80" w14:textId="77777777" w:rsidR="00DF257A" w:rsidRPr="00E15CDD" w:rsidRDefault="00DF257A" w:rsidP="00C145BA">
      <w:pPr>
        <w:ind w:left="2268" w:hanging="2268"/>
        <w:rPr>
          <w:rPrChange w:id="1081" w:author="Stagair1" w:date="2018-05-08T16:40:00Z">
            <w:rPr>
              <w:lang w:val="nl-NL"/>
            </w:rPr>
          </w:rPrChange>
        </w:rPr>
      </w:pPr>
      <w:r w:rsidRPr="00E15CDD">
        <w:rPr>
          <w:rPrChange w:id="1082" w:author="Stagair1" w:date="2018-05-08T16:40:00Z">
            <w:rPr>
              <w:lang w:val="nl-NL"/>
            </w:rPr>
          </w:rPrChange>
        </w:rPr>
        <w:t>NAT</w:t>
      </w:r>
      <w:r w:rsidRPr="00E15CDD">
        <w:rPr>
          <w:rPrChange w:id="1083" w:author="Stagair1" w:date="2018-05-08T16:40:00Z">
            <w:rPr>
              <w:lang w:val="nl-NL"/>
            </w:rPr>
          </w:rPrChange>
        </w:rPr>
        <w:tab/>
        <w:t>network address translation</w:t>
      </w:r>
    </w:p>
    <w:p w14:paraId="6EB0D814" w14:textId="77777777" w:rsidR="00DF257A" w:rsidRPr="00E15CDD" w:rsidRDefault="00DF257A" w:rsidP="00C145BA">
      <w:pPr>
        <w:ind w:left="2268" w:hanging="2268"/>
        <w:rPr>
          <w:rPrChange w:id="1084" w:author="Stagair1" w:date="2018-05-08T16:40:00Z">
            <w:rPr>
              <w:lang w:val="nl-NL"/>
            </w:rPr>
          </w:rPrChange>
        </w:rPr>
      </w:pPr>
      <w:r w:rsidRPr="00E15CDD">
        <w:rPr>
          <w:rPrChange w:id="1085" w:author="Stagair1" w:date="2018-05-08T16:40:00Z">
            <w:rPr>
              <w:lang w:val="nl-NL"/>
            </w:rPr>
          </w:rPrChange>
        </w:rPr>
        <w:t>NS</w:t>
      </w:r>
      <w:r w:rsidRPr="00E15CDD">
        <w:rPr>
          <w:rPrChange w:id="1086" w:author="Stagair1" w:date="2018-05-08T16:40:00Z">
            <w:rPr>
              <w:lang w:val="nl-NL"/>
            </w:rPr>
          </w:rPrChange>
        </w:rPr>
        <w:tab/>
        <w:t>NetScaler</w:t>
      </w:r>
    </w:p>
    <w:p w14:paraId="115E7B84" w14:textId="77777777" w:rsidR="00756402" w:rsidRPr="00E15CDD" w:rsidRDefault="00756402" w:rsidP="00C145BA">
      <w:pPr>
        <w:ind w:left="2268" w:hanging="2268"/>
        <w:rPr>
          <w:rPrChange w:id="1087" w:author="Stagair1" w:date="2018-05-08T16:40:00Z">
            <w:rPr>
              <w:lang w:val="nl-NL"/>
            </w:rPr>
          </w:rPrChange>
        </w:rPr>
      </w:pPr>
      <w:r w:rsidRPr="00E15CDD">
        <w:rPr>
          <w:rPrChange w:id="1088" w:author="Stagair1" w:date="2018-05-08T16:40:00Z">
            <w:rPr>
              <w:lang w:val="nl-NL"/>
            </w:rPr>
          </w:rPrChange>
        </w:rPr>
        <w:t>OAuth</w:t>
      </w:r>
      <w:r w:rsidRPr="00E15CDD">
        <w:rPr>
          <w:rPrChange w:id="1089" w:author="Stagair1" w:date="2018-05-08T16:40:00Z">
            <w:rPr>
              <w:lang w:val="nl-NL"/>
            </w:rPr>
          </w:rPrChange>
        </w:rPr>
        <w:tab/>
        <w:t>Open Authorization</w:t>
      </w:r>
    </w:p>
    <w:p w14:paraId="70B5415B" w14:textId="77777777" w:rsidR="00756402" w:rsidRPr="00E15CDD" w:rsidRDefault="00756402" w:rsidP="00C145BA">
      <w:pPr>
        <w:ind w:left="2268" w:hanging="2268"/>
        <w:rPr>
          <w:rPrChange w:id="1090" w:author="Stagair1" w:date="2018-05-08T16:40:00Z">
            <w:rPr>
              <w:lang w:val="nl-NL"/>
            </w:rPr>
          </w:rPrChange>
        </w:rPr>
      </w:pPr>
      <w:r w:rsidRPr="00E15CDD">
        <w:rPr>
          <w:rPrChange w:id="1091" w:author="Stagair1" w:date="2018-05-08T16:40:00Z">
            <w:rPr>
              <w:lang w:val="nl-NL"/>
            </w:rPr>
          </w:rPrChange>
        </w:rPr>
        <w:t>OpenID</w:t>
      </w:r>
      <w:r w:rsidRPr="00E15CDD">
        <w:rPr>
          <w:rPrChange w:id="1092" w:author="Stagair1" w:date="2018-05-08T16:40:00Z">
            <w:rPr>
              <w:lang w:val="nl-NL"/>
            </w:rPr>
          </w:rPrChange>
        </w:rPr>
        <w:tab/>
        <w:t>OpenID Connect</w:t>
      </w:r>
    </w:p>
    <w:p w14:paraId="7499280E" w14:textId="77777777" w:rsidR="00C145BA" w:rsidRPr="00E15CDD" w:rsidRDefault="00C145BA" w:rsidP="00C145BA">
      <w:pPr>
        <w:ind w:left="2268" w:hanging="2268"/>
        <w:rPr>
          <w:rPrChange w:id="1093" w:author="Stagair1" w:date="2018-05-08T16:40:00Z">
            <w:rPr>
              <w:lang w:val="nl-NL"/>
            </w:rPr>
          </w:rPrChange>
        </w:rPr>
      </w:pPr>
      <w:r w:rsidRPr="00E15CDD">
        <w:rPr>
          <w:rPrChange w:id="1094" w:author="Stagair1" w:date="2018-05-08T16:40:00Z">
            <w:rPr>
              <w:lang w:val="nl-NL"/>
            </w:rPr>
          </w:rPrChange>
        </w:rPr>
        <w:t>PaaS</w:t>
      </w:r>
      <w:r w:rsidRPr="00E15CDD">
        <w:rPr>
          <w:rPrChange w:id="1095" w:author="Stagair1" w:date="2018-05-08T16:40:00Z">
            <w:rPr>
              <w:lang w:val="nl-NL"/>
            </w:rPr>
          </w:rPrChange>
        </w:rPr>
        <w:tab/>
        <w:t>Platform as a Service</w:t>
      </w:r>
    </w:p>
    <w:p w14:paraId="32A2A5C9" w14:textId="77777777" w:rsidR="00756402" w:rsidRPr="00E15CDD" w:rsidRDefault="00756402" w:rsidP="00756402">
      <w:pPr>
        <w:ind w:left="2268" w:hanging="2268"/>
        <w:rPr>
          <w:rPrChange w:id="1096" w:author="Stagair1" w:date="2018-05-08T16:40:00Z">
            <w:rPr>
              <w:lang w:val="nl-NL"/>
            </w:rPr>
          </w:rPrChange>
        </w:rPr>
      </w:pPr>
      <w:r w:rsidRPr="00E15CDD">
        <w:rPr>
          <w:rPrChange w:id="1097" w:author="Stagair1" w:date="2018-05-08T16:40:00Z">
            <w:rPr>
              <w:lang w:val="nl-NL"/>
            </w:rPr>
          </w:rPrChange>
        </w:rPr>
        <w:t>PFS</w:t>
      </w:r>
      <w:r w:rsidRPr="00E15CDD">
        <w:rPr>
          <w:rPrChange w:id="1098" w:author="Stagair1" w:date="2018-05-08T16:40:00Z">
            <w:rPr>
              <w:lang w:val="nl-NL"/>
            </w:rPr>
          </w:rPrChange>
        </w:rPr>
        <w:tab/>
        <w:t>perfect forward secrecy</w:t>
      </w:r>
    </w:p>
    <w:p w14:paraId="24BEDDDF" w14:textId="77777777" w:rsidR="00756402" w:rsidRPr="00E15CDD" w:rsidRDefault="003609BF" w:rsidP="00756402">
      <w:pPr>
        <w:ind w:left="2268" w:hanging="2268"/>
        <w:rPr>
          <w:rPrChange w:id="1099" w:author="Stagair1" w:date="2018-05-08T16:40:00Z">
            <w:rPr>
              <w:lang w:val="nl-NL"/>
            </w:rPr>
          </w:rPrChange>
        </w:rPr>
      </w:pPr>
      <w:r w:rsidRPr="00E15CDD">
        <w:rPr>
          <w:rPrChange w:id="1100" w:author="Stagair1" w:date="2018-05-08T16:40:00Z">
            <w:rPr>
              <w:lang w:val="nl-NL"/>
            </w:rPr>
          </w:rPrChange>
        </w:rPr>
        <w:t>QMP</w:t>
      </w:r>
      <w:r w:rsidRPr="00E15CDD">
        <w:rPr>
          <w:rPrChange w:id="1101" w:author="Stagair1" w:date="2018-05-08T16:40:00Z">
            <w:rPr>
              <w:lang w:val="nl-NL"/>
            </w:rPr>
          </w:rPrChange>
        </w:rPr>
        <w:tab/>
      </w:r>
      <w:r w:rsidRPr="00E15CDD">
        <w:rPr>
          <w:rFonts w:cs="Times New Roman"/>
          <w:rPrChange w:id="1102" w:author="Stagair1" w:date="2018-05-08T16:40:00Z">
            <w:rPr>
              <w:rFonts w:cs="Times New Roman"/>
              <w:lang w:val="nl-NL"/>
            </w:rPr>
          </w:rPrChange>
        </w:rPr>
        <w:t>Quality Management Principles</w:t>
      </w:r>
    </w:p>
    <w:p w14:paraId="49528349" w14:textId="77777777" w:rsidR="00756402" w:rsidRPr="00E15CDD" w:rsidRDefault="00756402" w:rsidP="00756402">
      <w:pPr>
        <w:ind w:left="2268" w:hanging="2268"/>
        <w:rPr>
          <w:rPrChange w:id="1103" w:author="Stagair1" w:date="2018-05-08T16:40:00Z">
            <w:rPr>
              <w:lang w:val="nl-NL"/>
            </w:rPr>
          </w:rPrChange>
        </w:rPr>
      </w:pPr>
      <w:r w:rsidRPr="00E15CDD">
        <w:rPr>
          <w:rPrChange w:id="1104" w:author="Stagair1" w:date="2018-05-08T16:40:00Z">
            <w:rPr>
              <w:lang w:val="nl-NL"/>
            </w:rPr>
          </w:rPrChange>
        </w:rPr>
        <w:t>RADIUS</w:t>
      </w:r>
      <w:r w:rsidRPr="00E15CDD">
        <w:rPr>
          <w:rPrChange w:id="1105" w:author="Stagair1" w:date="2018-05-08T16:40:00Z">
            <w:rPr>
              <w:lang w:val="nl-NL"/>
            </w:rPr>
          </w:rPrChange>
        </w:rPr>
        <w:tab/>
        <w:t>Remote Authentication Dial-In User Service</w:t>
      </w:r>
    </w:p>
    <w:p w14:paraId="7D836819" w14:textId="77777777" w:rsidR="003609BF" w:rsidRPr="00E15CDD" w:rsidRDefault="00756402" w:rsidP="00756402">
      <w:pPr>
        <w:ind w:left="2268" w:hanging="2268"/>
        <w:rPr>
          <w:rPrChange w:id="1106" w:author="Stagair1" w:date="2018-05-08T16:40:00Z">
            <w:rPr>
              <w:lang w:val="nl-NL"/>
            </w:rPr>
          </w:rPrChange>
        </w:rPr>
      </w:pPr>
      <w:r w:rsidRPr="00E15CDD">
        <w:rPr>
          <w:rPrChange w:id="1107" w:author="Stagair1" w:date="2018-05-08T16:40:00Z">
            <w:rPr>
              <w:lang w:val="nl-NL"/>
            </w:rPr>
          </w:rPrChange>
        </w:rPr>
        <w:lastRenderedPageBreak/>
        <w:t>SaaS</w:t>
      </w:r>
      <w:r w:rsidRPr="00E15CDD">
        <w:rPr>
          <w:rPrChange w:id="1108" w:author="Stagair1" w:date="2018-05-08T16:40:00Z">
            <w:rPr>
              <w:lang w:val="nl-NL"/>
            </w:rPr>
          </w:rPrChange>
        </w:rPr>
        <w:tab/>
        <w:t>Software as a Service</w:t>
      </w:r>
    </w:p>
    <w:p w14:paraId="353D8C75" w14:textId="77777777" w:rsidR="00756402" w:rsidRPr="00E15CDD" w:rsidRDefault="00756402" w:rsidP="00C145BA">
      <w:pPr>
        <w:ind w:left="2268" w:hanging="2268"/>
        <w:rPr>
          <w:rPrChange w:id="1109" w:author="Stagair1" w:date="2018-05-08T16:40:00Z">
            <w:rPr>
              <w:lang w:val="nl-NL"/>
            </w:rPr>
          </w:rPrChange>
        </w:rPr>
      </w:pPr>
      <w:r w:rsidRPr="00E15CDD">
        <w:rPr>
          <w:rPrChange w:id="1110" w:author="Stagair1" w:date="2018-05-08T16:40:00Z">
            <w:rPr>
              <w:lang w:val="nl-NL"/>
            </w:rPr>
          </w:rPrChange>
        </w:rPr>
        <w:t>SAML</w:t>
      </w:r>
      <w:r w:rsidRPr="00E15CDD">
        <w:rPr>
          <w:rPrChange w:id="1111" w:author="Stagair1" w:date="2018-05-08T16:40:00Z">
            <w:rPr>
              <w:lang w:val="nl-NL"/>
            </w:rPr>
          </w:rPrChange>
        </w:rPr>
        <w:tab/>
        <w:t>Security Assertion Markup Language</w:t>
      </w:r>
    </w:p>
    <w:p w14:paraId="15422445" w14:textId="77777777" w:rsidR="00C145BA" w:rsidRPr="00E15CDD" w:rsidRDefault="00E662FF" w:rsidP="00756402">
      <w:pPr>
        <w:ind w:left="2268" w:hanging="2268"/>
        <w:rPr>
          <w:rPrChange w:id="1112" w:author="Stagair1" w:date="2018-05-08T16:40:00Z">
            <w:rPr>
              <w:lang w:val="nl-NL"/>
            </w:rPr>
          </w:rPrChange>
        </w:rPr>
      </w:pPr>
      <w:r w:rsidRPr="00E15CDD">
        <w:rPr>
          <w:rPrChange w:id="1113" w:author="Stagair1" w:date="2018-05-08T16:40:00Z">
            <w:rPr>
              <w:lang w:val="nl-NL"/>
            </w:rPr>
          </w:rPrChange>
        </w:rPr>
        <w:t>SAP</w:t>
      </w:r>
      <w:r w:rsidRPr="00E15CDD">
        <w:rPr>
          <w:rPrChange w:id="1114" w:author="Stagair1" w:date="2018-05-08T16:40:00Z">
            <w:rPr>
              <w:lang w:val="nl-NL"/>
            </w:rPr>
          </w:rPrChange>
        </w:rPr>
        <w:tab/>
      </w:r>
      <w:r w:rsidR="003609BF" w:rsidRPr="00E15CDD">
        <w:rPr>
          <w:rPrChange w:id="1115" w:author="Stagair1" w:date="2018-05-08T16:40:00Z">
            <w:rPr>
              <w:lang w:val="nl-NL"/>
            </w:rPr>
          </w:rPrChange>
        </w:rPr>
        <w:t>Systeme, Anwendungen und Produkte in der Datenverarbeitung (bedrijf)</w:t>
      </w:r>
    </w:p>
    <w:p w14:paraId="257634A6" w14:textId="77777777" w:rsidR="00C145BA" w:rsidRPr="00E15CDD" w:rsidRDefault="00C145BA" w:rsidP="00C145BA">
      <w:pPr>
        <w:ind w:left="2268" w:hanging="2268"/>
        <w:rPr>
          <w:rPrChange w:id="1116" w:author="Stagair1" w:date="2018-05-08T16:40:00Z">
            <w:rPr>
              <w:lang w:val="nl-NL"/>
            </w:rPr>
          </w:rPrChange>
        </w:rPr>
      </w:pPr>
      <w:r w:rsidRPr="00E15CDD">
        <w:rPr>
          <w:rPrChange w:id="1117" w:author="Stagair1" w:date="2018-05-08T16:40:00Z">
            <w:rPr>
              <w:lang w:val="nl-NL"/>
            </w:rPr>
          </w:rPrChange>
        </w:rPr>
        <w:t>SLA</w:t>
      </w:r>
      <w:r w:rsidRPr="00E15CDD">
        <w:rPr>
          <w:rPrChange w:id="1118" w:author="Stagair1" w:date="2018-05-08T16:40:00Z">
            <w:rPr>
              <w:lang w:val="nl-NL"/>
            </w:rPr>
          </w:rPrChange>
        </w:rPr>
        <w:tab/>
        <w:t>service-level agreement</w:t>
      </w:r>
    </w:p>
    <w:p w14:paraId="42CE8604" w14:textId="77777777" w:rsidR="00756402" w:rsidRPr="00E15CDD" w:rsidRDefault="00756402" w:rsidP="00C145BA">
      <w:pPr>
        <w:ind w:left="2268" w:hanging="2268"/>
        <w:rPr>
          <w:rPrChange w:id="1119" w:author="Stagair1" w:date="2018-05-08T16:40:00Z">
            <w:rPr>
              <w:lang w:val="nl-NL"/>
            </w:rPr>
          </w:rPrChange>
        </w:rPr>
      </w:pPr>
      <w:r w:rsidRPr="00E15CDD">
        <w:rPr>
          <w:rPrChange w:id="1120" w:author="Stagair1" w:date="2018-05-08T16:40:00Z">
            <w:rPr>
              <w:lang w:val="nl-NL"/>
            </w:rPr>
          </w:rPrChange>
        </w:rPr>
        <w:t>SP</w:t>
      </w:r>
      <w:r w:rsidRPr="00E15CDD">
        <w:rPr>
          <w:rPrChange w:id="1121" w:author="Stagair1" w:date="2018-05-08T16:40:00Z">
            <w:rPr>
              <w:lang w:val="nl-NL"/>
            </w:rPr>
          </w:rPrChange>
        </w:rPr>
        <w:tab/>
        <w:t>service provider</w:t>
      </w:r>
    </w:p>
    <w:p w14:paraId="07F82CC3" w14:textId="77777777" w:rsidR="00C145BA" w:rsidRPr="00E15CDD" w:rsidRDefault="00C145BA" w:rsidP="00C145BA">
      <w:pPr>
        <w:ind w:left="2268" w:hanging="2268"/>
        <w:rPr>
          <w:rPrChange w:id="1122" w:author="Stagair1" w:date="2018-05-08T16:40:00Z">
            <w:rPr>
              <w:lang w:val="nl-NL"/>
            </w:rPr>
          </w:rPrChange>
        </w:rPr>
      </w:pPr>
      <w:r w:rsidRPr="00E15CDD">
        <w:rPr>
          <w:rPrChange w:id="1123" w:author="Stagair1" w:date="2018-05-08T16:40:00Z">
            <w:rPr>
              <w:lang w:val="nl-NL"/>
            </w:rPr>
          </w:rPrChange>
        </w:rPr>
        <w:t>SSO</w:t>
      </w:r>
      <w:r w:rsidRPr="00E15CDD">
        <w:rPr>
          <w:rPrChange w:id="1124" w:author="Stagair1" w:date="2018-05-08T16:40:00Z">
            <w:rPr>
              <w:lang w:val="nl-NL"/>
            </w:rPr>
          </w:rPrChange>
        </w:rPr>
        <w:tab/>
        <w:t>single sign-on</w:t>
      </w:r>
    </w:p>
    <w:p w14:paraId="56D9D821" w14:textId="77777777" w:rsidR="00DF257A" w:rsidRPr="00E15CDD" w:rsidRDefault="00DF257A" w:rsidP="00C145BA">
      <w:pPr>
        <w:ind w:left="2268" w:hanging="2268"/>
        <w:rPr>
          <w:rPrChange w:id="1125" w:author="Stagair1" w:date="2018-05-08T16:40:00Z">
            <w:rPr>
              <w:lang w:val="nl-NL"/>
            </w:rPr>
          </w:rPrChange>
        </w:rPr>
      </w:pPr>
      <w:r w:rsidRPr="00E15CDD">
        <w:rPr>
          <w:rPrChange w:id="1126" w:author="Stagair1" w:date="2018-05-08T16:40:00Z">
            <w:rPr>
              <w:lang w:val="nl-NL"/>
            </w:rPr>
          </w:rPrChange>
        </w:rPr>
        <w:t>SZ</w:t>
      </w:r>
      <w:r w:rsidRPr="00E15CDD">
        <w:rPr>
          <w:rPrChange w:id="1127" w:author="Stagair1" w:date="2018-05-08T16:40:00Z">
            <w:rPr>
              <w:lang w:val="nl-NL"/>
            </w:rPr>
          </w:rPrChange>
        </w:rPr>
        <w:tab/>
        <w:t>StorageZone</w:t>
      </w:r>
    </w:p>
    <w:p w14:paraId="7E455907" w14:textId="77777777" w:rsidR="00DF257A" w:rsidRPr="00E15CDD" w:rsidRDefault="00DF257A" w:rsidP="00C145BA">
      <w:pPr>
        <w:ind w:left="2268" w:hanging="2268"/>
        <w:rPr>
          <w:rPrChange w:id="1128" w:author="Stagair1" w:date="2018-05-08T16:40:00Z">
            <w:rPr>
              <w:lang w:val="nl-NL"/>
            </w:rPr>
          </w:rPrChange>
        </w:rPr>
      </w:pPr>
      <w:r w:rsidRPr="00E15CDD">
        <w:rPr>
          <w:rPrChange w:id="1129" w:author="Stagair1" w:date="2018-05-08T16:40:00Z">
            <w:rPr>
              <w:lang w:val="nl-NL"/>
            </w:rPr>
          </w:rPrChange>
        </w:rPr>
        <w:t>SZ-C</w:t>
      </w:r>
      <w:r w:rsidRPr="00E15CDD">
        <w:rPr>
          <w:rPrChange w:id="1130" w:author="Stagair1" w:date="2018-05-08T16:40:00Z">
            <w:rPr>
              <w:lang w:val="nl-NL"/>
            </w:rPr>
          </w:rPrChange>
        </w:rPr>
        <w:tab/>
        <w:t>StorageZone Connector</w:t>
      </w:r>
    </w:p>
    <w:p w14:paraId="45756917" w14:textId="77777777" w:rsidR="00C145BA" w:rsidRPr="00E15CDD" w:rsidRDefault="00C145BA" w:rsidP="00C145BA">
      <w:pPr>
        <w:ind w:left="2268" w:hanging="2268"/>
        <w:rPr>
          <w:rPrChange w:id="1131" w:author="Stagair1" w:date="2018-05-08T16:40:00Z">
            <w:rPr>
              <w:lang w:val="nl-NL"/>
            </w:rPr>
          </w:rPrChange>
        </w:rPr>
      </w:pPr>
      <w:r w:rsidRPr="00E15CDD">
        <w:rPr>
          <w:rPrChange w:id="1132" w:author="Stagair1" w:date="2018-05-08T16:40:00Z">
            <w:rPr>
              <w:lang w:val="nl-NL"/>
            </w:rPr>
          </w:rPrChange>
        </w:rPr>
        <w:t>URL</w:t>
      </w:r>
      <w:r w:rsidRPr="00E15CDD">
        <w:rPr>
          <w:rPrChange w:id="1133" w:author="Stagair1" w:date="2018-05-08T16:40:00Z">
            <w:rPr>
              <w:lang w:val="nl-NL"/>
            </w:rPr>
          </w:rPrChange>
        </w:rPr>
        <w:tab/>
        <w:t>Uniform Resource Locator</w:t>
      </w:r>
    </w:p>
    <w:p w14:paraId="444D6176" w14:textId="77777777" w:rsidR="0029195D" w:rsidRPr="00E15CDD" w:rsidRDefault="008E5E00" w:rsidP="00C145BA">
      <w:pPr>
        <w:ind w:left="2268" w:hanging="2268"/>
        <w:rPr>
          <w:rPrChange w:id="1134" w:author="Stagair1" w:date="2018-05-08T16:40:00Z">
            <w:rPr>
              <w:lang w:val="nl-NL"/>
            </w:rPr>
          </w:rPrChange>
        </w:rPr>
      </w:pPr>
      <w:r w:rsidRPr="00E15CDD">
        <w:rPr>
          <w:rPrChange w:id="1135" w:author="Stagair1" w:date="2018-05-08T16:40:00Z">
            <w:rPr>
              <w:lang w:val="nl-NL"/>
            </w:rPr>
          </w:rPrChange>
        </w:rPr>
        <w:t>VPN</w:t>
      </w:r>
      <w:r w:rsidRPr="00E15CDD">
        <w:rPr>
          <w:rPrChange w:id="1136" w:author="Stagair1" w:date="2018-05-08T16:40:00Z">
            <w:rPr>
              <w:lang w:val="nl-NL"/>
            </w:rPr>
          </w:rPrChange>
        </w:rPr>
        <w:tab/>
        <w:t>virtual private network</w:t>
      </w:r>
    </w:p>
    <w:p w14:paraId="67A0B7FE" w14:textId="77777777" w:rsidR="001C2288" w:rsidRPr="00E15CDD" w:rsidRDefault="001C2288" w:rsidP="00C145BA">
      <w:pPr>
        <w:ind w:left="2268" w:hanging="2268"/>
        <w:rPr>
          <w:rPrChange w:id="1137" w:author="Stagair1" w:date="2018-05-08T16:40:00Z">
            <w:rPr>
              <w:lang w:val="nl-NL"/>
            </w:rPr>
          </w:rPrChange>
        </w:rPr>
      </w:pPr>
    </w:p>
    <w:p w14:paraId="1BBF7A18" w14:textId="77777777" w:rsidR="0029195D" w:rsidRPr="00E15CDD" w:rsidRDefault="0029195D" w:rsidP="00C145BA">
      <w:pPr>
        <w:ind w:left="2268" w:hanging="2268"/>
        <w:rPr>
          <w:rPrChange w:id="1138" w:author="Stagair1" w:date="2018-05-08T16:40:00Z">
            <w:rPr>
              <w:lang w:val="nl-NL"/>
            </w:rPr>
          </w:rPrChange>
        </w:rPr>
      </w:pPr>
    </w:p>
    <w:p w14:paraId="1BBBB700" w14:textId="77777777" w:rsidR="0029195D" w:rsidRPr="00E15CDD" w:rsidRDefault="0029195D" w:rsidP="00C145BA">
      <w:pPr>
        <w:ind w:left="2268" w:hanging="2268"/>
        <w:rPr>
          <w:rPrChange w:id="1139" w:author="Stagair1" w:date="2018-05-08T16:40:00Z">
            <w:rPr>
              <w:lang w:val="nl-NL"/>
            </w:rPr>
          </w:rPrChange>
        </w:rPr>
      </w:pPr>
    </w:p>
    <w:p w14:paraId="0B682B08" w14:textId="77777777" w:rsidR="00E662FF" w:rsidRPr="00E15CDD" w:rsidRDefault="00E662FF" w:rsidP="00C145BA">
      <w:pPr>
        <w:ind w:left="2268" w:hanging="2268"/>
        <w:rPr>
          <w:rPrChange w:id="1140" w:author="Stagair1" w:date="2018-05-08T16:40:00Z">
            <w:rPr>
              <w:lang w:val="nl-NL"/>
            </w:rPr>
          </w:rPrChange>
        </w:rPr>
      </w:pPr>
    </w:p>
    <w:p w14:paraId="364795F1" w14:textId="77777777" w:rsidR="001F4A27" w:rsidRPr="00E15CDD" w:rsidRDefault="001F4A27" w:rsidP="001F4A27">
      <w:pPr>
        <w:rPr>
          <w:rFonts w:asciiTheme="majorHAnsi" w:eastAsiaTheme="majorEastAsia" w:hAnsiTheme="majorHAnsi" w:cstheme="majorBidi"/>
          <w:color w:val="2E74B5" w:themeColor="accent1" w:themeShade="BF"/>
          <w:sz w:val="32"/>
          <w:szCs w:val="32"/>
          <w:rPrChange w:id="1141" w:author="Stagair1" w:date="2018-05-08T16:40:00Z">
            <w:rPr>
              <w:rFonts w:asciiTheme="majorHAnsi" w:eastAsiaTheme="majorEastAsia" w:hAnsiTheme="majorHAnsi" w:cstheme="majorBidi"/>
              <w:color w:val="2E74B5" w:themeColor="accent1" w:themeShade="BF"/>
              <w:sz w:val="32"/>
              <w:szCs w:val="32"/>
              <w:lang w:val="nl-NL"/>
            </w:rPr>
          </w:rPrChange>
        </w:rPr>
      </w:pPr>
      <w:r w:rsidRPr="00E15CDD">
        <w:rPr>
          <w:rPrChange w:id="1142" w:author="Stagair1" w:date="2018-05-08T16:40:00Z">
            <w:rPr>
              <w:lang w:val="nl-NL"/>
            </w:rPr>
          </w:rPrChange>
        </w:rPr>
        <w:br w:type="page"/>
      </w:r>
    </w:p>
    <w:p w14:paraId="735015B1" w14:textId="77777777" w:rsidR="00E86672" w:rsidRPr="00E15CDD" w:rsidRDefault="00C701A3" w:rsidP="00B65CE4">
      <w:pPr>
        <w:pStyle w:val="Kop1"/>
        <w:rPr>
          <w:rPrChange w:id="1143" w:author="Stagair1" w:date="2018-05-08T16:40:00Z">
            <w:rPr>
              <w:lang w:val="nl-NL"/>
            </w:rPr>
          </w:rPrChange>
        </w:rPr>
      </w:pPr>
      <w:bookmarkStart w:id="1144" w:name="_Toc509827054"/>
      <w:bookmarkStart w:id="1145" w:name="_Toc512841397"/>
      <w:r w:rsidRPr="00E15CDD">
        <w:rPr>
          <w:rPrChange w:id="1146" w:author="Stagair1" w:date="2018-05-08T16:40:00Z">
            <w:rPr>
              <w:lang w:val="nl-NL"/>
            </w:rPr>
          </w:rPrChange>
        </w:rPr>
        <w:lastRenderedPageBreak/>
        <w:t xml:space="preserve">Voorstelling van het </w:t>
      </w:r>
      <w:r w:rsidR="00E86672" w:rsidRPr="00E15CDD">
        <w:rPr>
          <w:rPrChange w:id="1147" w:author="Stagair1" w:date="2018-05-08T16:40:00Z">
            <w:rPr>
              <w:lang w:val="nl-NL"/>
            </w:rPr>
          </w:rPrChange>
        </w:rPr>
        <w:t>bedrijf</w:t>
      </w:r>
      <w:bookmarkEnd w:id="1144"/>
      <w:bookmarkEnd w:id="1145"/>
    </w:p>
    <w:p w14:paraId="625D0AA7" w14:textId="77777777" w:rsidR="0052683C" w:rsidRPr="00E15CDD" w:rsidRDefault="0052683C" w:rsidP="0052683C">
      <w:pPr>
        <w:rPr>
          <w:rFonts w:cs="Times New Roman"/>
          <w:rPrChange w:id="1148" w:author="Stagair1" w:date="2018-05-08T16:40:00Z">
            <w:rPr>
              <w:rFonts w:cs="Times New Roman"/>
              <w:lang w:val="nl-NL"/>
            </w:rPr>
          </w:rPrChange>
        </w:rPr>
      </w:pPr>
    </w:p>
    <w:p w14:paraId="266EA37A" w14:textId="77777777" w:rsidR="000005D0" w:rsidRPr="00E15CDD" w:rsidRDefault="003E4A5E" w:rsidP="0052683C">
      <w:pPr>
        <w:rPr>
          <w:rFonts w:cs="Times New Roman"/>
          <w:rPrChange w:id="1149" w:author="Stagair1" w:date="2018-05-08T16:40:00Z">
            <w:rPr>
              <w:rFonts w:cs="Times New Roman"/>
              <w:lang w:val="nl-NL"/>
            </w:rPr>
          </w:rPrChange>
        </w:rPr>
      </w:pPr>
      <w:r w:rsidRPr="00E15CDD">
        <w:rPr>
          <w:rFonts w:cs="Times New Roman"/>
          <w:rPrChange w:id="1150" w:author="Stagair1" w:date="2018-05-08T16:40:00Z">
            <w:rPr>
              <w:rFonts w:cs="Times New Roman"/>
              <w:lang w:val="nl-NL"/>
            </w:rPr>
          </w:rPrChange>
        </w:rPr>
        <w:t>ICORDA</w:t>
      </w:r>
      <w:r w:rsidR="0052683C" w:rsidRPr="00E15CDD">
        <w:rPr>
          <w:rFonts w:cs="Times New Roman"/>
          <w:rPrChange w:id="1151" w:author="Stagair1" w:date="2018-05-08T16:40:00Z">
            <w:rPr>
              <w:rFonts w:cs="Times New Roman"/>
              <w:lang w:val="nl-NL"/>
            </w:rPr>
          </w:rPrChange>
        </w:rPr>
        <w:t xml:space="preserve"> is een professioneel ICT-bedrijf dat opgericht werd door CEO Joris Van Maldeghem in 1992. </w:t>
      </w:r>
      <w:r w:rsidR="000B37F6" w:rsidRPr="00E15CDD">
        <w:rPr>
          <w:rFonts w:cs="Times New Roman"/>
          <w:rPrChange w:id="1152" w:author="Stagair1" w:date="2018-05-08T16:40:00Z">
            <w:rPr>
              <w:rFonts w:cs="Times New Roman"/>
              <w:lang w:val="nl-NL"/>
            </w:rPr>
          </w:rPrChange>
        </w:rPr>
        <w:t xml:space="preserve">Het bedrijf is een solide partner voor kwalitatief hoogstaande </w:t>
      </w:r>
      <w:r w:rsidR="004D04ED" w:rsidRPr="00E15CDD">
        <w:rPr>
          <w:rFonts w:cs="Times New Roman"/>
          <w:rPrChange w:id="1153" w:author="Stagair1" w:date="2018-05-08T16:40:00Z">
            <w:rPr>
              <w:rFonts w:cs="Times New Roman"/>
              <w:lang w:val="nl-NL"/>
            </w:rPr>
          </w:rPrChange>
        </w:rPr>
        <w:t xml:space="preserve">informatica oplossingen en </w:t>
      </w:r>
      <w:r w:rsidR="000B37F6" w:rsidRPr="00E15CDD">
        <w:rPr>
          <w:rFonts w:cs="Times New Roman"/>
          <w:rPrChange w:id="1154" w:author="Stagair1" w:date="2018-05-08T16:40:00Z">
            <w:rPr>
              <w:rFonts w:cs="Times New Roman"/>
              <w:lang w:val="nl-NL"/>
            </w:rPr>
          </w:rPrChange>
        </w:rPr>
        <w:t>diensten. Buiten de implementatie van informatica oplossingen, voorzien ze ook de bijhorende support, advies en consultancy.</w:t>
      </w:r>
    </w:p>
    <w:p w14:paraId="7D824DFE" w14:textId="77777777" w:rsidR="00921F27" w:rsidRPr="00E15CDD" w:rsidRDefault="000B37F6" w:rsidP="0052683C">
      <w:pPr>
        <w:rPr>
          <w:rFonts w:cs="Times New Roman"/>
          <w:rPrChange w:id="1155" w:author="Stagair1" w:date="2018-05-08T16:40:00Z">
            <w:rPr>
              <w:rFonts w:cs="Times New Roman"/>
              <w:lang w:val="nl-NL"/>
            </w:rPr>
          </w:rPrChange>
        </w:rPr>
      </w:pPr>
      <w:r w:rsidRPr="00E15CDD">
        <w:rPr>
          <w:rFonts w:cs="Times New Roman"/>
          <w:rPrChange w:id="1156" w:author="Stagair1" w:date="2018-05-08T16:40:00Z">
            <w:rPr>
              <w:rFonts w:cs="Times New Roman"/>
              <w:lang w:val="nl-NL"/>
            </w:rPr>
          </w:rPrChange>
        </w:rPr>
        <w:t xml:space="preserve">Deze oplossingen kunnen van allerlei aard zijn. </w:t>
      </w:r>
      <w:r w:rsidR="00E532BE" w:rsidRPr="00E15CDD">
        <w:rPr>
          <w:rFonts w:cs="Times New Roman"/>
          <w:rPrChange w:id="1157" w:author="Stagair1" w:date="2018-05-08T16:40:00Z">
            <w:rPr>
              <w:rFonts w:cs="Times New Roman"/>
              <w:lang w:val="nl-NL"/>
            </w:rPr>
          </w:rPrChange>
        </w:rPr>
        <w:t xml:space="preserve">De oplossingen variëren van softwaretoepassingen tot hardware-implementaties en netwerk opstellingen. SAP, ERP, IP-telefonie, back-up voorzieningen en Cloud integratie behoren tot de voornaamste services die </w:t>
      </w:r>
      <w:r w:rsidR="003E4A5E" w:rsidRPr="00E15CDD">
        <w:rPr>
          <w:rFonts w:cs="Times New Roman"/>
          <w:rPrChange w:id="1158" w:author="Stagair1" w:date="2018-05-08T16:40:00Z">
            <w:rPr>
              <w:rFonts w:cs="Times New Roman"/>
              <w:lang w:val="nl-NL"/>
            </w:rPr>
          </w:rPrChange>
        </w:rPr>
        <w:t>ICORDA</w:t>
      </w:r>
      <w:r w:rsidR="00E532BE" w:rsidRPr="00E15CDD">
        <w:rPr>
          <w:rFonts w:cs="Times New Roman"/>
          <w:rPrChange w:id="1159" w:author="Stagair1" w:date="2018-05-08T16:40:00Z">
            <w:rPr>
              <w:rFonts w:cs="Times New Roman"/>
              <w:lang w:val="nl-NL"/>
            </w:rPr>
          </w:rPrChange>
        </w:rPr>
        <w:t xml:space="preserve"> levert voor zijn klanten.</w:t>
      </w:r>
    </w:p>
    <w:p w14:paraId="0AF6FED7" w14:textId="77777777" w:rsidR="006C496A" w:rsidRPr="00E15CDD" w:rsidRDefault="003E4A5E" w:rsidP="0052683C">
      <w:pPr>
        <w:rPr>
          <w:rFonts w:cs="Times New Roman"/>
          <w:rPrChange w:id="1160" w:author="Stagair1" w:date="2018-05-08T16:40:00Z">
            <w:rPr>
              <w:rFonts w:cs="Times New Roman"/>
              <w:lang w:val="nl-NL"/>
            </w:rPr>
          </w:rPrChange>
        </w:rPr>
      </w:pPr>
      <w:r w:rsidRPr="00E15CDD">
        <w:rPr>
          <w:rFonts w:cs="Times New Roman"/>
          <w:rPrChange w:id="1161" w:author="Stagair1" w:date="2018-05-08T16:40:00Z">
            <w:rPr>
              <w:rFonts w:cs="Times New Roman"/>
              <w:lang w:val="nl-NL"/>
            </w:rPr>
          </w:rPrChange>
        </w:rPr>
        <w:t>ICORDA</w:t>
      </w:r>
      <w:r w:rsidR="008142C7" w:rsidRPr="00E15CDD">
        <w:rPr>
          <w:rFonts w:cs="Times New Roman"/>
          <w:rPrChange w:id="1162" w:author="Stagair1" w:date="2018-05-08T16:40:00Z">
            <w:rPr>
              <w:rFonts w:cs="Times New Roman"/>
              <w:lang w:val="nl-NL"/>
            </w:rPr>
          </w:rPrChange>
        </w:rPr>
        <w:t xml:space="preserve"> richt zich tot organisaties die het beheer van hun netwerk-infrastructuur en softwaretoepassingen geheel of gedeeltelijk toevertrouwen aan een externe partner.</w:t>
      </w:r>
      <w:r w:rsidR="00FC5B0F" w:rsidRPr="00E15CDD">
        <w:rPr>
          <w:rFonts w:cs="Times New Roman"/>
          <w:rPrChange w:id="1163" w:author="Stagair1" w:date="2018-05-08T16:40:00Z">
            <w:rPr>
              <w:rFonts w:cs="Times New Roman"/>
              <w:lang w:val="nl-NL"/>
            </w:rPr>
          </w:rPrChange>
        </w:rPr>
        <w:t xml:space="preserve"> </w:t>
      </w:r>
      <w:r w:rsidR="00921F27" w:rsidRPr="00E15CDD">
        <w:rPr>
          <w:rFonts w:cs="Times New Roman"/>
          <w:rPrChange w:id="1164" w:author="Stagair1" w:date="2018-05-08T16:40:00Z">
            <w:rPr>
              <w:rFonts w:cs="Times New Roman"/>
              <w:lang w:val="nl-NL"/>
            </w:rPr>
          </w:rPrChange>
        </w:rPr>
        <w:t>Het bedrijf</w:t>
      </w:r>
      <w:r w:rsidR="00FC5B0F" w:rsidRPr="00E15CDD">
        <w:rPr>
          <w:rFonts w:cs="Times New Roman"/>
          <w:rPrChange w:id="1165" w:author="Stagair1" w:date="2018-05-08T16:40:00Z">
            <w:rPr>
              <w:rFonts w:cs="Times New Roman"/>
              <w:lang w:val="nl-NL"/>
            </w:rPr>
          </w:rPrChange>
        </w:rPr>
        <w:t xml:space="preserve"> </w:t>
      </w:r>
      <w:r w:rsidR="008142C7" w:rsidRPr="00E15CDD">
        <w:rPr>
          <w:rFonts w:cs="Times New Roman"/>
          <w:rPrChange w:id="1166" w:author="Stagair1" w:date="2018-05-08T16:40:00Z">
            <w:rPr>
              <w:rFonts w:cs="Times New Roman"/>
              <w:lang w:val="nl-NL"/>
            </w:rPr>
          </w:rPrChange>
        </w:rPr>
        <w:t xml:space="preserve">biedt zijn services aan binnen alle sectoren, op voorwaarde dat </w:t>
      </w:r>
      <w:r w:rsidR="00FC5B0F" w:rsidRPr="00E15CDD">
        <w:rPr>
          <w:rFonts w:cs="Times New Roman"/>
          <w:rPrChange w:id="1167" w:author="Stagair1" w:date="2018-05-08T16:40:00Z">
            <w:rPr>
              <w:rFonts w:cs="Times New Roman"/>
              <w:lang w:val="nl-NL"/>
            </w:rPr>
          </w:rPrChange>
        </w:rPr>
        <w:t>de klant</w:t>
      </w:r>
      <w:r w:rsidR="008142C7" w:rsidRPr="00E15CDD">
        <w:rPr>
          <w:rFonts w:cs="Times New Roman"/>
          <w:rPrChange w:id="1168" w:author="Stagair1" w:date="2018-05-08T16:40:00Z">
            <w:rPr>
              <w:rFonts w:cs="Times New Roman"/>
              <w:lang w:val="nl-NL"/>
            </w:rPr>
          </w:rPrChange>
        </w:rPr>
        <w:t xml:space="preserve"> werkt met een ICT-infrastructuur</w:t>
      </w:r>
      <w:r w:rsidR="00FC5B0F" w:rsidRPr="00E15CDD">
        <w:rPr>
          <w:rFonts w:cs="Times New Roman"/>
          <w:rPrChange w:id="1169" w:author="Stagair1" w:date="2018-05-08T16:40:00Z">
            <w:rPr>
              <w:rFonts w:cs="Times New Roman"/>
              <w:lang w:val="nl-NL"/>
            </w:rPr>
          </w:rPrChange>
        </w:rPr>
        <w:t xml:space="preserve"> van </w:t>
      </w:r>
      <w:r w:rsidR="00FC5B0F" w:rsidRPr="00E15CDD">
        <w:rPr>
          <w:rFonts w:cs="Times New Roman"/>
          <w:i/>
          <w:rPrChange w:id="1170" w:author="Stagair1" w:date="2018-05-08T16:40:00Z">
            <w:rPr>
              <w:rFonts w:cs="Times New Roman"/>
              <w:i/>
              <w:lang w:val="nl-NL"/>
            </w:rPr>
          </w:rPrChange>
        </w:rPr>
        <w:t>degelijke omvang</w:t>
      </w:r>
      <w:r w:rsidR="00FC5B0F" w:rsidRPr="00E15CDD">
        <w:rPr>
          <w:rFonts w:cs="Times New Roman"/>
          <w:rPrChange w:id="1171" w:author="Stagair1" w:date="2018-05-08T16:40:00Z">
            <w:rPr>
              <w:rFonts w:cs="Times New Roman"/>
              <w:lang w:val="nl-NL"/>
            </w:rPr>
          </w:rPrChange>
        </w:rPr>
        <w:t>.</w:t>
      </w:r>
      <w:r w:rsidR="006C496A" w:rsidRPr="00E15CDD">
        <w:rPr>
          <w:rFonts w:cs="Times New Roman"/>
          <w:rPrChange w:id="1172" w:author="Stagair1" w:date="2018-05-08T16:40:00Z">
            <w:rPr>
              <w:rFonts w:cs="Times New Roman"/>
              <w:lang w:val="nl-NL"/>
            </w:rPr>
          </w:rPrChange>
        </w:rPr>
        <w:t xml:space="preserve"> </w:t>
      </w:r>
      <w:sdt>
        <w:sdtPr>
          <w:rPr>
            <w:rFonts w:cs="Times New Roman"/>
          </w:rPr>
          <w:id w:val="506716106"/>
          <w:citation/>
        </w:sdtPr>
        <w:sdtContent>
          <w:r w:rsidR="006C496A" w:rsidRPr="00E15CDD">
            <w:rPr>
              <w:rFonts w:cs="Times New Roman"/>
              <w:rPrChange w:id="1173" w:author="Stagair1" w:date="2018-05-08T16:40:00Z">
                <w:rPr>
                  <w:rFonts w:cs="Times New Roman"/>
                  <w:lang w:val="nl-NL"/>
                </w:rPr>
              </w:rPrChange>
            </w:rPr>
            <w:fldChar w:fldCharType="begin"/>
          </w:r>
          <w:r w:rsidR="00AD33D1" w:rsidRPr="00E15CDD">
            <w:rPr>
              <w:rFonts w:cs="Times New Roman"/>
              <w:rPrChange w:id="1174" w:author="Stagair1" w:date="2018-05-08T16:40:00Z">
                <w:rPr>
                  <w:rFonts w:cs="Times New Roman"/>
                  <w:lang w:val="nl-NL"/>
                </w:rPr>
              </w:rPrChange>
            </w:rPr>
            <w:instrText xml:space="preserve">CITATION ove16 \l 2067 </w:instrText>
          </w:r>
          <w:r w:rsidR="006C496A" w:rsidRPr="00E15CDD">
            <w:rPr>
              <w:rFonts w:cs="Times New Roman"/>
              <w:rPrChange w:id="1175" w:author="Stagair1" w:date="2018-05-08T16:40:00Z">
                <w:rPr>
                  <w:rFonts w:cs="Times New Roman"/>
                  <w:lang w:val="nl-NL"/>
                </w:rPr>
              </w:rPrChange>
            </w:rPr>
            <w:fldChar w:fldCharType="separate"/>
          </w:r>
          <w:r w:rsidR="006F20A4" w:rsidRPr="00E15CDD">
            <w:rPr>
              <w:rFonts w:cs="Times New Roman"/>
              <w:rPrChange w:id="1176" w:author="Stagair1" w:date="2018-05-08T16:40:00Z">
                <w:rPr>
                  <w:rFonts w:cs="Times New Roman"/>
                  <w:noProof/>
                  <w:lang w:val="nl-NL"/>
                </w:rPr>
              </w:rPrChange>
            </w:rPr>
            <w:t>[1]</w:t>
          </w:r>
          <w:r w:rsidR="006C496A" w:rsidRPr="00E15CDD">
            <w:rPr>
              <w:rFonts w:cs="Times New Roman"/>
              <w:rPrChange w:id="1177" w:author="Stagair1" w:date="2018-05-08T16:40:00Z">
                <w:rPr>
                  <w:rFonts w:cs="Times New Roman"/>
                  <w:lang w:val="nl-NL"/>
                </w:rPr>
              </w:rPrChange>
            </w:rPr>
            <w:fldChar w:fldCharType="end"/>
          </w:r>
        </w:sdtContent>
      </w:sdt>
    </w:p>
    <w:p w14:paraId="409B316F" w14:textId="77777777" w:rsidR="00FB51A1" w:rsidRPr="00E15CDD" w:rsidRDefault="00FB51A1" w:rsidP="00FB51A1">
      <w:pPr>
        <w:rPr>
          <w:rFonts w:cs="Times New Roman"/>
          <w:rPrChange w:id="1178" w:author="Stagair1" w:date="2018-05-08T16:40:00Z">
            <w:rPr>
              <w:rFonts w:cs="Times New Roman"/>
              <w:lang w:val="nl-NL"/>
            </w:rPr>
          </w:rPrChange>
        </w:rPr>
      </w:pPr>
    </w:p>
    <w:p w14:paraId="1CC43310" w14:textId="77777777" w:rsidR="0052683C" w:rsidRPr="00E15CDD" w:rsidRDefault="0052683C" w:rsidP="00FB51A1">
      <w:pPr>
        <w:rPr>
          <w:rFonts w:cs="Times New Roman"/>
          <w:rPrChange w:id="1179" w:author="Stagair1" w:date="2018-05-08T16:40:00Z">
            <w:rPr>
              <w:rFonts w:cs="Times New Roman"/>
              <w:lang w:val="nl-NL"/>
            </w:rPr>
          </w:rPrChange>
        </w:rPr>
      </w:pPr>
    </w:p>
    <w:p w14:paraId="2DE7A815" w14:textId="77777777" w:rsidR="00FB51A1" w:rsidRPr="00E15CDD" w:rsidRDefault="00FB51A1" w:rsidP="002352AB">
      <w:pPr>
        <w:pStyle w:val="Kop2"/>
        <w:rPr>
          <w:rPrChange w:id="1180" w:author="Stagair1" w:date="2018-05-08T16:40:00Z">
            <w:rPr>
              <w:lang w:val="nl-NL"/>
            </w:rPr>
          </w:rPrChange>
        </w:rPr>
      </w:pPr>
      <w:bookmarkStart w:id="1181" w:name="_Toc509827055"/>
      <w:bookmarkStart w:id="1182" w:name="_Toc512841398"/>
      <w:r w:rsidRPr="00E15CDD">
        <w:rPr>
          <w:rPrChange w:id="1183" w:author="Stagair1" w:date="2018-05-08T16:40:00Z">
            <w:rPr>
              <w:lang w:val="nl-NL"/>
            </w:rPr>
          </w:rPrChange>
        </w:rPr>
        <w:t>ISO</w:t>
      </w:r>
      <w:r w:rsidR="00D81674" w:rsidRPr="00E15CDD">
        <w:rPr>
          <w:rPrChange w:id="1184" w:author="Stagair1" w:date="2018-05-08T16:40:00Z">
            <w:rPr>
              <w:lang w:val="nl-NL"/>
            </w:rPr>
          </w:rPrChange>
        </w:rPr>
        <w:t xml:space="preserve"> 9001</w:t>
      </w:r>
      <w:bookmarkEnd w:id="1181"/>
      <w:bookmarkEnd w:id="1182"/>
    </w:p>
    <w:p w14:paraId="2B27FB1B" w14:textId="77777777" w:rsidR="00560615" w:rsidRPr="00E15CDD" w:rsidRDefault="00560615" w:rsidP="00560615">
      <w:pPr>
        <w:rPr>
          <w:rFonts w:cs="Times New Roman"/>
          <w:rPrChange w:id="1185" w:author="Stagair1" w:date="2018-05-08T16:40:00Z">
            <w:rPr>
              <w:rFonts w:cs="Times New Roman"/>
              <w:lang w:val="nl-NL"/>
            </w:rPr>
          </w:rPrChange>
        </w:rPr>
      </w:pPr>
    </w:p>
    <w:p w14:paraId="37D90D9B" w14:textId="77777777" w:rsidR="00630878" w:rsidRPr="00E15CDD" w:rsidRDefault="003E4A5E" w:rsidP="00560615">
      <w:pPr>
        <w:rPr>
          <w:rFonts w:cs="Times New Roman"/>
          <w:rPrChange w:id="1186" w:author="Stagair1" w:date="2018-05-08T16:40:00Z">
            <w:rPr>
              <w:rFonts w:cs="Times New Roman"/>
              <w:lang w:val="nl-NL"/>
            </w:rPr>
          </w:rPrChange>
        </w:rPr>
      </w:pPr>
      <w:r w:rsidRPr="00E15CDD">
        <w:rPr>
          <w:rFonts w:cs="Times New Roman"/>
          <w:rPrChange w:id="1187" w:author="Stagair1" w:date="2018-05-08T16:40:00Z">
            <w:rPr>
              <w:rFonts w:cs="Times New Roman"/>
              <w:lang w:val="nl-NL"/>
            </w:rPr>
          </w:rPrChange>
        </w:rPr>
        <w:t>ICORDA</w:t>
      </w:r>
      <w:r w:rsidR="00560615" w:rsidRPr="00E15CDD">
        <w:rPr>
          <w:rFonts w:cs="Times New Roman"/>
          <w:rPrChange w:id="1188" w:author="Stagair1" w:date="2018-05-08T16:40:00Z">
            <w:rPr>
              <w:rFonts w:cs="Times New Roman"/>
              <w:lang w:val="nl-NL"/>
            </w:rPr>
          </w:rPrChange>
        </w:rPr>
        <w:t xml:space="preserve"> is ISO 9001</w:t>
      </w:r>
      <w:r w:rsidR="00F33D49" w:rsidRPr="00E15CDD">
        <w:rPr>
          <w:rFonts w:cs="Times New Roman"/>
          <w:rPrChange w:id="1189" w:author="Stagair1" w:date="2018-05-08T16:40:00Z">
            <w:rPr>
              <w:rFonts w:cs="Times New Roman"/>
              <w:lang w:val="nl-NL"/>
            </w:rPr>
          </w:rPrChange>
        </w:rPr>
        <w:t>:2015</w:t>
      </w:r>
      <w:r w:rsidR="00560615" w:rsidRPr="00E15CDD">
        <w:rPr>
          <w:rFonts w:cs="Times New Roman"/>
          <w:rPrChange w:id="1190" w:author="Stagair1" w:date="2018-05-08T16:40:00Z">
            <w:rPr>
              <w:rFonts w:cs="Times New Roman"/>
              <w:lang w:val="nl-NL"/>
            </w:rPr>
          </w:rPrChange>
        </w:rPr>
        <w:t xml:space="preserve"> gecertificeerd en toont daarmee aan dat ze gestructureerd en kwalitatief tewerk gaan. In 2005 behaalde het bedrijf dit certificaat door te voldoen aan de nodige voorwaarden. Sindsdien heeft het bedrijf zi</w:t>
      </w:r>
      <w:r w:rsidR="003609BF" w:rsidRPr="00E15CDD">
        <w:rPr>
          <w:rFonts w:cs="Times New Roman"/>
          <w:rPrChange w:id="1191" w:author="Stagair1" w:date="2018-05-08T16:40:00Z">
            <w:rPr>
              <w:rFonts w:cs="Times New Roman"/>
              <w:lang w:val="nl-NL"/>
            </w:rPr>
          </w:rPrChange>
        </w:rPr>
        <w:t>jn medewerkers goed opgeleid om</w:t>
      </w:r>
      <w:r w:rsidR="00560615" w:rsidRPr="00E15CDD">
        <w:rPr>
          <w:rFonts w:cs="Times New Roman"/>
          <w:rPrChange w:id="1192" w:author="Stagair1" w:date="2018-05-08T16:40:00Z">
            <w:rPr>
              <w:rFonts w:cs="Times New Roman"/>
              <w:lang w:val="nl-NL"/>
            </w:rPr>
          </w:rPrChange>
        </w:rPr>
        <w:t xml:space="preserve"> te werken met een oog </w:t>
      </w:r>
      <w:r w:rsidR="00B90F21" w:rsidRPr="00E15CDD">
        <w:rPr>
          <w:rFonts w:cs="Times New Roman"/>
          <w:rPrChange w:id="1193" w:author="Stagair1" w:date="2018-05-08T16:40:00Z">
            <w:rPr>
              <w:rFonts w:cs="Times New Roman"/>
              <w:lang w:val="nl-NL"/>
            </w:rPr>
          </w:rPrChange>
        </w:rPr>
        <w:t>voor</w:t>
      </w:r>
      <w:r w:rsidR="00560615" w:rsidRPr="00E15CDD">
        <w:rPr>
          <w:rFonts w:cs="Times New Roman"/>
          <w:rPrChange w:id="1194" w:author="Stagair1" w:date="2018-05-08T16:40:00Z">
            <w:rPr>
              <w:rFonts w:cs="Times New Roman"/>
              <w:lang w:val="nl-NL"/>
            </w:rPr>
          </w:rPrChange>
        </w:rPr>
        <w:t xml:space="preserve"> de normen en waarden van de ISO.</w:t>
      </w:r>
    </w:p>
    <w:p w14:paraId="1CEBC223" w14:textId="77777777" w:rsidR="00560615" w:rsidRPr="00E15CDD" w:rsidRDefault="009F1306" w:rsidP="00560615">
      <w:pPr>
        <w:rPr>
          <w:rFonts w:cs="Times New Roman"/>
          <w:rPrChange w:id="1195" w:author="Stagair1" w:date="2018-05-08T16:40:00Z">
            <w:rPr>
              <w:rFonts w:cs="Times New Roman"/>
              <w:lang w:val="nl-NL"/>
            </w:rPr>
          </w:rPrChange>
        </w:rPr>
      </w:pPr>
      <w:r w:rsidRPr="00E15CDD">
        <w:rPr>
          <w:rFonts w:cs="Times New Roman"/>
          <w:rPrChange w:id="1196" w:author="Stagair1" w:date="2018-05-08T16:40:00Z">
            <w:rPr>
              <w:rFonts w:cs="Times New Roman"/>
              <w:lang w:val="nl-NL"/>
            </w:rPr>
          </w:rPrChange>
        </w:rPr>
        <w:t>ISO 9001 streeft voornamelijk naar een goede werkstructuur en het bekomen van kwalitatieve eindproducten en diensten voor een maximale klanttevredenheid.</w:t>
      </w:r>
      <w:r w:rsidR="003564CB" w:rsidRPr="00E15CDD">
        <w:rPr>
          <w:rFonts w:cs="Times New Roman"/>
          <w:rPrChange w:id="1197" w:author="Stagair1" w:date="2018-05-08T16:40:00Z">
            <w:rPr>
              <w:rFonts w:cs="Times New Roman"/>
              <w:lang w:val="nl-NL"/>
            </w:rPr>
          </w:rPrChange>
        </w:rPr>
        <w:t xml:space="preserve"> Het is een internationale standaard met lokale herkenning, dat haalbaar is voor elk bedrijf ongeacht de grootte of omzet ervan.</w:t>
      </w:r>
    </w:p>
    <w:p w14:paraId="1B836F7D" w14:textId="77777777" w:rsidR="007D351F" w:rsidRPr="00E15CDD" w:rsidRDefault="007D351F" w:rsidP="00560615">
      <w:pPr>
        <w:rPr>
          <w:rFonts w:cs="Times New Roman"/>
          <w:rPrChange w:id="1198" w:author="Stagair1" w:date="2018-05-08T16:40:00Z">
            <w:rPr>
              <w:rFonts w:cs="Times New Roman"/>
              <w:lang w:val="nl-NL"/>
            </w:rPr>
          </w:rPrChange>
        </w:rPr>
      </w:pPr>
      <w:r w:rsidRPr="0056094B">
        <w:rPr>
          <w:noProof/>
          <w:lang w:eastAsia="nl-BE"/>
        </w:rPr>
        <w:lastRenderedPageBreak/>
        <w:drawing>
          <wp:inline distT="0" distB="0" distL="0" distR="0" wp14:anchorId="076EAB12" wp14:editId="3BA576A1">
            <wp:extent cx="5571459" cy="4635610"/>
            <wp:effectExtent l="0" t="0" r="0" b="0"/>
            <wp:docPr id="18" name="Picture 18" descr="https://qph.ec.quoracdn.net/main-qimg-b1fc8f9e0cab883e2e628576f6dd464e-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qph.ec.quoracdn.net/main-qimg-b1fc8f9e0cab883e2e628576f6dd464e-c"/>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5671070" cy="4718489"/>
                    </a:xfrm>
                    <a:prstGeom prst="rect">
                      <a:avLst/>
                    </a:prstGeom>
                    <a:noFill/>
                    <a:ln>
                      <a:noFill/>
                    </a:ln>
                  </pic:spPr>
                </pic:pic>
              </a:graphicData>
            </a:graphic>
          </wp:inline>
        </w:drawing>
      </w:r>
    </w:p>
    <w:p w14:paraId="1C58DFC9" w14:textId="77777777" w:rsidR="007D351F" w:rsidRPr="00E15CDD" w:rsidRDefault="004A6191" w:rsidP="004A6191">
      <w:pPr>
        <w:pStyle w:val="Bijschrift"/>
        <w:rPr>
          <w:rFonts w:cs="Times New Roman"/>
          <w:i w:val="0"/>
          <w:sz w:val="20"/>
          <w:rPrChange w:id="1199" w:author="Stagair1" w:date="2018-05-08T16:40:00Z">
            <w:rPr>
              <w:rFonts w:cs="Times New Roman"/>
              <w:i w:val="0"/>
              <w:sz w:val="20"/>
              <w:lang w:val="nl-NL"/>
            </w:rPr>
          </w:rPrChange>
        </w:rPr>
      </w:pPr>
      <w:bookmarkStart w:id="1200" w:name="_Toc509822894"/>
      <w:bookmarkStart w:id="1201" w:name="_Toc509850452"/>
      <w:bookmarkStart w:id="1202" w:name="_Toc512457909"/>
      <w:r w:rsidRPr="00E15CDD">
        <w:rPr>
          <w:rPrChange w:id="1203" w:author="Stagair1" w:date="2018-05-08T16:40:00Z">
            <w:rPr>
              <w:lang w:val="nl-NL"/>
            </w:rPr>
          </w:rPrChange>
        </w:rPr>
        <w:t xml:space="preserve">Figuur </w:t>
      </w:r>
      <w:ins w:id="1204" w:author="Stagair1" w:date="2018-05-08T17:40:00Z">
        <w:r w:rsidR="00060962">
          <w:fldChar w:fldCharType="begin"/>
        </w:r>
        <w:r w:rsidR="00060962">
          <w:instrText xml:space="preserve"> STYLEREF 1 \s </w:instrText>
        </w:r>
      </w:ins>
      <w:r w:rsidR="00060962">
        <w:fldChar w:fldCharType="separate"/>
      </w:r>
      <w:r w:rsidR="00060962">
        <w:rPr>
          <w:noProof/>
        </w:rPr>
        <w:t>1</w:t>
      </w:r>
      <w:ins w:id="120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206" w:author="Stagair1" w:date="2018-05-08T17:40:00Z">
        <w:r w:rsidR="00060962">
          <w:rPr>
            <w:noProof/>
          </w:rPr>
          <w:t>1</w:t>
        </w:r>
        <w:r w:rsidR="00060962">
          <w:fldChar w:fldCharType="end"/>
        </w:r>
      </w:ins>
      <w:del w:id="1207" w:author="Stagair1" w:date="2018-05-08T16:39:00Z">
        <w:r w:rsidR="006463A1" w:rsidRPr="00E15CDD" w:rsidDel="00E15CDD">
          <w:rPr>
            <w:rPrChange w:id="1208" w:author="Stagair1" w:date="2018-05-08T16:40:00Z">
              <w:rPr>
                <w:lang w:val="nl-NL"/>
              </w:rPr>
            </w:rPrChange>
          </w:rPr>
          <w:fldChar w:fldCharType="begin"/>
        </w:r>
        <w:r w:rsidR="006463A1" w:rsidRPr="00E15CDD" w:rsidDel="00E15CDD">
          <w:rPr>
            <w:rPrChange w:id="1209" w:author="Stagair1" w:date="2018-05-08T16:40:00Z">
              <w:rPr>
                <w:lang w:val="nl-NL"/>
              </w:rPr>
            </w:rPrChange>
          </w:rPr>
          <w:delInstrText xml:space="preserve"> STYLEREF 1 \s </w:delInstrText>
        </w:r>
        <w:r w:rsidR="006463A1" w:rsidRPr="00E15CDD" w:rsidDel="00E15CDD">
          <w:rPr>
            <w:rPrChange w:id="1210" w:author="Stagair1" w:date="2018-05-08T16:40:00Z">
              <w:rPr>
                <w:lang w:val="nl-NL"/>
              </w:rPr>
            </w:rPrChange>
          </w:rPr>
          <w:fldChar w:fldCharType="separate"/>
        </w:r>
        <w:r w:rsidR="006463A1" w:rsidRPr="00E15CDD" w:rsidDel="00E15CDD">
          <w:rPr>
            <w:rPrChange w:id="1211" w:author="Stagair1" w:date="2018-05-08T16:40:00Z">
              <w:rPr>
                <w:lang w:val="nl-NL"/>
              </w:rPr>
            </w:rPrChange>
          </w:rPr>
          <w:delText>1</w:delText>
        </w:r>
        <w:r w:rsidR="006463A1" w:rsidRPr="00E15CDD" w:rsidDel="00E15CDD">
          <w:rPr>
            <w:rPrChange w:id="1212" w:author="Stagair1" w:date="2018-05-08T16:40:00Z">
              <w:rPr>
                <w:lang w:val="nl-NL"/>
              </w:rPr>
            </w:rPrChange>
          </w:rPr>
          <w:fldChar w:fldCharType="end"/>
        </w:r>
        <w:r w:rsidR="006463A1" w:rsidRPr="00E15CDD" w:rsidDel="00E15CDD">
          <w:rPr>
            <w:rPrChange w:id="1213" w:author="Stagair1" w:date="2018-05-08T16:40:00Z">
              <w:rPr>
                <w:lang w:val="nl-NL"/>
              </w:rPr>
            </w:rPrChange>
          </w:rPr>
          <w:noBreakHyphen/>
        </w:r>
        <w:r w:rsidR="006463A1" w:rsidRPr="00E15CDD" w:rsidDel="00E15CDD">
          <w:rPr>
            <w:rPrChange w:id="1214" w:author="Stagair1" w:date="2018-05-08T16:40:00Z">
              <w:rPr>
                <w:lang w:val="nl-NL"/>
              </w:rPr>
            </w:rPrChange>
          </w:rPr>
          <w:fldChar w:fldCharType="begin"/>
        </w:r>
        <w:r w:rsidR="006463A1" w:rsidRPr="00E15CDD" w:rsidDel="00E15CDD">
          <w:rPr>
            <w:rPrChange w:id="1215" w:author="Stagair1" w:date="2018-05-08T16:40:00Z">
              <w:rPr>
                <w:lang w:val="nl-NL"/>
              </w:rPr>
            </w:rPrChange>
          </w:rPr>
          <w:delInstrText xml:space="preserve"> SEQ Figuur \* ARABIC \s 1 </w:delInstrText>
        </w:r>
        <w:r w:rsidR="006463A1" w:rsidRPr="00E15CDD" w:rsidDel="00E15CDD">
          <w:rPr>
            <w:rPrChange w:id="1216" w:author="Stagair1" w:date="2018-05-08T16:40:00Z">
              <w:rPr>
                <w:lang w:val="nl-NL"/>
              </w:rPr>
            </w:rPrChange>
          </w:rPr>
          <w:fldChar w:fldCharType="separate"/>
        </w:r>
        <w:r w:rsidR="006463A1" w:rsidRPr="00E15CDD" w:rsidDel="00E15CDD">
          <w:rPr>
            <w:rPrChange w:id="1217" w:author="Stagair1" w:date="2018-05-08T16:40:00Z">
              <w:rPr>
                <w:lang w:val="nl-NL"/>
              </w:rPr>
            </w:rPrChange>
          </w:rPr>
          <w:delText>1</w:delText>
        </w:r>
        <w:r w:rsidR="006463A1" w:rsidRPr="00E15CDD" w:rsidDel="00E15CDD">
          <w:rPr>
            <w:rPrChange w:id="1218" w:author="Stagair1" w:date="2018-05-08T16:40:00Z">
              <w:rPr>
                <w:lang w:val="nl-NL"/>
              </w:rPr>
            </w:rPrChange>
          </w:rPr>
          <w:fldChar w:fldCharType="end"/>
        </w:r>
      </w:del>
      <w:r w:rsidRPr="00E15CDD">
        <w:rPr>
          <w:rPrChange w:id="1219" w:author="Stagair1" w:date="2018-05-08T16:40:00Z">
            <w:rPr>
              <w:lang w:val="nl-NL"/>
            </w:rPr>
          </w:rPrChange>
        </w:rPr>
        <w:t>: De voordelen van ISO 9001 gecertificeerde bedrijven</w:t>
      </w:r>
      <w:bookmarkEnd w:id="1200"/>
      <w:r w:rsidR="002F2947" w:rsidRPr="00E15CDD">
        <w:rPr>
          <w:rPrChange w:id="1220" w:author="Stagair1" w:date="2018-05-08T16:40:00Z">
            <w:rPr>
              <w:lang w:val="nl-NL"/>
            </w:rPr>
          </w:rPrChange>
        </w:rPr>
        <w:t>.</w:t>
      </w:r>
      <w:r w:rsidRPr="00E15CDD">
        <w:rPr>
          <w:rPrChange w:id="1221" w:author="Stagair1" w:date="2018-05-08T16:40:00Z">
            <w:rPr>
              <w:lang w:val="nl-NL"/>
            </w:rPr>
          </w:rPrChange>
        </w:rPr>
        <w:t xml:space="preserve"> </w:t>
      </w:r>
      <w:sdt>
        <w:sdtPr>
          <w:id w:val="-1637719007"/>
          <w:citation/>
        </w:sdtPr>
        <w:sdtContent>
          <w:r w:rsidR="00812889" w:rsidRPr="00E15CDD">
            <w:rPr>
              <w:rPrChange w:id="1222" w:author="Stagair1" w:date="2018-05-08T16:40:00Z">
                <w:rPr>
                  <w:lang w:val="nl-NL"/>
                </w:rPr>
              </w:rPrChange>
            </w:rPr>
            <w:fldChar w:fldCharType="begin"/>
          </w:r>
          <w:r w:rsidR="00812889" w:rsidRPr="00E15CDD">
            <w:rPr>
              <w:rPrChange w:id="1223" w:author="Stagair1" w:date="2018-05-08T16:40:00Z">
                <w:rPr>
                  <w:lang w:val="nl-NL"/>
                </w:rPr>
              </w:rPrChange>
            </w:rPr>
            <w:instrText xml:space="preserve"> CITATION Kau16 \l 1033 </w:instrText>
          </w:r>
          <w:r w:rsidR="00812889" w:rsidRPr="00E15CDD">
            <w:rPr>
              <w:rPrChange w:id="1224" w:author="Stagair1" w:date="2018-05-08T16:40:00Z">
                <w:rPr>
                  <w:lang w:val="nl-NL"/>
                </w:rPr>
              </w:rPrChange>
            </w:rPr>
            <w:fldChar w:fldCharType="separate"/>
          </w:r>
          <w:r w:rsidR="006F20A4" w:rsidRPr="00E15CDD">
            <w:rPr>
              <w:rPrChange w:id="1225" w:author="Stagair1" w:date="2018-05-08T16:40:00Z">
                <w:rPr>
                  <w:noProof/>
                  <w:lang w:val="nl-NL"/>
                </w:rPr>
              </w:rPrChange>
            </w:rPr>
            <w:t>[2]</w:t>
          </w:r>
          <w:r w:rsidR="00812889" w:rsidRPr="00E15CDD">
            <w:rPr>
              <w:rPrChange w:id="1226" w:author="Stagair1" w:date="2018-05-08T16:40:00Z">
                <w:rPr>
                  <w:lang w:val="nl-NL"/>
                </w:rPr>
              </w:rPrChange>
            </w:rPr>
            <w:fldChar w:fldCharType="end"/>
          </w:r>
        </w:sdtContent>
      </w:sdt>
      <w:bookmarkEnd w:id="1201"/>
      <w:bookmarkEnd w:id="1202"/>
    </w:p>
    <w:p w14:paraId="188DDF8A" w14:textId="77777777" w:rsidR="007D351F" w:rsidRPr="00E15CDD" w:rsidRDefault="007D351F" w:rsidP="00560615">
      <w:pPr>
        <w:rPr>
          <w:rFonts w:cs="Times New Roman"/>
          <w:rPrChange w:id="1227" w:author="Stagair1" w:date="2018-05-08T16:40:00Z">
            <w:rPr>
              <w:rFonts w:cs="Times New Roman"/>
              <w:lang w:val="nl-NL"/>
            </w:rPr>
          </w:rPrChange>
        </w:rPr>
      </w:pPr>
    </w:p>
    <w:p w14:paraId="15C5697B" w14:textId="77777777" w:rsidR="00560615" w:rsidRPr="00E15CDD" w:rsidRDefault="00B90F21" w:rsidP="00560615">
      <w:pPr>
        <w:rPr>
          <w:rFonts w:cs="Times New Roman"/>
          <w:rPrChange w:id="1228" w:author="Stagair1" w:date="2018-05-08T16:40:00Z">
            <w:rPr>
              <w:rFonts w:cs="Times New Roman"/>
              <w:lang w:val="nl-NL"/>
            </w:rPr>
          </w:rPrChange>
        </w:rPr>
      </w:pPr>
      <w:r w:rsidRPr="00E15CDD">
        <w:rPr>
          <w:rFonts w:cs="Times New Roman"/>
          <w:rPrChange w:id="1229" w:author="Stagair1" w:date="2018-05-08T16:40:00Z">
            <w:rPr>
              <w:rFonts w:cs="Times New Roman"/>
              <w:lang w:val="nl-NL"/>
            </w:rPr>
          </w:rPrChange>
        </w:rPr>
        <w:t>Voor het behalen van het ISO 9001 certificaat wordt de aandacht voornamelijk gericht op het volgende:</w:t>
      </w:r>
    </w:p>
    <w:p w14:paraId="516C5DF0" w14:textId="77777777" w:rsidR="00560615" w:rsidRPr="00E15CDD" w:rsidRDefault="00E172F7" w:rsidP="00560615">
      <w:pPr>
        <w:pStyle w:val="Lijstalinea"/>
        <w:numPr>
          <w:ilvl w:val="0"/>
          <w:numId w:val="1"/>
        </w:numPr>
        <w:rPr>
          <w:rFonts w:cs="Times New Roman"/>
          <w:rPrChange w:id="1230" w:author="Stagair1" w:date="2018-05-08T16:40:00Z">
            <w:rPr>
              <w:rFonts w:cs="Times New Roman"/>
              <w:lang w:val="nl-NL"/>
            </w:rPr>
          </w:rPrChange>
        </w:rPr>
      </w:pPr>
      <w:r w:rsidRPr="00E15CDD">
        <w:rPr>
          <w:rFonts w:cs="Times New Roman"/>
          <w:rPrChange w:id="1231" w:author="Stagair1" w:date="2018-05-08T16:40:00Z">
            <w:rPr>
              <w:rFonts w:cs="Times New Roman"/>
              <w:lang w:val="nl-NL"/>
            </w:rPr>
          </w:rPrChange>
        </w:rPr>
        <w:t>Customer focus</w:t>
      </w:r>
    </w:p>
    <w:p w14:paraId="455C9A40" w14:textId="77777777" w:rsidR="00B90F21" w:rsidRPr="00E15CDD" w:rsidRDefault="00E172F7" w:rsidP="00560615">
      <w:pPr>
        <w:pStyle w:val="Lijstalinea"/>
        <w:numPr>
          <w:ilvl w:val="0"/>
          <w:numId w:val="1"/>
        </w:numPr>
        <w:rPr>
          <w:rFonts w:cs="Times New Roman"/>
          <w:rPrChange w:id="1232" w:author="Stagair1" w:date="2018-05-08T16:40:00Z">
            <w:rPr>
              <w:rFonts w:cs="Times New Roman"/>
              <w:lang w:val="nl-NL"/>
            </w:rPr>
          </w:rPrChange>
        </w:rPr>
      </w:pPr>
      <w:r w:rsidRPr="00E15CDD">
        <w:rPr>
          <w:rFonts w:cs="Times New Roman"/>
          <w:rPrChange w:id="1233" w:author="Stagair1" w:date="2018-05-08T16:40:00Z">
            <w:rPr>
              <w:rFonts w:cs="Times New Roman"/>
              <w:lang w:val="nl-NL"/>
            </w:rPr>
          </w:rPrChange>
        </w:rPr>
        <w:t>Leadership</w:t>
      </w:r>
    </w:p>
    <w:p w14:paraId="0C966FD5" w14:textId="77777777" w:rsidR="00B90F21" w:rsidRPr="00E15CDD" w:rsidRDefault="00E172F7" w:rsidP="00560615">
      <w:pPr>
        <w:pStyle w:val="Lijstalinea"/>
        <w:numPr>
          <w:ilvl w:val="0"/>
          <w:numId w:val="1"/>
        </w:numPr>
        <w:rPr>
          <w:rFonts w:cs="Times New Roman"/>
          <w:rPrChange w:id="1234" w:author="Stagair1" w:date="2018-05-08T16:40:00Z">
            <w:rPr>
              <w:rFonts w:cs="Times New Roman"/>
              <w:lang w:val="nl-NL"/>
            </w:rPr>
          </w:rPrChange>
        </w:rPr>
      </w:pPr>
      <w:r w:rsidRPr="00E15CDD">
        <w:rPr>
          <w:rFonts w:cs="Times New Roman"/>
          <w:rPrChange w:id="1235" w:author="Stagair1" w:date="2018-05-08T16:40:00Z">
            <w:rPr>
              <w:rFonts w:cs="Times New Roman"/>
              <w:lang w:val="nl-NL"/>
            </w:rPr>
          </w:rPrChange>
        </w:rPr>
        <w:t>Engagement of people</w:t>
      </w:r>
    </w:p>
    <w:p w14:paraId="024CE50C" w14:textId="77777777" w:rsidR="00B90F21" w:rsidRPr="00E15CDD" w:rsidRDefault="00E172F7" w:rsidP="00560615">
      <w:pPr>
        <w:pStyle w:val="Lijstalinea"/>
        <w:numPr>
          <w:ilvl w:val="0"/>
          <w:numId w:val="1"/>
        </w:numPr>
        <w:rPr>
          <w:rFonts w:cs="Times New Roman"/>
          <w:rPrChange w:id="1236" w:author="Stagair1" w:date="2018-05-08T16:40:00Z">
            <w:rPr>
              <w:rFonts w:cs="Times New Roman"/>
              <w:lang w:val="nl-NL"/>
            </w:rPr>
          </w:rPrChange>
        </w:rPr>
      </w:pPr>
      <w:r w:rsidRPr="00E15CDD">
        <w:rPr>
          <w:rFonts w:cs="Times New Roman"/>
          <w:rPrChange w:id="1237" w:author="Stagair1" w:date="2018-05-08T16:40:00Z">
            <w:rPr>
              <w:rFonts w:cs="Times New Roman"/>
              <w:lang w:val="nl-NL"/>
            </w:rPr>
          </w:rPrChange>
        </w:rPr>
        <w:t>Process approach</w:t>
      </w:r>
    </w:p>
    <w:p w14:paraId="5AFBA658" w14:textId="77777777" w:rsidR="00B90F21" w:rsidRPr="00E15CDD" w:rsidRDefault="00E172F7" w:rsidP="00560615">
      <w:pPr>
        <w:pStyle w:val="Lijstalinea"/>
        <w:numPr>
          <w:ilvl w:val="0"/>
          <w:numId w:val="1"/>
        </w:numPr>
        <w:rPr>
          <w:rFonts w:cs="Times New Roman"/>
          <w:rPrChange w:id="1238" w:author="Stagair1" w:date="2018-05-08T16:40:00Z">
            <w:rPr>
              <w:rFonts w:cs="Times New Roman"/>
              <w:lang w:val="nl-NL"/>
            </w:rPr>
          </w:rPrChange>
        </w:rPr>
      </w:pPr>
      <w:r w:rsidRPr="00E15CDD">
        <w:rPr>
          <w:rFonts w:cs="Times New Roman"/>
          <w:rPrChange w:id="1239" w:author="Stagair1" w:date="2018-05-08T16:40:00Z">
            <w:rPr>
              <w:rFonts w:cs="Times New Roman"/>
              <w:lang w:val="nl-NL"/>
            </w:rPr>
          </w:rPrChange>
        </w:rPr>
        <w:t>Improvement</w:t>
      </w:r>
    </w:p>
    <w:p w14:paraId="03296587" w14:textId="77777777" w:rsidR="00B90F21" w:rsidRPr="00E15CDD" w:rsidRDefault="00B90F21" w:rsidP="00560615">
      <w:pPr>
        <w:pStyle w:val="Lijstalinea"/>
        <w:numPr>
          <w:ilvl w:val="0"/>
          <w:numId w:val="1"/>
        </w:numPr>
        <w:rPr>
          <w:rFonts w:cs="Times New Roman"/>
          <w:rPrChange w:id="1240" w:author="Stagair1" w:date="2018-05-08T16:40:00Z">
            <w:rPr>
              <w:rFonts w:cs="Times New Roman"/>
              <w:lang w:val="nl-NL"/>
            </w:rPr>
          </w:rPrChange>
        </w:rPr>
      </w:pPr>
      <w:r w:rsidRPr="00E15CDD">
        <w:rPr>
          <w:rFonts w:cs="Times New Roman"/>
          <w:rPrChange w:id="1241" w:author="Stagair1" w:date="2018-05-08T16:40:00Z">
            <w:rPr>
              <w:rFonts w:cs="Times New Roman"/>
              <w:lang w:val="nl-NL"/>
            </w:rPr>
          </w:rPrChange>
        </w:rPr>
        <w:t xml:space="preserve">Evidence-based </w:t>
      </w:r>
      <w:r w:rsidR="00E172F7" w:rsidRPr="00E15CDD">
        <w:rPr>
          <w:rFonts w:cs="Times New Roman"/>
          <w:rPrChange w:id="1242" w:author="Stagair1" w:date="2018-05-08T16:40:00Z">
            <w:rPr>
              <w:rFonts w:cs="Times New Roman"/>
              <w:lang w:val="nl-NL"/>
            </w:rPr>
          </w:rPrChange>
        </w:rPr>
        <w:t>decission making</w:t>
      </w:r>
    </w:p>
    <w:p w14:paraId="66289135" w14:textId="77777777" w:rsidR="00B90F21" w:rsidRPr="00E15CDD" w:rsidRDefault="00E172F7" w:rsidP="00560615">
      <w:pPr>
        <w:pStyle w:val="Lijstalinea"/>
        <w:numPr>
          <w:ilvl w:val="0"/>
          <w:numId w:val="1"/>
        </w:numPr>
        <w:rPr>
          <w:rFonts w:cs="Times New Roman"/>
          <w:rPrChange w:id="1243" w:author="Stagair1" w:date="2018-05-08T16:40:00Z">
            <w:rPr>
              <w:rFonts w:cs="Times New Roman"/>
              <w:lang w:val="nl-NL"/>
            </w:rPr>
          </w:rPrChange>
        </w:rPr>
      </w:pPr>
      <w:r w:rsidRPr="00E15CDD">
        <w:rPr>
          <w:rFonts w:cs="Times New Roman"/>
          <w:rPrChange w:id="1244" w:author="Stagair1" w:date="2018-05-08T16:40:00Z">
            <w:rPr>
              <w:rFonts w:cs="Times New Roman"/>
              <w:lang w:val="nl-NL"/>
            </w:rPr>
          </w:rPrChange>
        </w:rPr>
        <w:t>Relationship management</w:t>
      </w:r>
    </w:p>
    <w:p w14:paraId="3D577BB1" w14:textId="77777777" w:rsidR="00B90F21" w:rsidRPr="00E15CDD" w:rsidRDefault="00E172F7" w:rsidP="00B90F21">
      <w:pPr>
        <w:rPr>
          <w:rFonts w:cs="Times New Roman"/>
          <w:rPrChange w:id="1245" w:author="Stagair1" w:date="2018-05-08T16:40:00Z">
            <w:rPr>
              <w:rFonts w:cs="Times New Roman"/>
              <w:lang w:val="nl-NL"/>
            </w:rPr>
          </w:rPrChange>
        </w:rPr>
      </w:pPr>
      <w:r w:rsidRPr="00E15CDD">
        <w:rPr>
          <w:rFonts w:cs="Times New Roman"/>
          <w:rPrChange w:id="1246" w:author="Stagair1" w:date="2018-05-08T16:40:00Z">
            <w:rPr>
              <w:rFonts w:cs="Times New Roman"/>
              <w:lang w:val="nl-NL"/>
            </w:rPr>
          </w:rPrChange>
        </w:rPr>
        <w:t xml:space="preserve">Deze vormen de zeven </w:t>
      </w:r>
      <w:r w:rsidR="00804F61" w:rsidRPr="00E15CDD">
        <w:rPr>
          <w:rFonts w:cs="Times New Roman"/>
          <w:rPrChange w:id="1247" w:author="Stagair1" w:date="2018-05-08T16:40:00Z">
            <w:rPr>
              <w:rFonts w:cs="Times New Roman"/>
              <w:lang w:val="nl-NL"/>
            </w:rPr>
          </w:rPrChange>
        </w:rPr>
        <w:t>Quality Management P</w:t>
      </w:r>
      <w:r w:rsidRPr="00E15CDD">
        <w:rPr>
          <w:rFonts w:cs="Times New Roman"/>
          <w:rPrChange w:id="1248" w:author="Stagair1" w:date="2018-05-08T16:40:00Z">
            <w:rPr>
              <w:rFonts w:cs="Times New Roman"/>
              <w:lang w:val="nl-NL"/>
            </w:rPr>
          </w:rPrChange>
        </w:rPr>
        <w:t>rinciples</w:t>
      </w:r>
      <w:r w:rsidR="00B90F21" w:rsidRPr="00E15CDD">
        <w:rPr>
          <w:rFonts w:cs="Times New Roman"/>
          <w:rPrChange w:id="1249" w:author="Stagair1" w:date="2018-05-08T16:40:00Z">
            <w:rPr>
              <w:rFonts w:cs="Times New Roman"/>
              <w:lang w:val="nl-NL"/>
            </w:rPr>
          </w:rPrChange>
        </w:rPr>
        <w:t xml:space="preserve"> (QMP) van de ISO 9001 norm.</w:t>
      </w:r>
    </w:p>
    <w:p w14:paraId="6031132F" w14:textId="77777777" w:rsidR="00B90F21" w:rsidRPr="00E15CDD" w:rsidRDefault="00804F61" w:rsidP="00B90F21">
      <w:pPr>
        <w:rPr>
          <w:rFonts w:cs="Times New Roman"/>
          <w:rPrChange w:id="1250" w:author="Stagair1" w:date="2018-05-08T16:40:00Z">
            <w:rPr>
              <w:rFonts w:cs="Times New Roman"/>
              <w:lang w:val="nl-NL"/>
            </w:rPr>
          </w:rPrChange>
        </w:rPr>
      </w:pPr>
      <w:r w:rsidRPr="00E15CDD">
        <w:rPr>
          <w:rFonts w:cs="Times New Roman"/>
          <w:rPrChange w:id="1251" w:author="Stagair1" w:date="2018-05-08T16:40:00Z">
            <w:rPr>
              <w:rFonts w:cs="Times New Roman"/>
              <w:lang w:val="nl-NL"/>
            </w:rPr>
          </w:rPrChange>
        </w:rPr>
        <w:t>Het “Quality management systems – Requirements” document bevat alle informatie waarmee het bedrijf rekening moet houden om kwalitatief werk te kunnen leveren</w:t>
      </w:r>
      <w:r w:rsidR="0052683C" w:rsidRPr="00E15CDD">
        <w:rPr>
          <w:rFonts w:cs="Times New Roman"/>
          <w:rPrChange w:id="1252" w:author="Stagair1" w:date="2018-05-08T16:40:00Z">
            <w:rPr>
              <w:rFonts w:cs="Times New Roman"/>
              <w:lang w:val="nl-NL"/>
            </w:rPr>
          </w:rPrChange>
        </w:rPr>
        <w:t>,</w:t>
      </w:r>
      <w:r w:rsidRPr="00E15CDD">
        <w:rPr>
          <w:rFonts w:cs="Times New Roman"/>
          <w:rPrChange w:id="1253" w:author="Stagair1" w:date="2018-05-08T16:40:00Z">
            <w:rPr>
              <w:rFonts w:cs="Times New Roman"/>
              <w:lang w:val="nl-NL"/>
            </w:rPr>
          </w:rPrChange>
        </w:rPr>
        <w:t xml:space="preserve"> en het ISO 9001:2015 certificaat te kunnen behalen.</w:t>
      </w:r>
      <w:r w:rsidR="006C496A" w:rsidRPr="00E15CDD">
        <w:rPr>
          <w:rFonts w:cs="Times New Roman"/>
          <w:rPrChange w:id="1254" w:author="Stagair1" w:date="2018-05-08T16:40:00Z">
            <w:rPr>
              <w:rFonts w:cs="Times New Roman"/>
              <w:lang w:val="nl-NL"/>
            </w:rPr>
          </w:rPrChange>
        </w:rPr>
        <w:t xml:space="preserve"> </w:t>
      </w:r>
      <w:sdt>
        <w:sdtPr>
          <w:rPr>
            <w:rFonts w:cs="Times New Roman"/>
          </w:rPr>
          <w:id w:val="-1602791094"/>
          <w:citation/>
        </w:sdtPr>
        <w:sdtContent>
          <w:r w:rsidR="006C496A" w:rsidRPr="00E15CDD">
            <w:rPr>
              <w:rFonts w:cs="Times New Roman"/>
              <w:rPrChange w:id="1255" w:author="Stagair1" w:date="2018-05-08T16:40:00Z">
                <w:rPr>
                  <w:rFonts w:cs="Times New Roman"/>
                  <w:lang w:val="nl-NL"/>
                </w:rPr>
              </w:rPrChange>
            </w:rPr>
            <w:fldChar w:fldCharType="begin"/>
          </w:r>
          <w:r w:rsidR="00AD33D1" w:rsidRPr="00E15CDD">
            <w:rPr>
              <w:rFonts w:cs="Times New Roman"/>
              <w:rPrChange w:id="1256" w:author="Stagair1" w:date="2018-05-08T16:40:00Z">
                <w:rPr>
                  <w:rFonts w:cs="Times New Roman"/>
                  <w:lang w:val="nl-NL"/>
                </w:rPr>
              </w:rPrChange>
            </w:rPr>
            <w:instrText xml:space="preserve">CITATION Wik18 \l 2067 </w:instrText>
          </w:r>
          <w:r w:rsidR="006C496A" w:rsidRPr="00E15CDD">
            <w:rPr>
              <w:rFonts w:cs="Times New Roman"/>
              <w:rPrChange w:id="1257" w:author="Stagair1" w:date="2018-05-08T16:40:00Z">
                <w:rPr>
                  <w:rFonts w:cs="Times New Roman"/>
                  <w:lang w:val="nl-NL"/>
                </w:rPr>
              </w:rPrChange>
            </w:rPr>
            <w:fldChar w:fldCharType="separate"/>
          </w:r>
          <w:r w:rsidR="006F20A4" w:rsidRPr="00E15CDD">
            <w:rPr>
              <w:rFonts w:cs="Times New Roman"/>
              <w:rPrChange w:id="1258" w:author="Stagair1" w:date="2018-05-08T16:40:00Z">
                <w:rPr>
                  <w:rFonts w:cs="Times New Roman"/>
                  <w:noProof/>
                  <w:lang w:val="nl-NL"/>
                </w:rPr>
              </w:rPrChange>
            </w:rPr>
            <w:t>[3]</w:t>
          </w:r>
          <w:r w:rsidR="006C496A" w:rsidRPr="00E15CDD">
            <w:rPr>
              <w:rFonts w:cs="Times New Roman"/>
              <w:rPrChange w:id="1259" w:author="Stagair1" w:date="2018-05-08T16:40:00Z">
                <w:rPr>
                  <w:rFonts w:cs="Times New Roman"/>
                  <w:lang w:val="nl-NL"/>
                </w:rPr>
              </w:rPrChange>
            </w:rPr>
            <w:fldChar w:fldCharType="end"/>
          </w:r>
        </w:sdtContent>
      </w:sdt>
    </w:p>
    <w:p w14:paraId="55B9E2C4" w14:textId="77777777" w:rsidR="00804F61" w:rsidRPr="00E15CDD" w:rsidRDefault="00322018" w:rsidP="00B90F21">
      <w:pPr>
        <w:rPr>
          <w:rFonts w:cs="Times New Roman"/>
          <w:rPrChange w:id="1260" w:author="Stagair1" w:date="2018-05-08T16:40:00Z">
            <w:rPr>
              <w:rFonts w:cs="Times New Roman"/>
              <w:lang w:val="nl-NL"/>
            </w:rPr>
          </w:rPrChange>
        </w:rPr>
      </w:pPr>
      <w:r w:rsidRPr="00E15CDD">
        <w:rPr>
          <w:rFonts w:cs="Times New Roman"/>
          <w:rPrChange w:id="1261" w:author="Stagair1" w:date="2018-05-08T16:40:00Z">
            <w:rPr>
              <w:rFonts w:cs="Times New Roman"/>
              <w:lang w:val="nl-NL"/>
            </w:rPr>
          </w:rPrChange>
        </w:rPr>
        <w:t>Ieder jaar wordt er vanuit de ISO een opvolgingsnazicht (follow-up audit) gepland. Het certificaat heeft een geldigheidsduur van 3 jaar</w:t>
      </w:r>
      <w:r w:rsidR="003609BF" w:rsidRPr="00E15CDD">
        <w:rPr>
          <w:rFonts w:cs="Times New Roman"/>
          <w:rPrChange w:id="1262" w:author="Stagair1" w:date="2018-05-08T16:40:00Z">
            <w:rPr>
              <w:rFonts w:cs="Times New Roman"/>
              <w:lang w:val="nl-NL"/>
            </w:rPr>
          </w:rPrChange>
        </w:rPr>
        <w:t>.</w:t>
      </w:r>
      <w:r w:rsidRPr="00E15CDD">
        <w:rPr>
          <w:rFonts w:cs="Times New Roman"/>
          <w:rPrChange w:id="1263" w:author="Stagair1" w:date="2018-05-08T16:40:00Z">
            <w:rPr>
              <w:rFonts w:cs="Times New Roman"/>
              <w:lang w:val="nl-NL"/>
            </w:rPr>
          </w:rPrChange>
        </w:rPr>
        <w:t xml:space="preserve"> </w:t>
      </w:r>
      <w:r w:rsidR="003609BF" w:rsidRPr="00E15CDD">
        <w:rPr>
          <w:rFonts w:cs="Times New Roman"/>
          <w:rPrChange w:id="1264" w:author="Stagair1" w:date="2018-05-08T16:40:00Z">
            <w:rPr>
              <w:rFonts w:cs="Times New Roman"/>
              <w:lang w:val="nl-NL"/>
            </w:rPr>
          </w:rPrChange>
        </w:rPr>
        <w:t>O</w:t>
      </w:r>
      <w:r w:rsidRPr="00E15CDD">
        <w:rPr>
          <w:rFonts w:cs="Times New Roman"/>
          <w:rPrChange w:id="1265" w:author="Stagair1" w:date="2018-05-08T16:40:00Z">
            <w:rPr>
              <w:rFonts w:cs="Times New Roman"/>
              <w:lang w:val="nl-NL"/>
            </w:rPr>
          </w:rPrChange>
        </w:rPr>
        <w:t>m de 3 jaar is er dus nood aan een hercertificering.</w:t>
      </w:r>
      <w:r w:rsidR="006C496A" w:rsidRPr="00E15CDD">
        <w:rPr>
          <w:rFonts w:cs="Times New Roman"/>
          <w:rPrChange w:id="1266" w:author="Stagair1" w:date="2018-05-08T16:40:00Z">
            <w:rPr>
              <w:rFonts w:cs="Times New Roman"/>
              <w:lang w:val="nl-NL"/>
            </w:rPr>
          </w:rPrChange>
        </w:rPr>
        <w:t xml:space="preserve"> </w:t>
      </w:r>
      <w:sdt>
        <w:sdtPr>
          <w:rPr>
            <w:rFonts w:cs="Times New Roman"/>
          </w:rPr>
          <w:id w:val="1469326287"/>
          <w:citation/>
        </w:sdtPr>
        <w:sdtContent>
          <w:r w:rsidR="00AA44FC" w:rsidRPr="00E15CDD">
            <w:rPr>
              <w:rFonts w:cs="Times New Roman"/>
              <w:rPrChange w:id="1267" w:author="Stagair1" w:date="2018-05-08T16:40:00Z">
                <w:rPr>
                  <w:rFonts w:cs="Times New Roman"/>
                  <w:lang w:val="nl-NL"/>
                </w:rPr>
              </w:rPrChange>
            </w:rPr>
            <w:fldChar w:fldCharType="begin"/>
          </w:r>
          <w:r w:rsidR="00AA44FC" w:rsidRPr="00E15CDD">
            <w:rPr>
              <w:rFonts w:cs="Times New Roman"/>
              <w:rPrChange w:id="1268" w:author="Stagair1" w:date="2018-05-08T16:40:00Z">
                <w:rPr>
                  <w:rFonts w:cs="Times New Roman"/>
                  <w:lang w:val="nl-NL"/>
                </w:rPr>
              </w:rPrChange>
            </w:rPr>
            <w:instrText xml:space="preserve"> CITATION Jor17 \l 2067 </w:instrText>
          </w:r>
          <w:r w:rsidR="00AA44FC" w:rsidRPr="00E15CDD">
            <w:rPr>
              <w:rFonts w:cs="Times New Roman"/>
              <w:rPrChange w:id="1269" w:author="Stagair1" w:date="2018-05-08T16:40:00Z">
                <w:rPr>
                  <w:rFonts w:cs="Times New Roman"/>
                  <w:lang w:val="nl-NL"/>
                </w:rPr>
              </w:rPrChange>
            </w:rPr>
            <w:fldChar w:fldCharType="separate"/>
          </w:r>
          <w:r w:rsidR="006F20A4" w:rsidRPr="00E15CDD">
            <w:rPr>
              <w:rFonts w:cs="Times New Roman"/>
              <w:rPrChange w:id="1270" w:author="Stagair1" w:date="2018-05-08T16:40:00Z">
                <w:rPr>
                  <w:rFonts w:cs="Times New Roman"/>
                  <w:noProof/>
                  <w:lang w:val="nl-NL"/>
                </w:rPr>
              </w:rPrChange>
            </w:rPr>
            <w:t>[4]</w:t>
          </w:r>
          <w:r w:rsidR="00AA44FC" w:rsidRPr="00E15CDD">
            <w:rPr>
              <w:rFonts w:cs="Times New Roman"/>
              <w:rPrChange w:id="1271" w:author="Stagair1" w:date="2018-05-08T16:40:00Z">
                <w:rPr>
                  <w:rFonts w:cs="Times New Roman"/>
                  <w:lang w:val="nl-NL"/>
                </w:rPr>
              </w:rPrChange>
            </w:rPr>
            <w:fldChar w:fldCharType="end"/>
          </w:r>
        </w:sdtContent>
      </w:sdt>
    </w:p>
    <w:p w14:paraId="573D5A3C" w14:textId="77777777" w:rsidR="00630878" w:rsidRPr="00E15CDD" w:rsidRDefault="00630878" w:rsidP="00B90F21">
      <w:pPr>
        <w:rPr>
          <w:rFonts w:cs="Times New Roman"/>
          <w:rPrChange w:id="1272" w:author="Stagair1" w:date="2018-05-08T16:40:00Z">
            <w:rPr>
              <w:rFonts w:cs="Times New Roman"/>
              <w:lang w:val="nl-NL"/>
            </w:rPr>
          </w:rPrChange>
        </w:rPr>
      </w:pPr>
    </w:p>
    <w:p w14:paraId="67BB9240" w14:textId="77777777" w:rsidR="00FB51A1" w:rsidRPr="00E15CDD" w:rsidRDefault="00FB51A1" w:rsidP="00FB51A1">
      <w:pPr>
        <w:rPr>
          <w:rFonts w:cs="Times New Roman"/>
          <w:rPrChange w:id="1273" w:author="Stagair1" w:date="2018-05-08T16:40:00Z">
            <w:rPr>
              <w:rFonts w:cs="Times New Roman"/>
              <w:lang w:val="nl-NL"/>
            </w:rPr>
          </w:rPrChange>
        </w:rPr>
      </w:pPr>
    </w:p>
    <w:p w14:paraId="21E69504" w14:textId="77777777" w:rsidR="00FB51A1" w:rsidRPr="00E15CDD" w:rsidRDefault="00FB51A1" w:rsidP="002352AB">
      <w:pPr>
        <w:pStyle w:val="Kop2"/>
        <w:rPr>
          <w:rPrChange w:id="1274" w:author="Stagair1" w:date="2018-05-08T16:40:00Z">
            <w:rPr>
              <w:lang w:val="nl-NL"/>
            </w:rPr>
          </w:rPrChange>
        </w:rPr>
      </w:pPr>
      <w:bookmarkStart w:id="1275" w:name="_Toc509827056"/>
      <w:bookmarkStart w:id="1276" w:name="_Toc512841399"/>
      <w:r w:rsidRPr="00E15CDD">
        <w:rPr>
          <w:rPrChange w:id="1277" w:author="Stagair1" w:date="2018-05-08T16:40:00Z">
            <w:rPr>
              <w:lang w:val="nl-NL"/>
            </w:rPr>
          </w:rPrChange>
        </w:rPr>
        <w:lastRenderedPageBreak/>
        <w:t>Bedrijfsstructuur</w:t>
      </w:r>
      <w:bookmarkEnd w:id="1275"/>
      <w:bookmarkEnd w:id="1276"/>
    </w:p>
    <w:p w14:paraId="25EF8648" w14:textId="77777777" w:rsidR="008550C9" w:rsidRPr="00E15CDD" w:rsidRDefault="008550C9" w:rsidP="0052683C">
      <w:pPr>
        <w:rPr>
          <w:rFonts w:cs="Times New Roman"/>
          <w:rPrChange w:id="1278" w:author="Stagair1" w:date="2018-05-08T16:40:00Z">
            <w:rPr>
              <w:rFonts w:cs="Times New Roman"/>
              <w:lang w:val="nl-NL"/>
            </w:rPr>
          </w:rPrChange>
        </w:rPr>
      </w:pPr>
    </w:p>
    <w:p w14:paraId="70FF4B19" w14:textId="77777777" w:rsidR="0052683C" w:rsidRPr="00E15CDD" w:rsidRDefault="00D97873" w:rsidP="0052683C">
      <w:pPr>
        <w:rPr>
          <w:rFonts w:cs="Times New Roman"/>
          <w:rPrChange w:id="1279" w:author="Stagair1" w:date="2018-05-08T16:40:00Z">
            <w:rPr>
              <w:rFonts w:cs="Times New Roman"/>
              <w:lang w:val="nl-NL"/>
            </w:rPr>
          </w:rPrChange>
        </w:rPr>
      </w:pPr>
      <w:r w:rsidRPr="0056094B">
        <w:rPr>
          <w:rFonts w:cs="Times New Roman"/>
          <w:noProof/>
          <w:lang w:eastAsia="nl-BE"/>
        </w:rPr>
        <mc:AlternateContent>
          <mc:Choice Requires="wps">
            <w:drawing>
              <wp:anchor distT="0" distB="0" distL="114300" distR="114300" simplePos="0" relativeHeight="251659264" behindDoc="0" locked="0" layoutInCell="1" allowOverlap="1" wp14:anchorId="55C4D4F4" wp14:editId="7B2A8601">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DE173B2" w14:textId="77777777" w:rsidR="005A0626" w:rsidRDefault="005A0626"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5C4D4F4" id="Rectangle 1" o:spid="_x0000_s1026"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" fillcolor="#5b9bd5 [3204]" strokecolor="#1f4d78 [1604]" strokeweight="1pt">
                <v:textbox>
                  <w:txbxContent>
                    <w:p w14:paraId="7DE173B2" w14:textId="77777777" w:rsidR="005A0626" w:rsidRDefault="005A0626" w:rsidP="00D97873">
                      <w:pPr>
                        <w:jc w:val="center"/>
                      </w:pPr>
                      <w:r>
                        <w:t>CEO</w:t>
                      </w:r>
                    </w:p>
                  </w:txbxContent>
                </v:textbox>
              </v:rect>
            </w:pict>
          </mc:Fallback>
        </mc:AlternateContent>
      </w:r>
    </w:p>
    <w:p w14:paraId="0CF10136" w14:textId="77777777" w:rsidR="003332D7" w:rsidRPr="00E15CDD" w:rsidRDefault="003332D7" w:rsidP="0052683C">
      <w:pPr>
        <w:rPr>
          <w:rFonts w:cs="Times New Roman"/>
          <w:rPrChange w:id="1280" w:author="Stagair1" w:date="2018-05-08T16:40:00Z">
            <w:rPr>
              <w:rFonts w:cs="Times New Roman"/>
              <w:lang w:val="nl-NL"/>
            </w:rPr>
          </w:rPrChange>
        </w:rPr>
      </w:pPr>
    </w:p>
    <w:p w14:paraId="14C8234D" w14:textId="77777777" w:rsidR="003332D7" w:rsidRPr="00E15CDD" w:rsidRDefault="003332D7" w:rsidP="0052683C">
      <w:pPr>
        <w:rPr>
          <w:rFonts w:cs="Times New Roman"/>
          <w:rPrChange w:id="1281" w:author="Stagair1" w:date="2018-05-08T16:40:00Z">
            <w:rPr>
              <w:rFonts w:cs="Times New Roman"/>
              <w:lang w:val="nl-NL"/>
            </w:rPr>
          </w:rPrChange>
        </w:rPr>
      </w:pPr>
    </w:p>
    <w:p w14:paraId="5CFEFAAA" w14:textId="77777777" w:rsidR="0052683C" w:rsidRPr="00E15CDD" w:rsidRDefault="00794DD7" w:rsidP="0052683C">
      <w:pPr>
        <w:rPr>
          <w:rFonts w:cs="Times New Roman"/>
          <w:rPrChange w:id="1282" w:author="Stagair1" w:date="2018-05-08T16:40:00Z">
            <w:rPr>
              <w:rFonts w:cs="Times New Roman"/>
              <w:lang w:val="nl-NL"/>
            </w:rPr>
          </w:rPrChange>
        </w:rPr>
      </w:pPr>
      <w:r w:rsidRPr="0056094B">
        <w:rPr>
          <w:rFonts w:cs="Times New Roman"/>
          <w:noProof/>
          <w:lang w:eastAsia="nl-BE"/>
        </w:rPr>
        <mc:AlternateContent>
          <mc:Choice Requires="wps">
            <w:drawing>
              <wp:anchor distT="0" distB="0" distL="114300" distR="114300" simplePos="0" relativeHeight="251678720" behindDoc="0" locked="0" layoutInCell="1" allowOverlap="1" wp14:anchorId="2963CDC0" wp14:editId="74D8FC1D">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E15CDD">
        <w:rPr>
          <w:rFonts w:cs="Times New Roman"/>
          <w:noProof/>
          <w:lang w:eastAsia="nl-BE"/>
          <w:rPrChange w:id="1283" w:author="Stagair1" w:date="2018-05-08T16:40:00Z">
            <w:rPr>
              <w:rFonts w:cs="Times New Roman"/>
              <w:noProof/>
              <w:lang w:eastAsia="nl-BE"/>
            </w:rPr>
          </w:rPrChange>
        </w:rPr>
        <mc:AlternateContent>
          <mc:Choice Requires="wps">
            <w:drawing>
              <wp:anchor distT="0" distB="0" distL="114300" distR="114300" simplePos="0" relativeHeight="251670528" behindDoc="0" locked="0" layoutInCell="1" allowOverlap="1" wp14:anchorId="434CDBAC" wp14:editId="76942821">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E15CDD">
        <w:rPr>
          <w:rFonts w:cs="Times New Roman"/>
          <w:noProof/>
          <w:lang w:eastAsia="nl-BE"/>
          <w:rPrChange w:id="1284" w:author="Stagair1" w:date="2018-05-08T16:40:00Z">
            <w:rPr>
              <w:rFonts w:cs="Times New Roman"/>
              <w:noProof/>
              <w:lang w:eastAsia="nl-BE"/>
            </w:rPr>
          </w:rPrChange>
        </w:rPr>
        <mc:AlternateContent>
          <mc:Choice Requires="wps">
            <w:drawing>
              <wp:anchor distT="0" distB="0" distL="114300" distR="114300" simplePos="0" relativeHeight="251668480" behindDoc="0" locked="0" layoutInCell="1" allowOverlap="1" wp14:anchorId="2CD4613E" wp14:editId="6AA346B0">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14:paraId="3CE346B7" w14:textId="77777777" w:rsidR="00D97873" w:rsidRPr="00E15CDD" w:rsidRDefault="00D73B5A" w:rsidP="0052683C">
      <w:pPr>
        <w:rPr>
          <w:rFonts w:cs="Times New Roman"/>
          <w:rPrChange w:id="1285" w:author="Stagair1" w:date="2018-05-08T16:40:00Z">
            <w:rPr>
              <w:rFonts w:cs="Times New Roman"/>
              <w:lang w:val="nl-NL"/>
            </w:rPr>
          </w:rPrChange>
        </w:rPr>
      </w:pPr>
      <w:r w:rsidRPr="0056094B">
        <w:rPr>
          <w:rFonts w:cs="Times New Roman"/>
          <w:noProof/>
          <w:lang w:eastAsia="nl-BE"/>
        </w:rPr>
        <mc:AlternateContent>
          <mc:Choice Requires="wps">
            <w:drawing>
              <wp:anchor distT="0" distB="0" distL="114300" distR="114300" simplePos="0" relativeHeight="251661312" behindDoc="0" locked="0" layoutInCell="1" allowOverlap="1" wp14:anchorId="14DBAC80" wp14:editId="4A7566D1">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71155CE0" w14:textId="77777777" w:rsidR="005A0626" w:rsidRDefault="005A0626"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DBAC80" id="Rectangle 2" o:spid="_x0000_s1027"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QhxY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pxIn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DlCHFh9AgAASwUA&#10;AA4AAAAAAAAAAAAAAAAALgIAAGRycy9lMm9Eb2MueG1sUEsBAi0AFAAGAAgAAAAhAH3aPCPcAAAA&#10;CQEAAA8AAAAAAAAAAAAAAAAA1wQAAGRycy9kb3ducmV2LnhtbFBLBQYAAAAABAAEAPMAAADgBQAA&#10;AAA=&#10;" fillcolor="#5b9bd5 [3204]" strokecolor="#1f4d78 [1604]" strokeweight="1pt">
                <v:textbox>
                  <w:txbxContent>
                    <w:p w14:paraId="71155CE0" w14:textId="77777777" w:rsidR="005A0626" w:rsidRDefault="005A0626" w:rsidP="00D97873">
                      <w:pPr>
                        <w:jc w:val="center"/>
                      </w:pPr>
                      <w:r>
                        <w:t>Finance &amp; Administration</w:t>
                      </w:r>
                    </w:p>
                  </w:txbxContent>
                </v:textbox>
              </v:rect>
            </w:pict>
          </mc:Fallback>
        </mc:AlternateContent>
      </w:r>
      <w:r w:rsidR="00794DD7" w:rsidRPr="00E15CDD">
        <w:rPr>
          <w:rFonts w:cs="Times New Roman"/>
          <w:noProof/>
          <w:lang w:eastAsia="nl-BE"/>
          <w:rPrChange w:id="1286" w:author="Stagair1" w:date="2018-05-08T16:40:00Z">
            <w:rPr>
              <w:rFonts w:cs="Times New Roman"/>
              <w:noProof/>
              <w:lang w:eastAsia="nl-BE"/>
            </w:rPr>
          </w:rPrChange>
        </w:rPr>
        <mc:AlternateContent>
          <mc:Choice Requires="wps">
            <w:drawing>
              <wp:anchor distT="0" distB="0" distL="114300" distR="114300" simplePos="0" relativeHeight="251680768" behindDoc="0" locked="0" layoutInCell="1" allowOverlap="1" wp14:anchorId="14F6423C" wp14:editId="4657B743">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15C699CA" w14:textId="77777777" w:rsidR="005A0626" w:rsidRDefault="005A0626"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4F6423C" id="Rectangle 12" o:spid="_x0000_s1028"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J5cRzx9AgAATQUA&#10;AA4AAAAAAAAAAAAAAAAALgIAAGRycy9lMm9Eb2MueG1sUEsBAi0AFAAGAAgAAAAhAPqKMjTcAAAA&#10;CQEAAA8AAAAAAAAAAAAAAAAA1wQAAGRycy9kb3ducmV2LnhtbFBLBQYAAAAABAAEAPMAAADgBQAA&#10;AAA=&#10;" fillcolor="#5b9bd5 [3204]" strokecolor="#1f4d78 [1604]" strokeweight="1pt">
                <v:textbox>
                  <w:txbxContent>
                    <w:p w14:paraId="15C699CA" w14:textId="77777777" w:rsidR="005A0626" w:rsidRDefault="005A0626" w:rsidP="00794DD7">
                      <w:pPr>
                        <w:jc w:val="center"/>
                      </w:pPr>
                      <w:r>
                        <w:t>Human Resources</w:t>
                      </w:r>
                    </w:p>
                  </w:txbxContent>
                </v:textbox>
              </v:rect>
            </w:pict>
          </mc:Fallback>
        </mc:AlternateContent>
      </w:r>
    </w:p>
    <w:p w14:paraId="761CB717" w14:textId="77777777" w:rsidR="00D97873" w:rsidRPr="00E15CDD" w:rsidRDefault="00D97873" w:rsidP="0052683C">
      <w:pPr>
        <w:rPr>
          <w:rFonts w:cs="Times New Roman"/>
          <w:rPrChange w:id="1287" w:author="Stagair1" w:date="2018-05-08T16:40:00Z">
            <w:rPr>
              <w:rFonts w:cs="Times New Roman"/>
              <w:lang w:val="nl-NL"/>
            </w:rPr>
          </w:rPrChange>
        </w:rPr>
      </w:pPr>
    </w:p>
    <w:p w14:paraId="46A8DAAD" w14:textId="77777777" w:rsidR="00D97873" w:rsidRPr="00E15CDD" w:rsidRDefault="00D97873" w:rsidP="0052683C">
      <w:pPr>
        <w:rPr>
          <w:rFonts w:cs="Times New Roman"/>
          <w:rPrChange w:id="1288" w:author="Stagair1" w:date="2018-05-08T16:40:00Z">
            <w:rPr>
              <w:rFonts w:cs="Times New Roman"/>
              <w:lang w:val="nl-NL"/>
            </w:rPr>
          </w:rPrChange>
        </w:rPr>
      </w:pPr>
    </w:p>
    <w:p w14:paraId="56D9F949" w14:textId="77777777" w:rsidR="00D97873" w:rsidRPr="00E15CDD" w:rsidRDefault="00D73B5A" w:rsidP="0052683C">
      <w:pPr>
        <w:rPr>
          <w:rFonts w:cs="Times New Roman"/>
          <w:rPrChange w:id="1289" w:author="Stagair1" w:date="2018-05-08T16:40:00Z">
            <w:rPr>
              <w:rFonts w:cs="Times New Roman"/>
              <w:lang w:val="nl-NL"/>
            </w:rPr>
          </w:rPrChange>
        </w:rPr>
      </w:pPr>
      <w:r w:rsidRPr="0056094B">
        <w:rPr>
          <w:rFonts w:cs="Times New Roman"/>
          <w:noProof/>
          <w:lang w:eastAsia="nl-BE"/>
        </w:rPr>
        <mc:AlternateContent>
          <mc:Choice Requires="wps">
            <w:drawing>
              <wp:anchor distT="0" distB="0" distL="114300" distR="114300" simplePos="0" relativeHeight="251663360" behindDoc="0" locked="0" layoutInCell="1" allowOverlap="1" wp14:anchorId="2E1E5969" wp14:editId="5D58E357">
                <wp:simplePos x="0" y="0"/>
                <wp:positionH relativeFrom="column">
                  <wp:posOffset>0</wp:posOffset>
                </wp:positionH>
                <wp:positionV relativeFrom="paragraph">
                  <wp:posOffset>228904</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3D28F84E" w14:textId="77777777" w:rsidR="005A0626" w:rsidRDefault="005A0626"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1E5969" id="Rectangle 3" o:spid="_x0000_s1029" style="position:absolute;margin-left:0;margin-top:18pt;width:88.6pt;height:51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CMUhJfQ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" fillcolor="#5b9bd5 [3204]" strokecolor="#1f4d78 [1604]" strokeweight="1pt">
                <v:textbox>
                  <w:txbxContent>
                    <w:p w14:paraId="3D28F84E" w14:textId="77777777" w:rsidR="005A0626" w:rsidRDefault="005A0626" w:rsidP="00794DD7">
                      <w:pPr>
                        <w:jc w:val="center"/>
                      </w:pPr>
                      <w:r>
                        <w:t>Customer Care</w:t>
                      </w:r>
                    </w:p>
                  </w:txbxContent>
                </v:textbox>
              </v:rect>
            </w:pict>
          </mc:Fallback>
        </mc:AlternateContent>
      </w:r>
      <w:r w:rsidR="00794DD7" w:rsidRPr="00E15CDD">
        <w:rPr>
          <w:rFonts w:cs="Times New Roman"/>
          <w:noProof/>
          <w:lang w:eastAsia="nl-BE"/>
          <w:rPrChange w:id="1290" w:author="Stagair1" w:date="2018-05-08T16:40:00Z">
            <w:rPr>
              <w:rFonts w:cs="Times New Roman"/>
              <w:noProof/>
              <w:lang w:eastAsia="nl-BE"/>
            </w:rPr>
          </w:rPrChange>
        </w:rPr>
        <mc:AlternateContent>
          <mc:Choice Requires="wps">
            <w:drawing>
              <wp:anchor distT="0" distB="0" distL="114300" distR="114300" simplePos="0" relativeHeight="251676672" behindDoc="0" locked="0" layoutInCell="1" allowOverlap="1" wp14:anchorId="36166469" wp14:editId="1416E7E3">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1D4A7D1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r w:rsidR="00794DD7" w:rsidRPr="00E15CDD">
        <w:rPr>
          <w:rFonts w:cs="Times New Roman"/>
          <w:noProof/>
          <w:lang w:eastAsia="nl-BE"/>
          <w:rPrChange w:id="1291" w:author="Stagair1" w:date="2018-05-08T16:40:00Z">
            <w:rPr>
              <w:rFonts w:cs="Times New Roman"/>
              <w:noProof/>
              <w:lang w:eastAsia="nl-BE"/>
            </w:rPr>
          </w:rPrChange>
        </w:rPr>
        <mc:AlternateContent>
          <mc:Choice Requires="wps">
            <w:drawing>
              <wp:anchor distT="0" distB="0" distL="114300" distR="114300" simplePos="0" relativeHeight="251672576" behindDoc="0" locked="0" layoutInCell="1" allowOverlap="1" wp14:anchorId="4DCABDD7" wp14:editId="75E1BACB">
                <wp:simplePos x="0" y="0"/>
                <wp:positionH relativeFrom="column">
                  <wp:posOffset>1194178</wp:posOffset>
                </wp:positionH>
                <wp:positionV relativeFrom="paragraph">
                  <wp:posOffset>52032</wp:posOffset>
                </wp:positionV>
                <wp:extent cx="1637731" cy="231946"/>
                <wp:effectExtent l="19050" t="19050" r="19685" b="34925"/>
                <wp:wrapNone/>
                <wp:docPr id="8" name="Straight Connector 8"/>
                <wp:cNvGraphicFramePr/>
                <a:graphic xmlns:a="http://schemas.openxmlformats.org/drawingml/2006/main">
                  <a:graphicData uri="http://schemas.microsoft.com/office/word/2010/wordprocessingShape">
                    <wps:wsp>
                      <wps:cNvCnPr/>
                      <wps:spPr>
                        <a:xfrm flipH="1">
                          <a:off x="0" y="0"/>
                          <a:ext cx="1637731" cy="231946"/>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D472398"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4.05pt,4.1pt" to="223pt,22.3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" strokecolor="#5b9bd5 [3204]" strokeweight="3pt">
                <v:stroke joinstyle="miter"/>
              </v:line>
            </w:pict>
          </mc:Fallback>
        </mc:AlternateContent>
      </w:r>
      <w:r w:rsidR="00794DD7" w:rsidRPr="00E15CDD">
        <w:rPr>
          <w:rFonts w:cs="Times New Roman"/>
          <w:noProof/>
          <w:lang w:eastAsia="nl-BE"/>
          <w:rPrChange w:id="1292" w:author="Stagair1" w:date="2018-05-08T16:40:00Z">
            <w:rPr>
              <w:rFonts w:cs="Times New Roman"/>
              <w:noProof/>
              <w:lang w:eastAsia="nl-BE"/>
            </w:rPr>
          </w:rPrChange>
        </w:rPr>
        <mc:AlternateContent>
          <mc:Choice Requires="wps">
            <w:drawing>
              <wp:anchor distT="0" distB="0" distL="114300" distR="114300" simplePos="0" relativeHeight="251674624" behindDoc="0" locked="0" layoutInCell="1" allowOverlap="1" wp14:anchorId="6FC7E7D8" wp14:editId="63162B19">
                <wp:simplePos x="0" y="0"/>
                <wp:positionH relativeFrom="column">
                  <wp:posOffset>2920621</wp:posOffset>
                </wp:positionH>
                <wp:positionV relativeFrom="paragraph">
                  <wp:posOffset>52032</wp:posOffset>
                </wp:positionV>
                <wp:extent cx="1856095" cy="348018"/>
                <wp:effectExtent l="19050" t="19050" r="30480" b="33020"/>
                <wp:wrapNone/>
                <wp:docPr id="9" name="Straight Connector 9"/>
                <wp:cNvGraphicFramePr/>
                <a:graphic xmlns:a="http://schemas.openxmlformats.org/drawingml/2006/main">
                  <a:graphicData uri="http://schemas.microsoft.com/office/word/2010/wordprocessingShape">
                    <wps:wsp>
                      <wps:cNvCnPr/>
                      <wps:spPr>
                        <a:xfrm>
                          <a:off x="0" y="0"/>
                          <a:ext cx="1856095" cy="34801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line w14:anchorId="2F891C12"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95pt,4.1pt" to="376.1pt,31.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" strokecolor="#5b9bd5 [3204]" strokeweight="3pt">
                <v:stroke joinstyle="miter"/>
              </v:line>
            </w:pict>
          </mc:Fallback>
        </mc:AlternateContent>
      </w:r>
    </w:p>
    <w:p w14:paraId="033D4894" w14:textId="77777777" w:rsidR="00794DD7" w:rsidRPr="00E15CDD" w:rsidRDefault="00794DD7" w:rsidP="0052683C">
      <w:pPr>
        <w:rPr>
          <w:rFonts w:cs="Times New Roman"/>
          <w:rPrChange w:id="1293" w:author="Stagair1" w:date="2018-05-08T16:40:00Z">
            <w:rPr>
              <w:rFonts w:cs="Times New Roman"/>
              <w:lang w:val="nl-NL"/>
            </w:rPr>
          </w:rPrChange>
        </w:rPr>
      </w:pPr>
      <w:r w:rsidRPr="0056094B">
        <w:rPr>
          <w:rFonts w:cs="Times New Roman"/>
          <w:noProof/>
          <w:lang w:eastAsia="nl-BE"/>
        </w:rPr>
        <mc:AlternateContent>
          <mc:Choice Requires="wps">
            <w:drawing>
              <wp:anchor distT="0" distB="0" distL="114300" distR="114300" simplePos="0" relativeHeight="251667456" behindDoc="0" locked="0" layoutInCell="1" allowOverlap="1" wp14:anchorId="648051FF" wp14:editId="29D67D67">
                <wp:simplePos x="0" y="0"/>
                <wp:positionH relativeFrom="column">
                  <wp:posOffset>4825365</wp:posOffset>
                </wp:positionH>
                <wp:positionV relativeFrom="paragraph">
                  <wp:posOffset>42214</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62F33312" w14:textId="77777777" w:rsidR="005A0626" w:rsidRDefault="005A0626"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48051FF" id="Rectangle 5" o:spid="_x0000_s1030" style="position:absolute;margin-left:379.95pt;margin-top:3.3pt;width:88.6pt;height:51pt;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uv3Wfg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" fillcolor="#5b9bd5 [3204]" strokecolor="#1f4d78 [1604]" strokeweight="1pt">
                <v:textbox>
                  <w:txbxContent>
                    <w:p w14:paraId="62F33312" w14:textId="77777777" w:rsidR="005A0626" w:rsidRDefault="005A0626" w:rsidP="00794DD7">
                      <w:pPr>
                        <w:jc w:val="center"/>
                      </w:pPr>
                      <w:r>
                        <w:t>Operations</w:t>
                      </w:r>
                    </w:p>
                  </w:txbxContent>
                </v:textbox>
              </v:rect>
            </w:pict>
          </mc:Fallback>
        </mc:AlternateContent>
      </w:r>
    </w:p>
    <w:p w14:paraId="61160E2F" w14:textId="77777777" w:rsidR="00794DD7" w:rsidRPr="00E15CDD" w:rsidRDefault="00794DD7" w:rsidP="0052683C">
      <w:pPr>
        <w:rPr>
          <w:rFonts w:cs="Times New Roman"/>
          <w:rPrChange w:id="1294" w:author="Stagair1" w:date="2018-05-08T16:40:00Z">
            <w:rPr>
              <w:rFonts w:cs="Times New Roman"/>
              <w:lang w:val="nl-NL"/>
            </w:rPr>
          </w:rPrChange>
        </w:rPr>
      </w:pPr>
      <w:r w:rsidRPr="0056094B">
        <w:rPr>
          <w:rFonts w:cs="Times New Roman"/>
          <w:noProof/>
          <w:lang w:eastAsia="nl-BE"/>
        </w:rPr>
        <mc:AlternateContent>
          <mc:Choice Requires="wps">
            <w:drawing>
              <wp:anchor distT="0" distB="0" distL="114300" distR="114300" simplePos="0" relativeHeight="251665408" behindDoc="0" locked="0" layoutInCell="1" allowOverlap="1" wp14:anchorId="2495A320" wp14:editId="1B9FB9C6">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14:paraId="0C0EA04A" w14:textId="77777777" w:rsidR="005A0626" w:rsidRDefault="005A0626"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495A320" id="Rectangle 4" o:spid="_x0000_s1031"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HPay3N9AgAASwUA&#10;AA4AAAAAAAAAAAAAAAAALgIAAGRycy9lMm9Eb2MueG1sUEsBAi0AFAAGAAgAAAAhADQfdXPcAAAA&#10;CQEAAA8AAAAAAAAAAAAAAAAA1wQAAGRycy9kb3ducmV2LnhtbFBLBQYAAAAABAAEAPMAAADgBQAA&#10;AAA=&#10;" fillcolor="#5b9bd5 [3204]" strokecolor="#1f4d78 [1604]" strokeweight="1pt">
                <v:textbox>
                  <w:txbxContent>
                    <w:p w14:paraId="0C0EA04A" w14:textId="77777777" w:rsidR="005A0626" w:rsidRDefault="005A0626" w:rsidP="00794DD7">
                      <w:pPr>
                        <w:jc w:val="center"/>
                      </w:pPr>
                      <w:r>
                        <w:t>Development</w:t>
                      </w:r>
                    </w:p>
                  </w:txbxContent>
                </v:textbox>
              </v:rect>
            </w:pict>
          </mc:Fallback>
        </mc:AlternateContent>
      </w:r>
    </w:p>
    <w:p w14:paraId="262B18AA" w14:textId="77777777" w:rsidR="00794DD7" w:rsidRPr="00E15CDD" w:rsidRDefault="00794DD7" w:rsidP="0052683C">
      <w:pPr>
        <w:rPr>
          <w:rFonts w:cs="Times New Roman"/>
          <w:rPrChange w:id="1295" w:author="Stagair1" w:date="2018-05-08T16:40:00Z">
            <w:rPr>
              <w:rFonts w:cs="Times New Roman"/>
              <w:lang w:val="nl-NL"/>
            </w:rPr>
          </w:rPrChange>
        </w:rPr>
      </w:pPr>
    </w:p>
    <w:p w14:paraId="5E5DF857" w14:textId="77777777" w:rsidR="00794DD7" w:rsidRPr="00E15CDD" w:rsidRDefault="00794DD7" w:rsidP="0052683C">
      <w:pPr>
        <w:rPr>
          <w:rFonts w:cs="Times New Roman"/>
          <w:rPrChange w:id="1296" w:author="Stagair1" w:date="2018-05-08T16:40:00Z">
            <w:rPr>
              <w:rFonts w:cs="Times New Roman"/>
              <w:lang w:val="nl-NL"/>
            </w:rPr>
          </w:rPrChange>
        </w:rPr>
      </w:pPr>
    </w:p>
    <w:p w14:paraId="560CFF7D" w14:textId="77777777" w:rsidR="00794DD7" w:rsidRPr="00E15CDD" w:rsidRDefault="00794DD7" w:rsidP="0052683C">
      <w:pPr>
        <w:rPr>
          <w:rFonts w:cs="Times New Roman"/>
          <w:rPrChange w:id="1297" w:author="Stagair1" w:date="2018-05-08T16:40:00Z">
            <w:rPr>
              <w:rFonts w:cs="Times New Roman"/>
              <w:lang w:val="nl-NL"/>
            </w:rPr>
          </w:rPrChange>
        </w:rPr>
      </w:pPr>
    </w:p>
    <w:p w14:paraId="4BB24F1A" w14:textId="77777777" w:rsidR="00794DD7" w:rsidRPr="00E15CDD" w:rsidRDefault="002F2947" w:rsidP="002F2947">
      <w:pPr>
        <w:pStyle w:val="Bijschrift"/>
        <w:rPr>
          <w:rFonts w:cs="Times New Roman"/>
          <w:sz w:val="22"/>
          <w:rPrChange w:id="1298" w:author="Stagair1" w:date="2018-05-08T16:40:00Z">
            <w:rPr>
              <w:rFonts w:cs="Times New Roman"/>
              <w:sz w:val="22"/>
              <w:lang w:val="nl-NL"/>
            </w:rPr>
          </w:rPrChange>
        </w:rPr>
      </w:pPr>
      <w:bookmarkStart w:id="1299" w:name="_Toc509850453"/>
      <w:bookmarkStart w:id="1300" w:name="_Toc512457910"/>
      <w:r w:rsidRPr="00E15CDD">
        <w:rPr>
          <w:rPrChange w:id="1301" w:author="Stagair1" w:date="2018-05-08T16:40:00Z">
            <w:rPr>
              <w:lang w:val="nl-NL"/>
            </w:rPr>
          </w:rPrChange>
        </w:rPr>
        <w:t xml:space="preserve">Figuur </w:t>
      </w:r>
      <w:ins w:id="1302" w:author="Stagair1" w:date="2018-05-08T17:40:00Z">
        <w:r w:rsidR="00060962">
          <w:fldChar w:fldCharType="begin"/>
        </w:r>
        <w:r w:rsidR="00060962">
          <w:instrText xml:space="preserve"> STYLEREF 1 \s </w:instrText>
        </w:r>
      </w:ins>
      <w:r w:rsidR="00060962">
        <w:fldChar w:fldCharType="separate"/>
      </w:r>
      <w:r w:rsidR="00060962">
        <w:rPr>
          <w:noProof/>
        </w:rPr>
        <w:t>1</w:t>
      </w:r>
      <w:ins w:id="130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304" w:author="Stagair1" w:date="2018-05-08T17:40:00Z">
        <w:r w:rsidR="00060962">
          <w:rPr>
            <w:noProof/>
          </w:rPr>
          <w:t>2</w:t>
        </w:r>
        <w:r w:rsidR="00060962">
          <w:fldChar w:fldCharType="end"/>
        </w:r>
      </w:ins>
      <w:del w:id="1305" w:author="Stagair1" w:date="2018-05-08T16:39:00Z">
        <w:r w:rsidR="006463A1" w:rsidRPr="00E15CDD" w:rsidDel="00E15CDD">
          <w:rPr>
            <w:rPrChange w:id="1306" w:author="Stagair1" w:date="2018-05-08T16:40:00Z">
              <w:rPr>
                <w:lang w:val="nl-NL"/>
              </w:rPr>
            </w:rPrChange>
          </w:rPr>
          <w:fldChar w:fldCharType="begin"/>
        </w:r>
        <w:r w:rsidR="006463A1" w:rsidRPr="00E15CDD" w:rsidDel="00E15CDD">
          <w:rPr>
            <w:rPrChange w:id="1307" w:author="Stagair1" w:date="2018-05-08T16:40:00Z">
              <w:rPr>
                <w:lang w:val="nl-NL"/>
              </w:rPr>
            </w:rPrChange>
          </w:rPr>
          <w:delInstrText xml:space="preserve"> STYLEREF 1 \s </w:delInstrText>
        </w:r>
        <w:r w:rsidR="006463A1" w:rsidRPr="00E15CDD" w:rsidDel="00E15CDD">
          <w:rPr>
            <w:rPrChange w:id="1308" w:author="Stagair1" w:date="2018-05-08T16:40:00Z">
              <w:rPr>
                <w:lang w:val="nl-NL"/>
              </w:rPr>
            </w:rPrChange>
          </w:rPr>
          <w:fldChar w:fldCharType="separate"/>
        </w:r>
        <w:r w:rsidR="006463A1" w:rsidRPr="00E15CDD" w:rsidDel="00E15CDD">
          <w:rPr>
            <w:rPrChange w:id="1309" w:author="Stagair1" w:date="2018-05-08T16:40:00Z">
              <w:rPr>
                <w:lang w:val="nl-NL"/>
              </w:rPr>
            </w:rPrChange>
          </w:rPr>
          <w:delText>1</w:delText>
        </w:r>
        <w:r w:rsidR="006463A1" w:rsidRPr="00E15CDD" w:rsidDel="00E15CDD">
          <w:rPr>
            <w:rPrChange w:id="1310" w:author="Stagair1" w:date="2018-05-08T16:40:00Z">
              <w:rPr>
                <w:lang w:val="nl-NL"/>
              </w:rPr>
            </w:rPrChange>
          </w:rPr>
          <w:fldChar w:fldCharType="end"/>
        </w:r>
        <w:r w:rsidR="006463A1" w:rsidRPr="00E15CDD" w:rsidDel="00E15CDD">
          <w:rPr>
            <w:rPrChange w:id="1311" w:author="Stagair1" w:date="2018-05-08T16:40:00Z">
              <w:rPr>
                <w:lang w:val="nl-NL"/>
              </w:rPr>
            </w:rPrChange>
          </w:rPr>
          <w:noBreakHyphen/>
        </w:r>
        <w:r w:rsidR="006463A1" w:rsidRPr="00E15CDD" w:rsidDel="00E15CDD">
          <w:rPr>
            <w:rPrChange w:id="1312" w:author="Stagair1" w:date="2018-05-08T16:40:00Z">
              <w:rPr>
                <w:lang w:val="nl-NL"/>
              </w:rPr>
            </w:rPrChange>
          </w:rPr>
          <w:fldChar w:fldCharType="begin"/>
        </w:r>
        <w:r w:rsidR="006463A1" w:rsidRPr="00E15CDD" w:rsidDel="00E15CDD">
          <w:rPr>
            <w:rPrChange w:id="1313" w:author="Stagair1" w:date="2018-05-08T16:40:00Z">
              <w:rPr>
                <w:lang w:val="nl-NL"/>
              </w:rPr>
            </w:rPrChange>
          </w:rPr>
          <w:delInstrText xml:space="preserve"> SEQ Figuur \* ARABIC \s 1 </w:delInstrText>
        </w:r>
        <w:r w:rsidR="006463A1" w:rsidRPr="00E15CDD" w:rsidDel="00E15CDD">
          <w:rPr>
            <w:rPrChange w:id="1314" w:author="Stagair1" w:date="2018-05-08T16:40:00Z">
              <w:rPr>
                <w:lang w:val="nl-NL"/>
              </w:rPr>
            </w:rPrChange>
          </w:rPr>
          <w:fldChar w:fldCharType="separate"/>
        </w:r>
        <w:r w:rsidR="006463A1" w:rsidRPr="00E15CDD" w:rsidDel="00E15CDD">
          <w:rPr>
            <w:rPrChange w:id="1315" w:author="Stagair1" w:date="2018-05-08T16:40:00Z">
              <w:rPr>
                <w:lang w:val="nl-NL"/>
              </w:rPr>
            </w:rPrChange>
          </w:rPr>
          <w:delText>2</w:delText>
        </w:r>
        <w:r w:rsidR="006463A1" w:rsidRPr="00E15CDD" w:rsidDel="00E15CDD">
          <w:rPr>
            <w:rPrChange w:id="1316" w:author="Stagair1" w:date="2018-05-08T16:40:00Z">
              <w:rPr>
                <w:lang w:val="nl-NL"/>
              </w:rPr>
            </w:rPrChange>
          </w:rPr>
          <w:fldChar w:fldCharType="end"/>
        </w:r>
      </w:del>
      <w:r w:rsidRPr="00E15CDD">
        <w:rPr>
          <w:rPrChange w:id="1317" w:author="Stagair1" w:date="2018-05-08T16:40:00Z">
            <w:rPr>
              <w:lang w:val="nl-NL"/>
            </w:rPr>
          </w:rPrChange>
        </w:rPr>
        <w:t>: De bedrijfsstructuur van ICORDA NV</w:t>
      </w:r>
      <w:bookmarkEnd w:id="1299"/>
      <w:bookmarkEnd w:id="1300"/>
    </w:p>
    <w:p w14:paraId="1291797B" w14:textId="77777777" w:rsidR="002F2947" w:rsidRPr="00E15CDD" w:rsidRDefault="002F2947" w:rsidP="0052683C">
      <w:pPr>
        <w:rPr>
          <w:rFonts w:cs="Times New Roman"/>
          <w:rPrChange w:id="1318" w:author="Stagair1" w:date="2018-05-08T16:40:00Z">
            <w:rPr>
              <w:rFonts w:cs="Times New Roman"/>
              <w:lang w:val="nl-NL"/>
            </w:rPr>
          </w:rPrChange>
        </w:rPr>
      </w:pPr>
    </w:p>
    <w:p w14:paraId="71EE1FC6" w14:textId="77777777" w:rsidR="006925E3" w:rsidRPr="00E15CDD" w:rsidRDefault="006925E3" w:rsidP="002352AB">
      <w:pPr>
        <w:pStyle w:val="Kop3"/>
        <w:rPr>
          <w:rPrChange w:id="1319" w:author="Stagair1" w:date="2018-05-08T16:40:00Z">
            <w:rPr>
              <w:lang w:val="nl-NL"/>
            </w:rPr>
          </w:rPrChange>
        </w:rPr>
      </w:pPr>
      <w:bookmarkStart w:id="1320" w:name="_Toc509827057"/>
      <w:bookmarkStart w:id="1321" w:name="_Toc512841400"/>
      <w:r w:rsidRPr="00E15CDD">
        <w:rPr>
          <w:rPrChange w:id="1322" w:author="Stagair1" w:date="2018-05-08T16:40:00Z">
            <w:rPr>
              <w:lang w:val="nl-NL"/>
            </w:rPr>
          </w:rPrChange>
        </w:rPr>
        <w:t>CEO</w:t>
      </w:r>
      <w:bookmarkEnd w:id="1320"/>
      <w:bookmarkEnd w:id="1321"/>
    </w:p>
    <w:p w14:paraId="5745E2B1" w14:textId="77777777" w:rsidR="00794DD7" w:rsidRPr="00E15CDD" w:rsidRDefault="003E4A5E" w:rsidP="00794DD7">
      <w:pPr>
        <w:rPr>
          <w:rFonts w:cs="Times New Roman"/>
          <w:rPrChange w:id="1323" w:author="Stagair1" w:date="2018-05-08T16:40:00Z">
            <w:rPr>
              <w:rFonts w:cs="Times New Roman"/>
              <w:lang w:val="nl-NL"/>
            </w:rPr>
          </w:rPrChange>
        </w:rPr>
      </w:pPr>
      <w:r w:rsidRPr="00E15CDD">
        <w:rPr>
          <w:rFonts w:cs="Times New Roman"/>
          <w:rPrChange w:id="1324" w:author="Stagair1" w:date="2018-05-08T16:40:00Z">
            <w:rPr>
              <w:rFonts w:cs="Times New Roman"/>
              <w:lang w:val="nl-NL"/>
            </w:rPr>
          </w:rPrChange>
        </w:rPr>
        <w:t>ICORDA</w:t>
      </w:r>
      <w:r w:rsidR="00794DD7" w:rsidRPr="00E15CDD">
        <w:rPr>
          <w:rFonts w:cs="Times New Roman"/>
          <w:rPrChange w:id="1325" w:author="Stagair1" w:date="2018-05-08T16:40:00Z">
            <w:rPr>
              <w:rFonts w:cs="Times New Roman"/>
              <w:lang w:val="nl-NL"/>
            </w:rPr>
          </w:rPrChange>
        </w:rPr>
        <w:t xml:space="preserve"> valt onder het beheer van CEO Joris Van Maldeghem. </w:t>
      </w:r>
      <w:r w:rsidR="009360D2" w:rsidRPr="00E15CDD">
        <w:rPr>
          <w:rFonts w:cs="Times New Roman"/>
          <w:rPrChange w:id="1326" w:author="Stagair1" w:date="2018-05-08T16:40:00Z">
            <w:rPr>
              <w:rFonts w:cs="Times New Roman"/>
              <w:lang w:val="nl-NL"/>
            </w:rPr>
          </w:rPrChange>
        </w:rPr>
        <w:t xml:space="preserve">Joris is niet alleen een intelligente zakenman en oprichter van </w:t>
      </w:r>
      <w:r w:rsidRPr="00E15CDD">
        <w:rPr>
          <w:rFonts w:cs="Times New Roman"/>
          <w:rPrChange w:id="1327" w:author="Stagair1" w:date="2018-05-08T16:40:00Z">
            <w:rPr>
              <w:rFonts w:cs="Times New Roman"/>
              <w:lang w:val="nl-NL"/>
            </w:rPr>
          </w:rPrChange>
        </w:rPr>
        <w:t>ICORDA</w:t>
      </w:r>
      <w:r w:rsidR="009360D2" w:rsidRPr="00E15CDD">
        <w:rPr>
          <w:rFonts w:cs="Times New Roman"/>
          <w:rPrChange w:id="1328" w:author="Stagair1" w:date="2018-05-08T16:40:00Z">
            <w:rPr>
              <w:rFonts w:cs="Times New Roman"/>
              <w:lang w:val="nl-NL"/>
            </w:rPr>
          </w:rPrChange>
        </w:rPr>
        <w:t>, hij zit ook in de raad van bestuur van de Odisee hogeschool. In 1992 richtte hij het bedrijf op dat toen e</w:t>
      </w:r>
      <w:r w:rsidR="003609BF" w:rsidRPr="00E15CDD">
        <w:rPr>
          <w:rFonts w:cs="Times New Roman"/>
          <w:rPrChange w:id="1329" w:author="Stagair1" w:date="2018-05-08T16:40:00Z">
            <w:rPr>
              <w:rFonts w:cs="Times New Roman"/>
              <w:lang w:val="nl-NL"/>
            </w:rPr>
          </w:rPrChange>
        </w:rPr>
        <w:t xml:space="preserve">en oplossing voor automatische </w:t>
      </w:r>
      <w:r w:rsidR="009360D2" w:rsidRPr="00E15CDD">
        <w:rPr>
          <w:rFonts w:cs="Times New Roman"/>
          <w:rPrChange w:id="1330" w:author="Stagair1" w:date="2018-05-08T16:40:00Z">
            <w:rPr>
              <w:rFonts w:cs="Times New Roman"/>
              <w:lang w:val="nl-NL"/>
            </w:rPr>
          </w:rPrChange>
        </w:rPr>
        <w:t>t</w:t>
      </w:r>
      <w:r w:rsidR="003609BF" w:rsidRPr="00E15CDD">
        <w:rPr>
          <w:rFonts w:cs="Times New Roman"/>
          <w:rPrChange w:id="1331" w:author="Stagair1" w:date="2018-05-08T16:40:00Z">
            <w:rPr>
              <w:rFonts w:cs="Times New Roman"/>
              <w:lang w:val="nl-NL"/>
            </w:rPr>
          </w:rPrChange>
        </w:rPr>
        <w:t xml:space="preserve">emperatuursregistratie </w:t>
      </w:r>
      <w:r w:rsidR="009360D2" w:rsidRPr="00E15CDD">
        <w:rPr>
          <w:rFonts w:cs="Times New Roman"/>
          <w:rPrChange w:id="1332" w:author="Stagair1" w:date="2018-05-08T16:40:00Z">
            <w:rPr>
              <w:rFonts w:cs="Times New Roman"/>
              <w:lang w:val="nl-NL"/>
            </w:rPr>
          </w:rPrChange>
        </w:rPr>
        <w:t>in de voedingssector ontwikkeld had.</w:t>
      </w:r>
    </w:p>
    <w:p w14:paraId="2F169291" w14:textId="77777777" w:rsidR="002A7DCF" w:rsidRPr="00E15CDD" w:rsidRDefault="002A7DCF" w:rsidP="00794DD7">
      <w:pPr>
        <w:rPr>
          <w:rFonts w:cs="Times New Roman"/>
          <w:rPrChange w:id="1333" w:author="Stagair1" w:date="2018-05-08T16:40:00Z">
            <w:rPr>
              <w:rFonts w:cs="Times New Roman"/>
              <w:lang w:val="nl-NL"/>
            </w:rPr>
          </w:rPrChange>
        </w:rPr>
      </w:pPr>
    </w:p>
    <w:p w14:paraId="10019E98" w14:textId="77777777" w:rsidR="006925E3" w:rsidRPr="00E15CDD" w:rsidRDefault="006925E3" w:rsidP="002352AB">
      <w:pPr>
        <w:pStyle w:val="Kop3"/>
        <w:rPr>
          <w:rPrChange w:id="1334" w:author="Stagair1" w:date="2018-05-08T16:40:00Z">
            <w:rPr>
              <w:lang w:val="nl-NL"/>
            </w:rPr>
          </w:rPrChange>
        </w:rPr>
      </w:pPr>
      <w:bookmarkStart w:id="1335" w:name="_Toc509827058"/>
      <w:bookmarkStart w:id="1336" w:name="_Toc512841401"/>
      <w:r w:rsidRPr="00E15CDD">
        <w:rPr>
          <w:rPrChange w:id="1337" w:author="Stagair1" w:date="2018-05-08T16:40:00Z">
            <w:rPr>
              <w:lang w:val="nl-NL"/>
            </w:rPr>
          </w:rPrChange>
        </w:rPr>
        <w:t>Finance</w:t>
      </w:r>
      <w:r w:rsidR="00B4444F" w:rsidRPr="00E15CDD">
        <w:rPr>
          <w:rPrChange w:id="1338" w:author="Stagair1" w:date="2018-05-08T16:40:00Z">
            <w:rPr>
              <w:lang w:val="nl-NL"/>
            </w:rPr>
          </w:rPrChange>
        </w:rPr>
        <w:t xml:space="preserve"> &amp; Administration</w:t>
      </w:r>
      <w:bookmarkEnd w:id="1335"/>
      <w:bookmarkEnd w:id="1336"/>
    </w:p>
    <w:p w14:paraId="292DDF7F" w14:textId="77777777" w:rsidR="009360D2" w:rsidRPr="00E15CDD" w:rsidRDefault="009360D2" w:rsidP="009360D2">
      <w:pPr>
        <w:rPr>
          <w:rFonts w:cs="Times New Roman"/>
          <w:rPrChange w:id="1339" w:author="Stagair1" w:date="2018-05-08T16:40:00Z">
            <w:rPr>
              <w:rFonts w:cs="Times New Roman"/>
              <w:lang w:val="nl-NL"/>
            </w:rPr>
          </w:rPrChange>
        </w:rPr>
      </w:pPr>
      <w:r w:rsidRPr="00E15CDD">
        <w:rPr>
          <w:rFonts w:cs="Times New Roman"/>
          <w:rPrChange w:id="1340" w:author="Stagair1" w:date="2018-05-08T16:40:00Z">
            <w:rPr>
              <w:rFonts w:cs="Times New Roman"/>
              <w:lang w:val="nl-NL"/>
            </w:rPr>
          </w:rPrChange>
        </w:rPr>
        <w:t>De afdeling “Finance en Administration”</w:t>
      </w:r>
      <w:r w:rsidR="000508BE" w:rsidRPr="00E15CDD">
        <w:rPr>
          <w:rFonts w:cs="Times New Roman"/>
          <w:rPrChange w:id="1341" w:author="Stagair1" w:date="2018-05-08T16:40:00Z">
            <w:rPr>
              <w:rFonts w:cs="Times New Roman"/>
              <w:lang w:val="nl-NL"/>
            </w:rPr>
          </w:rPrChange>
        </w:rPr>
        <w:t xml:space="preserve"> is verantwoordelijk voor het financieel en administratief bedrijfsbeheer. Dit takenpakket betreft voornamelijk de boekhouding en facturatie. De werknemers in deze afdeling voorzien het bedrijf ook van de nodige aankopen.</w:t>
      </w:r>
    </w:p>
    <w:p w14:paraId="5FE3E067" w14:textId="77777777" w:rsidR="000508BE" w:rsidRPr="00E15CDD" w:rsidRDefault="000508BE" w:rsidP="009360D2">
      <w:pPr>
        <w:rPr>
          <w:rFonts w:cs="Times New Roman"/>
          <w:rPrChange w:id="1342" w:author="Stagair1" w:date="2018-05-08T16:40:00Z">
            <w:rPr>
              <w:rFonts w:cs="Times New Roman"/>
              <w:lang w:val="nl-NL"/>
            </w:rPr>
          </w:rPrChange>
        </w:rPr>
      </w:pPr>
    </w:p>
    <w:p w14:paraId="4424C462" w14:textId="77777777" w:rsidR="00361897" w:rsidRPr="00E15CDD" w:rsidRDefault="00361897" w:rsidP="002352AB">
      <w:pPr>
        <w:pStyle w:val="Kop3"/>
        <w:rPr>
          <w:rPrChange w:id="1343" w:author="Stagair1" w:date="2018-05-08T16:40:00Z">
            <w:rPr>
              <w:lang w:val="nl-NL"/>
            </w:rPr>
          </w:rPrChange>
        </w:rPr>
      </w:pPr>
      <w:bookmarkStart w:id="1344" w:name="_Toc509827059"/>
      <w:bookmarkStart w:id="1345" w:name="_Toc512841402"/>
      <w:r w:rsidRPr="00E15CDD">
        <w:rPr>
          <w:rPrChange w:id="1346" w:author="Stagair1" w:date="2018-05-08T16:40:00Z">
            <w:rPr>
              <w:lang w:val="nl-NL"/>
            </w:rPr>
          </w:rPrChange>
        </w:rPr>
        <w:t>Human Resources</w:t>
      </w:r>
      <w:bookmarkEnd w:id="1344"/>
      <w:bookmarkEnd w:id="1345"/>
    </w:p>
    <w:p w14:paraId="518EABD5" w14:textId="77777777" w:rsidR="000508BE" w:rsidRPr="00E15CDD" w:rsidRDefault="000508BE" w:rsidP="000508BE">
      <w:pPr>
        <w:rPr>
          <w:rFonts w:cs="Times New Roman"/>
          <w:rPrChange w:id="1347" w:author="Stagair1" w:date="2018-05-08T16:40:00Z">
            <w:rPr>
              <w:rFonts w:cs="Times New Roman"/>
              <w:lang w:val="nl-NL"/>
            </w:rPr>
          </w:rPrChange>
        </w:rPr>
      </w:pPr>
      <w:r w:rsidRPr="00E15CDD">
        <w:rPr>
          <w:rFonts w:cs="Times New Roman"/>
          <w:rPrChange w:id="1348" w:author="Stagair1" w:date="2018-05-08T16:40:00Z">
            <w:rPr>
              <w:rFonts w:cs="Times New Roman"/>
              <w:lang w:val="nl-NL"/>
            </w:rPr>
          </w:rPrChange>
        </w:rPr>
        <w:t>Aangez</w:t>
      </w:r>
      <w:r w:rsidR="001326A3" w:rsidRPr="00E15CDD">
        <w:rPr>
          <w:rFonts w:cs="Times New Roman"/>
          <w:rPrChange w:id="1349" w:author="Stagair1" w:date="2018-05-08T16:40:00Z">
            <w:rPr>
              <w:rFonts w:cs="Times New Roman"/>
              <w:lang w:val="nl-NL"/>
            </w:rPr>
          </w:rPrChange>
        </w:rPr>
        <w:t xml:space="preserve">ien </w:t>
      </w:r>
      <w:r w:rsidR="003E4A5E" w:rsidRPr="00E15CDD">
        <w:rPr>
          <w:rFonts w:cs="Times New Roman"/>
          <w:rPrChange w:id="1350" w:author="Stagair1" w:date="2018-05-08T16:40:00Z">
            <w:rPr>
              <w:rFonts w:cs="Times New Roman"/>
              <w:lang w:val="nl-NL"/>
            </w:rPr>
          </w:rPrChange>
        </w:rPr>
        <w:t>ICORDA</w:t>
      </w:r>
      <w:r w:rsidR="003609BF" w:rsidRPr="00E15CDD">
        <w:rPr>
          <w:rFonts w:cs="Times New Roman"/>
          <w:rPrChange w:id="1351" w:author="Stagair1" w:date="2018-05-08T16:40:00Z">
            <w:rPr>
              <w:rFonts w:cs="Times New Roman"/>
              <w:lang w:val="nl-NL"/>
            </w:rPr>
          </w:rPrChange>
        </w:rPr>
        <w:t xml:space="preserve"> –met 30 werknemers-</w:t>
      </w:r>
      <w:r w:rsidR="001326A3" w:rsidRPr="00E15CDD">
        <w:rPr>
          <w:rFonts w:cs="Times New Roman"/>
          <w:rPrChange w:id="1352" w:author="Stagair1" w:date="2018-05-08T16:40:00Z">
            <w:rPr>
              <w:rFonts w:cs="Times New Roman"/>
              <w:lang w:val="nl-NL"/>
            </w:rPr>
          </w:rPrChange>
        </w:rPr>
        <w:t xml:space="preserve"> geen heel groot bedrijf is, is er geen aparte afdeling voor HR. Maar </w:t>
      </w:r>
      <w:r w:rsidR="003E4A5E" w:rsidRPr="00E15CDD">
        <w:rPr>
          <w:rFonts w:cs="Times New Roman"/>
          <w:rPrChange w:id="1353" w:author="Stagair1" w:date="2018-05-08T16:40:00Z">
            <w:rPr>
              <w:rFonts w:cs="Times New Roman"/>
              <w:lang w:val="nl-NL"/>
            </w:rPr>
          </w:rPrChange>
        </w:rPr>
        <w:t>ICORDA</w:t>
      </w:r>
      <w:r w:rsidR="001326A3" w:rsidRPr="00E15CDD">
        <w:rPr>
          <w:rFonts w:cs="Times New Roman"/>
          <w:rPrChange w:id="1354" w:author="Stagair1" w:date="2018-05-08T16:40:00Z">
            <w:rPr>
              <w:rFonts w:cs="Times New Roman"/>
              <w:lang w:val="nl-NL"/>
            </w:rPr>
          </w:rPrChange>
        </w:rPr>
        <w:t xml:space="preserve"> is wel voorzien van een HR-medewerker, namelijk Karel Van Maldeghem. Hij werkt ook in de afdeling “Customer Care”.</w:t>
      </w:r>
    </w:p>
    <w:p w14:paraId="6962E81D" w14:textId="77777777" w:rsidR="000508BE" w:rsidRPr="00E15CDD" w:rsidRDefault="000508BE" w:rsidP="000508BE">
      <w:pPr>
        <w:rPr>
          <w:rFonts w:cs="Times New Roman"/>
          <w:rPrChange w:id="1355" w:author="Stagair1" w:date="2018-05-08T16:40:00Z">
            <w:rPr>
              <w:rFonts w:cs="Times New Roman"/>
              <w:lang w:val="nl-NL"/>
            </w:rPr>
          </w:rPrChange>
        </w:rPr>
      </w:pPr>
    </w:p>
    <w:p w14:paraId="126F834B" w14:textId="77777777" w:rsidR="006925E3" w:rsidRPr="00E15CDD" w:rsidRDefault="00B4444F" w:rsidP="002352AB">
      <w:pPr>
        <w:pStyle w:val="Kop3"/>
        <w:rPr>
          <w:rPrChange w:id="1356" w:author="Stagair1" w:date="2018-05-08T16:40:00Z">
            <w:rPr>
              <w:lang w:val="nl-NL"/>
            </w:rPr>
          </w:rPrChange>
        </w:rPr>
      </w:pPr>
      <w:bookmarkStart w:id="1357" w:name="_Toc509827060"/>
      <w:bookmarkStart w:id="1358" w:name="_Toc512841403"/>
      <w:r w:rsidRPr="00E15CDD">
        <w:rPr>
          <w:rPrChange w:id="1359" w:author="Stagair1" w:date="2018-05-08T16:40:00Z">
            <w:rPr>
              <w:lang w:val="nl-NL"/>
            </w:rPr>
          </w:rPrChange>
        </w:rPr>
        <w:lastRenderedPageBreak/>
        <w:t>Customer Care</w:t>
      </w:r>
      <w:bookmarkEnd w:id="1357"/>
      <w:bookmarkEnd w:id="1358"/>
    </w:p>
    <w:p w14:paraId="5B0C9728" w14:textId="77777777" w:rsidR="001326A3" w:rsidRPr="00E15CDD" w:rsidRDefault="00C24E4F" w:rsidP="001326A3">
      <w:pPr>
        <w:rPr>
          <w:rFonts w:cs="Times New Roman"/>
          <w:rPrChange w:id="1360" w:author="Stagair1" w:date="2018-05-08T16:40:00Z">
            <w:rPr>
              <w:rFonts w:cs="Times New Roman"/>
              <w:lang w:val="nl-NL"/>
            </w:rPr>
          </w:rPrChange>
        </w:rPr>
      </w:pPr>
      <w:r w:rsidRPr="00E15CDD">
        <w:rPr>
          <w:rFonts w:cs="Times New Roman"/>
          <w:rPrChange w:id="1361" w:author="Stagair1" w:date="2018-05-08T16:40:00Z">
            <w:rPr>
              <w:rFonts w:cs="Times New Roman"/>
              <w:lang w:val="nl-NL"/>
            </w:rPr>
          </w:rPrChange>
        </w:rPr>
        <w:t xml:space="preserve">“Customer Care” is meestal de go-to voor klanten. Het eerste contact van de klanten vindt meestal plaats met de afdeling “Customer Care”, zij nemen dikwijls de telefoon op en beantwoorden de meeste mails. Ze stellen ook offertes op en </w:t>
      </w:r>
      <w:r w:rsidR="008B5025" w:rsidRPr="00E15CDD">
        <w:rPr>
          <w:rFonts w:cs="Times New Roman"/>
          <w:rPrChange w:id="1362" w:author="Stagair1" w:date="2018-05-08T16:40:00Z">
            <w:rPr>
              <w:rFonts w:cs="Times New Roman"/>
              <w:lang w:val="nl-NL"/>
            </w:rPr>
          </w:rPrChange>
        </w:rPr>
        <w:t>brengen de garantie in orde.</w:t>
      </w:r>
      <w:r w:rsidRPr="00E15CDD">
        <w:rPr>
          <w:rFonts w:cs="Times New Roman"/>
          <w:rPrChange w:id="1363" w:author="Stagair1" w:date="2018-05-08T16:40:00Z">
            <w:rPr>
              <w:rFonts w:cs="Times New Roman"/>
              <w:lang w:val="nl-NL"/>
            </w:rPr>
          </w:rPrChange>
        </w:rPr>
        <w:t xml:space="preserve"> </w:t>
      </w:r>
      <w:r w:rsidR="008B5025" w:rsidRPr="00E15CDD">
        <w:rPr>
          <w:rFonts w:cs="Times New Roman"/>
          <w:rPrChange w:id="1364" w:author="Stagair1" w:date="2018-05-08T16:40:00Z">
            <w:rPr>
              <w:rFonts w:cs="Times New Roman"/>
              <w:lang w:val="nl-NL"/>
            </w:rPr>
          </w:rPrChange>
        </w:rPr>
        <w:t>Op belangrijke afspraken met klanten is er een medewerker van Customer Care aanwezig.</w:t>
      </w:r>
    </w:p>
    <w:p w14:paraId="0D0FBB3E" w14:textId="77777777" w:rsidR="001326A3" w:rsidRPr="00E15CDD" w:rsidRDefault="001326A3" w:rsidP="001326A3">
      <w:pPr>
        <w:rPr>
          <w:rFonts w:cs="Times New Roman"/>
          <w:rPrChange w:id="1365" w:author="Stagair1" w:date="2018-05-08T16:40:00Z">
            <w:rPr>
              <w:rFonts w:cs="Times New Roman"/>
              <w:lang w:val="nl-NL"/>
            </w:rPr>
          </w:rPrChange>
        </w:rPr>
      </w:pPr>
    </w:p>
    <w:p w14:paraId="2F8EE79B" w14:textId="77777777" w:rsidR="006925E3" w:rsidRPr="00E15CDD" w:rsidRDefault="006925E3" w:rsidP="002352AB">
      <w:pPr>
        <w:pStyle w:val="Kop3"/>
        <w:rPr>
          <w:rPrChange w:id="1366" w:author="Stagair1" w:date="2018-05-08T16:40:00Z">
            <w:rPr>
              <w:lang w:val="nl-NL"/>
            </w:rPr>
          </w:rPrChange>
        </w:rPr>
      </w:pPr>
      <w:bookmarkStart w:id="1367" w:name="_Toc509827061"/>
      <w:bookmarkStart w:id="1368" w:name="_Toc512841404"/>
      <w:r w:rsidRPr="00E15CDD">
        <w:rPr>
          <w:rPrChange w:id="1369" w:author="Stagair1" w:date="2018-05-08T16:40:00Z">
            <w:rPr>
              <w:lang w:val="nl-NL"/>
            </w:rPr>
          </w:rPrChange>
        </w:rPr>
        <w:t>Development</w:t>
      </w:r>
      <w:bookmarkEnd w:id="1367"/>
      <w:bookmarkEnd w:id="1368"/>
    </w:p>
    <w:p w14:paraId="1857F3FC" w14:textId="77777777" w:rsidR="008B5025" w:rsidRPr="00E15CDD" w:rsidRDefault="00EC35E2" w:rsidP="008B5025">
      <w:pPr>
        <w:rPr>
          <w:rFonts w:cs="Times New Roman"/>
          <w:rPrChange w:id="1370" w:author="Stagair1" w:date="2018-05-08T16:40:00Z">
            <w:rPr>
              <w:rFonts w:cs="Times New Roman"/>
              <w:lang w:val="nl-NL"/>
            </w:rPr>
          </w:rPrChange>
        </w:rPr>
      </w:pPr>
      <w:r w:rsidRPr="00E15CDD">
        <w:rPr>
          <w:rFonts w:cs="Times New Roman"/>
          <w:rPrChange w:id="1371" w:author="Stagair1" w:date="2018-05-08T16:40:00Z">
            <w:rPr>
              <w:rFonts w:cs="Times New Roman"/>
              <w:lang w:val="nl-NL"/>
            </w:rPr>
          </w:rPrChange>
        </w:rPr>
        <w:t>“Development” staat in voor de ontwikkeling, installatie en implementatie van software. Voornamelijk houden zij hun bezig met het programmeren van “dedicated applications” voor de klanten. Ook de installatie van software van derden zoals SAP wordt door deze afdeling gedaan. Dit gaat meestal gepaard met Operations die dan de nodige infrastructuur (bv. Suse server voor SAP) installeert. Indien nodig zullen zij bestaande softwarepakketten bijwerken naar de behoeften van de klant. Een groot deel van hun tijd zal uitgaan</w:t>
      </w:r>
      <w:r w:rsidR="00B346D7" w:rsidRPr="00E15CDD">
        <w:rPr>
          <w:rFonts w:cs="Times New Roman"/>
          <w:rPrChange w:id="1372" w:author="Stagair1" w:date="2018-05-08T16:40:00Z">
            <w:rPr>
              <w:rFonts w:cs="Times New Roman"/>
              <w:lang w:val="nl-NL"/>
            </w:rPr>
          </w:rPrChange>
        </w:rPr>
        <w:t xml:space="preserve"> naar </w:t>
      </w:r>
      <w:r w:rsidR="00D07BCA" w:rsidRPr="00E15CDD">
        <w:rPr>
          <w:rFonts w:cs="Times New Roman"/>
          <w:rPrChange w:id="1373" w:author="Stagair1" w:date="2018-05-08T16:40:00Z">
            <w:rPr>
              <w:rFonts w:cs="Times New Roman"/>
              <w:lang w:val="nl-NL"/>
            </w:rPr>
          </w:rPrChange>
        </w:rPr>
        <w:t xml:space="preserve">debuggen en troubleshooting </w:t>
      </w:r>
      <w:r w:rsidR="00B346D7" w:rsidRPr="00E15CDD">
        <w:rPr>
          <w:rFonts w:cs="Times New Roman"/>
          <w:rPrChange w:id="1374" w:author="Stagair1" w:date="2018-05-08T16:40:00Z">
            <w:rPr>
              <w:rFonts w:cs="Times New Roman"/>
              <w:lang w:val="nl-NL"/>
            </w:rPr>
          </w:rPrChange>
        </w:rPr>
        <w:t>wanneer</w:t>
      </w:r>
      <w:r w:rsidRPr="00E15CDD">
        <w:rPr>
          <w:rFonts w:cs="Times New Roman"/>
          <w:rPrChange w:id="1375" w:author="Stagair1" w:date="2018-05-08T16:40:00Z">
            <w:rPr>
              <w:rFonts w:cs="Times New Roman"/>
              <w:lang w:val="nl-NL"/>
            </w:rPr>
          </w:rPrChange>
        </w:rPr>
        <w:t xml:space="preserve"> problemen opduiken.</w:t>
      </w:r>
    </w:p>
    <w:p w14:paraId="0137D9C0" w14:textId="77777777" w:rsidR="008B5025" w:rsidRPr="00E15CDD" w:rsidRDefault="008B5025" w:rsidP="008B5025">
      <w:pPr>
        <w:rPr>
          <w:rFonts w:cs="Times New Roman"/>
          <w:rPrChange w:id="1376" w:author="Stagair1" w:date="2018-05-08T16:40:00Z">
            <w:rPr>
              <w:rFonts w:cs="Times New Roman"/>
              <w:lang w:val="nl-NL"/>
            </w:rPr>
          </w:rPrChange>
        </w:rPr>
      </w:pPr>
    </w:p>
    <w:p w14:paraId="56A94E00" w14:textId="77777777" w:rsidR="006925E3" w:rsidRPr="00E15CDD" w:rsidRDefault="006925E3" w:rsidP="002352AB">
      <w:pPr>
        <w:pStyle w:val="Kop3"/>
        <w:rPr>
          <w:rPrChange w:id="1377" w:author="Stagair1" w:date="2018-05-08T16:40:00Z">
            <w:rPr>
              <w:lang w:val="nl-NL"/>
            </w:rPr>
          </w:rPrChange>
        </w:rPr>
      </w:pPr>
      <w:bookmarkStart w:id="1378" w:name="_Toc509827062"/>
      <w:bookmarkStart w:id="1379" w:name="_Toc512841405"/>
      <w:r w:rsidRPr="00E15CDD">
        <w:rPr>
          <w:rPrChange w:id="1380" w:author="Stagair1" w:date="2018-05-08T16:40:00Z">
            <w:rPr>
              <w:lang w:val="nl-NL"/>
            </w:rPr>
          </w:rPrChange>
        </w:rPr>
        <w:t>Operations</w:t>
      </w:r>
      <w:bookmarkEnd w:id="1378"/>
      <w:bookmarkEnd w:id="1379"/>
    </w:p>
    <w:p w14:paraId="38223922" w14:textId="77777777" w:rsidR="00EC35E2" w:rsidRPr="00E15CDD" w:rsidRDefault="00EC35E2" w:rsidP="00EC35E2">
      <w:pPr>
        <w:rPr>
          <w:rFonts w:cs="Times New Roman"/>
          <w:rPrChange w:id="1381" w:author="Stagair1" w:date="2018-05-08T16:40:00Z">
            <w:rPr>
              <w:rFonts w:cs="Times New Roman"/>
              <w:lang w:val="nl-NL"/>
            </w:rPr>
          </w:rPrChange>
        </w:rPr>
      </w:pPr>
      <w:r w:rsidRPr="00E15CDD">
        <w:rPr>
          <w:rFonts w:cs="Times New Roman"/>
          <w:rPrChange w:id="1382" w:author="Stagair1" w:date="2018-05-08T16:40:00Z">
            <w:rPr>
              <w:rFonts w:cs="Times New Roman"/>
              <w:lang w:val="nl-NL"/>
            </w:rPr>
          </w:rPrChange>
        </w:rPr>
        <w:t xml:space="preserve">“Operations” </w:t>
      </w:r>
      <w:r w:rsidR="007D6C0C" w:rsidRPr="00E15CDD">
        <w:rPr>
          <w:rFonts w:cs="Times New Roman"/>
          <w:rPrChange w:id="1383" w:author="Stagair1" w:date="2018-05-08T16:40:00Z">
            <w:rPr>
              <w:rFonts w:cs="Times New Roman"/>
              <w:lang w:val="nl-NL"/>
            </w:rPr>
          </w:rPrChange>
        </w:rPr>
        <w:t xml:space="preserve">werkt op het netwerkniveau. Voornamelijk houden zij hun bezig met het opzetten, onderhouden en beveiligen van netwerken, het installeren </w:t>
      </w:r>
      <w:r w:rsidR="003E4A5E" w:rsidRPr="00E15CDD">
        <w:rPr>
          <w:rFonts w:cs="Times New Roman"/>
          <w:rPrChange w:id="1384" w:author="Stagair1" w:date="2018-05-08T16:40:00Z">
            <w:rPr>
              <w:rFonts w:cs="Times New Roman"/>
              <w:lang w:val="nl-NL"/>
            </w:rPr>
          </w:rPrChange>
        </w:rPr>
        <w:t xml:space="preserve">en configureren </w:t>
      </w:r>
      <w:r w:rsidR="007D6C0C" w:rsidRPr="00E15CDD">
        <w:rPr>
          <w:rFonts w:cs="Times New Roman"/>
          <w:rPrChange w:id="1385" w:author="Stagair1" w:date="2018-05-08T16:40:00Z">
            <w:rPr>
              <w:rFonts w:cs="Times New Roman"/>
              <w:lang w:val="nl-NL"/>
            </w:rPr>
          </w:rPrChange>
        </w:rPr>
        <w:t xml:space="preserve">van servers en randapparatuur en het oplossen van </w:t>
      </w:r>
      <w:r w:rsidR="003E4A5E" w:rsidRPr="00E15CDD">
        <w:rPr>
          <w:rFonts w:cs="Times New Roman"/>
          <w:rPrChange w:id="1386" w:author="Stagair1" w:date="2018-05-08T16:40:00Z">
            <w:rPr>
              <w:rFonts w:cs="Times New Roman"/>
              <w:lang w:val="nl-NL"/>
            </w:rPr>
          </w:rPrChange>
        </w:rPr>
        <w:t xml:space="preserve">netwerk- </w:t>
      </w:r>
      <w:r w:rsidR="007D6C0C" w:rsidRPr="00E15CDD">
        <w:rPr>
          <w:rFonts w:cs="Times New Roman"/>
          <w:rPrChange w:id="1387" w:author="Stagair1" w:date="2018-05-08T16:40:00Z">
            <w:rPr>
              <w:rFonts w:cs="Times New Roman"/>
              <w:lang w:val="nl-NL"/>
            </w:rPr>
          </w:rPrChange>
        </w:rPr>
        <w:t>server- en computerproblemen. Ook zij zullen veel aan troubleshooting d</w:t>
      </w:r>
      <w:r w:rsidR="00444B26" w:rsidRPr="00E15CDD">
        <w:rPr>
          <w:rFonts w:cs="Times New Roman"/>
          <w:rPrChange w:id="1388" w:author="Stagair1" w:date="2018-05-08T16:40:00Z">
            <w:rPr>
              <w:rFonts w:cs="Times New Roman"/>
              <w:lang w:val="nl-NL"/>
            </w:rPr>
          </w:rPrChange>
        </w:rPr>
        <w:t>oen indien er netwerk</w:t>
      </w:r>
      <w:r w:rsidR="007D6C0C" w:rsidRPr="00E15CDD">
        <w:rPr>
          <w:rFonts w:cs="Times New Roman"/>
          <w:rPrChange w:id="1389" w:author="Stagair1" w:date="2018-05-08T16:40:00Z">
            <w:rPr>
              <w:rFonts w:cs="Times New Roman"/>
              <w:lang w:val="nl-NL"/>
            </w:rPr>
          </w:rPrChange>
        </w:rPr>
        <w:t xml:space="preserve">problemen optreden. Het grote verschil t.o.v. “Development” is dat ze voornamelijk </w:t>
      </w:r>
      <w:r w:rsidR="00444B26" w:rsidRPr="00E15CDD">
        <w:rPr>
          <w:rFonts w:cs="Times New Roman"/>
          <w:rPrChange w:id="1390" w:author="Stagair1" w:date="2018-05-08T16:40:00Z">
            <w:rPr>
              <w:rFonts w:cs="Times New Roman"/>
              <w:lang w:val="nl-NL"/>
            </w:rPr>
          </w:rPrChange>
        </w:rPr>
        <w:t>binnen</w:t>
      </w:r>
      <w:r w:rsidR="007D6C0C" w:rsidRPr="00E15CDD">
        <w:rPr>
          <w:rFonts w:cs="Times New Roman"/>
          <w:rPrChange w:id="1391" w:author="Stagair1" w:date="2018-05-08T16:40:00Z">
            <w:rPr>
              <w:rFonts w:cs="Times New Roman"/>
              <w:lang w:val="nl-NL"/>
            </w:rPr>
          </w:rPrChange>
        </w:rPr>
        <w:t xml:space="preserve"> de eerste 4 lagen van h</w:t>
      </w:r>
      <w:r w:rsidR="00444B26" w:rsidRPr="00E15CDD">
        <w:rPr>
          <w:rFonts w:cs="Times New Roman"/>
          <w:rPrChange w:id="1392" w:author="Stagair1" w:date="2018-05-08T16:40:00Z">
            <w:rPr>
              <w:rFonts w:cs="Times New Roman"/>
              <w:lang w:val="nl-NL"/>
            </w:rPr>
          </w:rPrChange>
        </w:rPr>
        <w:t>et OSI-model werken</w:t>
      </w:r>
      <w:r w:rsidR="007D6C0C" w:rsidRPr="00E15CDD">
        <w:rPr>
          <w:rFonts w:cs="Times New Roman"/>
          <w:rPrChange w:id="1393" w:author="Stagair1" w:date="2018-05-08T16:40:00Z">
            <w:rPr>
              <w:rFonts w:cs="Times New Roman"/>
              <w:lang w:val="nl-NL"/>
            </w:rPr>
          </w:rPrChange>
        </w:rPr>
        <w:t>.</w:t>
      </w:r>
    </w:p>
    <w:p w14:paraId="13F69835" w14:textId="77777777" w:rsidR="003E4A5E" w:rsidRPr="00E15CDD" w:rsidRDefault="00DB4F39" w:rsidP="00EC35E2">
      <w:pPr>
        <w:rPr>
          <w:rFonts w:cs="Times New Roman"/>
          <w:rPrChange w:id="1394" w:author="Stagair1" w:date="2018-05-08T16:40:00Z">
            <w:rPr>
              <w:rFonts w:cs="Times New Roman"/>
              <w:lang w:val="nl-NL"/>
            </w:rPr>
          </w:rPrChange>
        </w:rPr>
      </w:pPr>
      <w:r w:rsidRPr="00E15CDD">
        <w:rPr>
          <w:rFonts w:cs="Times New Roman"/>
          <w:rPrChange w:id="1395" w:author="Stagair1" w:date="2018-05-08T16:40:00Z">
            <w:rPr>
              <w:rFonts w:cs="Times New Roman"/>
              <w:lang w:val="nl-NL"/>
            </w:rPr>
          </w:rPrChange>
        </w:rPr>
        <w:t xml:space="preserve">ICORDA </w:t>
      </w:r>
      <w:r w:rsidR="00444B26" w:rsidRPr="00E15CDD">
        <w:rPr>
          <w:rFonts w:cs="Times New Roman"/>
          <w:rPrChange w:id="1396" w:author="Stagair1" w:date="2018-05-08T16:40:00Z">
            <w:rPr>
              <w:rFonts w:cs="Times New Roman"/>
              <w:lang w:val="nl-NL"/>
            </w:rPr>
          </w:rPrChange>
        </w:rPr>
        <w:t xml:space="preserve">voorziet een toegewijde netwerkverbinding met zijn klanten. “Operations” wordt ook voorzien </w:t>
      </w:r>
      <w:r w:rsidR="00946272" w:rsidRPr="00E15CDD">
        <w:rPr>
          <w:rFonts w:cs="Times New Roman"/>
          <w:rPrChange w:id="1397" w:author="Stagair1" w:date="2018-05-08T16:40:00Z">
            <w:rPr>
              <w:rFonts w:cs="Times New Roman"/>
              <w:lang w:val="nl-NL"/>
            </w:rPr>
          </w:rPrChange>
        </w:rPr>
        <w:t>van een administrator</w:t>
      </w:r>
      <w:r w:rsidR="00444B26" w:rsidRPr="00E15CDD">
        <w:rPr>
          <w:rFonts w:cs="Times New Roman"/>
          <w:rPrChange w:id="1398" w:author="Stagair1" w:date="2018-05-08T16:40:00Z">
            <w:rPr>
              <w:rFonts w:cs="Times New Roman"/>
              <w:lang w:val="nl-NL"/>
            </w:rPr>
          </w:rPrChange>
        </w:rPr>
        <w:t>account op het domein van de klant (</w:t>
      </w:r>
      <w:r w:rsidR="00F27CD3" w:rsidRPr="00E15CDD">
        <w:rPr>
          <w:rFonts w:cs="Times New Roman"/>
          <w:rPrChange w:id="1399" w:author="Stagair1" w:date="2018-05-08T16:40:00Z">
            <w:rPr>
              <w:rFonts w:cs="Times New Roman"/>
              <w:lang w:val="nl-NL"/>
            </w:rPr>
          </w:rPrChange>
        </w:rPr>
        <w:t>met</w:t>
      </w:r>
      <w:r w:rsidR="00444B26" w:rsidRPr="00E15CDD">
        <w:rPr>
          <w:rFonts w:cs="Times New Roman"/>
          <w:rPrChange w:id="1400" w:author="Stagair1" w:date="2018-05-08T16:40:00Z">
            <w:rPr>
              <w:rFonts w:cs="Times New Roman"/>
              <w:lang w:val="nl-NL"/>
            </w:rPr>
          </w:rPrChange>
        </w:rPr>
        <w:t xml:space="preserve"> eventueel de nodige VPN-gegevens), zodat de s</w:t>
      </w:r>
      <w:r w:rsidR="00946272" w:rsidRPr="00E15CDD">
        <w:rPr>
          <w:rFonts w:cs="Times New Roman"/>
          <w:rPrChange w:id="1401" w:author="Stagair1" w:date="2018-05-08T16:40:00Z">
            <w:rPr>
              <w:rFonts w:cs="Times New Roman"/>
              <w:lang w:val="nl-NL"/>
            </w:rPr>
          </w:rPrChange>
        </w:rPr>
        <w:t>ituatie gemakkelijk opgevolgd kan worden</w:t>
      </w:r>
      <w:r w:rsidR="009161A0" w:rsidRPr="00E15CDD">
        <w:rPr>
          <w:rFonts w:cs="Times New Roman"/>
          <w:rPrChange w:id="1402" w:author="Stagair1" w:date="2018-05-08T16:40:00Z">
            <w:rPr>
              <w:rFonts w:cs="Times New Roman"/>
              <w:lang w:val="nl-NL"/>
            </w:rPr>
          </w:rPrChange>
        </w:rPr>
        <w:t xml:space="preserve"> vanop afstand, zonder noodzakelijk klantenbezoek.</w:t>
      </w:r>
      <w:r w:rsidR="00444B26" w:rsidRPr="00E15CDD">
        <w:rPr>
          <w:rFonts w:cs="Times New Roman"/>
          <w:rPrChange w:id="1403" w:author="Stagair1" w:date="2018-05-08T16:40:00Z">
            <w:rPr>
              <w:rFonts w:cs="Times New Roman"/>
              <w:lang w:val="nl-NL"/>
            </w:rPr>
          </w:rPrChange>
        </w:rPr>
        <w:t xml:space="preserve"> Dit maakt het ook mogelijk om de netwerkinfrastructuur van de klant </w:t>
      </w:r>
      <w:r w:rsidR="00946272" w:rsidRPr="00E15CDD">
        <w:rPr>
          <w:rFonts w:cs="Times New Roman"/>
          <w:rPrChange w:id="1404" w:author="Stagair1" w:date="2018-05-08T16:40:00Z">
            <w:rPr>
              <w:rFonts w:cs="Times New Roman"/>
              <w:lang w:val="nl-NL"/>
            </w:rPr>
          </w:rPrChange>
        </w:rPr>
        <w:t xml:space="preserve">voortdurend </w:t>
      </w:r>
      <w:r w:rsidR="00444B26" w:rsidRPr="00E15CDD">
        <w:rPr>
          <w:rFonts w:cs="Times New Roman"/>
          <w:rPrChange w:id="1405" w:author="Stagair1" w:date="2018-05-08T16:40:00Z">
            <w:rPr>
              <w:rFonts w:cs="Times New Roman"/>
              <w:lang w:val="nl-NL"/>
            </w:rPr>
          </w:rPrChange>
        </w:rPr>
        <w:t>te</w:t>
      </w:r>
      <w:r w:rsidR="00946272" w:rsidRPr="00E15CDD">
        <w:rPr>
          <w:rFonts w:cs="Times New Roman"/>
          <w:rPrChange w:id="1406" w:author="Stagair1" w:date="2018-05-08T16:40:00Z">
            <w:rPr>
              <w:rFonts w:cs="Times New Roman"/>
              <w:lang w:val="nl-NL"/>
            </w:rPr>
          </w:rPrChange>
        </w:rPr>
        <w:t xml:space="preserve"> kunnen</w:t>
      </w:r>
      <w:r w:rsidR="00444B26" w:rsidRPr="00E15CDD">
        <w:rPr>
          <w:rFonts w:cs="Times New Roman"/>
          <w:rPrChange w:id="1407" w:author="Stagair1" w:date="2018-05-08T16:40:00Z">
            <w:rPr>
              <w:rFonts w:cs="Times New Roman"/>
              <w:lang w:val="nl-NL"/>
            </w:rPr>
          </w:rPrChange>
        </w:rPr>
        <w:t xml:space="preserve"> auditen</w:t>
      </w:r>
      <w:r w:rsidR="009161A0" w:rsidRPr="00E15CDD">
        <w:rPr>
          <w:rFonts w:cs="Times New Roman"/>
          <w:rPrChange w:id="1408" w:author="Stagair1" w:date="2018-05-08T16:40:00Z">
            <w:rPr>
              <w:rFonts w:cs="Times New Roman"/>
              <w:lang w:val="nl-NL"/>
            </w:rPr>
          </w:rPrChange>
        </w:rPr>
        <w:t xml:space="preserve"> (ook voor de klanten die zich in het buitenland bevinden)</w:t>
      </w:r>
      <w:r w:rsidR="00444B26" w:rsidRPr="00E15CDD">
        <w:rPr>
          <w:rFonts w:cs="Times New Roman"/>
          <w:rPrChange w:id="1409" w:author="Stagair1" w:date="2018-05-08T16:40:00Z">
            <w:rPr>
              <w:rFonts w:cs="Times New Roman"/>
              <w:lang w:val="nl-NL"/>
            </w:rPr>
          </w:rPrChange>
        </w:rPr>
        <w:t>.</w:t>
      </w:r>
    </w:p>
    <w:p w14:paraId="7639EE56" w14:textId="77777777" w:rsidR="003E4A5E" w:rsidRPr="00E15CDD" w:rsidRDefault="003E4A5E" w:rsidP="00EC35E2">
      <w:pPr>
        <w:rPr>
          <w:rFonts w:cs="Times New Roman"/>
          <w:rPrChange w:id="1410" w:author="Stagair1" w:date="2018-05-08T16:40:00Z">
            <w:rPr>
              <w:rFonts w:cs="Times New Roman"/>
              <w:lang w:val="nl-NL"/>
            </w:rPr>
          </w:rPrChange>
        </w:rPr>
      </w:pPr>
    </w:p>
    <w:p w14:paraId="27794537" w14:textId="77777777" w:rsidR="00FB51A1" w:rsidRPr="00E15CDD" w:rsidRDefault="00FB51A1" w:rsidP="00FB51A1">
      <w:pPr>
        <w:rPr>
          <w:rFonts w:cs="Times New Roman"/>
          <w:rPrChange w:id="1411" w:author="Stagair1" w:date="2018-05-08T16:40:00Z">
            <w:rPr>
              <w:rFonts w:cs="Times New Roman"/>
              <w:lang w:val="nl-NL"/>
            </w:rPr>
          </w:rPrChange>
        </w:rPr>
      </w:pPr>
    </w:p>
    <w:p w14:paraId="72611F13" w14:textId="77777777" w:rsidR="00FB51A1" w:rsidRPr="00E15CDD" w:rsidRDefault="00B4444F" w:rsidP="002352AB">
      <w:pPr>
        <w:pStyle w:val="Kop2"/>
        <w:rPr>
          <w:rPrChange w:id="1412" w:author="Stagair1" w:date="2018-05-08T16:40:00Z">
            <w:rPr>
              <w:lang w:val="nl-NL"/>
            </w:rPr>
          </w:rPrChange>
        </w:rPr>
      </w:pPr>
      <w:bookmarkStart w:id="1413" w:name="_Toc509827063"/>
      <w:bookmarkStart w:id="1414" w:name="_Toc512841406"/>
      <w:r w:rsidRPr="00E15CDD">
        <w:rPr>
          <w:rPrChange w:id="1415" w:author="Stagair1" w:date="2018-05-08T16:40:00Z">
            <w:rPr>
              <w:lang w:val="nl-NL"/>
            </w:rPr>
          </w:rPrChange>
        </w:rPr>
        <w:t>W</w:t>
      </w:r>
      <w:r w:rsidR="00FB51A1" w:rsidRPr="00E15CDD">
        <w:rPr>
          <w:rPrChange w:id="1416" w:author="Stagair1" w:date="2018-05-08T16:40:00Z">
            <w:rPr>
              <w:lang w:val="nl-NL"/>
            </w:rPr>
          </w:rPrChange>
        </w:rPr>
        <w:t>erking</w:t>
      </w:r>
      <w:bookmarkEnd w:id="1413"/>
      <w:bookmarkEnd w:id="1414"/>
    </w:p>
    <w:p w14:paraId="12F222C7" w14:textId="77777777" w:rsidR="00260DF9" w:rsidRPr="00E15CDD" w:rsidRDefault="00260DF9" w:rsidP="00946272">
      <w:pPr>
        <w:rPr>
          <w:rFonts w:cs="Times New Roman"/>
          <w:rPrChange w:id="1417" w:author="Stagair1" w:date="2018-05-08T16:40:00Z">
            <w:rPr>
              <w:rFonts w:cs="Times New Roman"/>
              <w:lang w:val="nl-NL"/>
            </w:rPr>
          </w:rPrChange>
        </w:rPr>
      </w:pPr>
    </w:p>
    <w:p w14:paraId="6E2CDDF8" w14:textId="77777777" w:rsidR="00FB645A" w:rsidRPr="00E15CDD" w:rsidRDefault="00260DF9" w:rsidP="00946272">
      <w:pPr>
        <w:rPr>
          <w:rFonts w:cs="Times New Roman"/>
          <w:rPrChange w:id="1418" w:author="Stagair1" w:date="2018-05-08T16:40:00Z">
            <w:rPr>
              <w:rFonts w:cs="Times New Roman"/>
              <w:lang w:val="nl-NL"/>
            </w:rPr>
          </w:rPrChange>
        </w:rPr>
      </w:pPr>
      <w:r w:rsidRPr="00E15CDD">
        <w:rPr>
          <w:rFonts w:cs="Times New Roman"/>
          <w:rPrChange w:id="1419" w:author="Stagair1" w:date="2018-05-08T16:40:00Z">
            <w:rPr>
              <w:rFonts w:cs="Times New Roman"/>
              <w:lang w:val="nl-NL"/>
            </w:rPr>
          </w:rPrChange>
        </w:rPr>
        <w:t xml:space="preserve">Buiten de onderverdeling van het bedrijf over de verschillende afdelingen en het werken volgens de ISO-normen zijn er nog een aantal zaken waar rekening mee gehouden wordt op </w:t>
      </w:r>
      <w:r w:rsidR="00DB4F39" w:rsidRPr="00E15CDD">
        <w:rPr>
          <w:rFonts w:cs="Times New Roman"/>
          <w:rPrChange w:id="1420" w:author="Stagair1" w:date="2018-05-08T16:40:00Z">
            <w:rPr>
              <w:rFonts w:cs="Times New Roman"/>
              <w:lang w:val="nl-NL"/>
            </w:rPr>
          </w:rPrChange>
        </w:rPr>
        <w:t>ICORDA</w:t>
      </w:r>
      <w:r w:rsidRPr="00E15CDD">
        <w:rPr>
          <w:rFonts w:cs="Times New Roman"/>
          <w:rPrChange w:id="1421" w:author="Stagair1" w:date="2018-05-08T16:40:00Z">
            <w:rPr>
              <w:rFonts w:cs="Times New Roman"/>
              <w:lang w:val="nl-NL"/>
            </w:rPr>
          </w:rPrChange>
        </w:rPr>
        <w:t>.</w:t>
      </w:r>
    </w:p>
    <w:p w14:paraId="4A4C5D57" w14:textId="77777777" w:rsidR="00FB645A" w:rsidRPr="00E15CDD" w:rsidRDefault="00FB645A" w:rsidP="00946272">
      <w:pPr>
        <w:rPr>
          <w:rFonts w:cs="Times New Roman"/>
          <w:rPrChange w:id="1422" w:author="Stagair1" w:date="2018-05-08T16:40:00Z">
            <w:rPr>
              <w:rFonts w:cs="Times New Roman"/>
              <w:lang w:val="nl-NL"/>
            </w:rPr>
          </w:rPrChange>
        </w:rPr>
      </w:pPr>
    </w:p>
    <w:p w14:paraId="6EA5C252" w14:textId="77777777" w:rsidR="00C225B2" w:rsidRPr="00E15CDD" w:rsidRDefault="00C225B2">
      <w:pPr>
        <w:rPr>
          <w:rFonts w:cs="Times New Roman"/>
          <w:rPrChange w:id="1423" w:author="Stagair1" w:date="2018-05-08T16:40:00Z">
            <w:rPr>
              <w:rFonts w:cs="Times New Roman"/>
              <w:lang w:val="nl-NL"/>
            </w:rPr>
          </w:rPrChange>
        </w:rPr>
      </w:pPr>
      <w:r w:rsidRPr="00E15CDD">
        <w:rPr>
          <w:rFonts w:cs="Times New Roman"/>
          <w:rPrChange w:id="1424" w:author="Stagair1" w:date="2018-05-08T16:40:00Z">
            <w:rPr>
              <w:rFonts w:cs="Times New Roman"/>
              <w:lang w:val="nl-NL"/>
            </w:rPr>
          </w:rPrChange>
        </w:rPr>
        <w:br w:type="page"/>
      </w:r>
    </w:p>
    <w:p w14:paraId="681CBD52" w14:textId="77777777" w:rsidR="00C225B2" w:rsidRPr="00E15CDD" w:rsidRDefault="00C225B2" w:rsidP="00946272">
      <w:pPr>
        <w:rPr>
          <w:rFonts w:cs="Times New Roman"/>
          <w:rPrChange w:id="1425" w:author="Stagair1" w:date="2018-05-08T16:40:00Z">
            <w:rPr>
              <w:rFonts w:cs="Times New Roman"/>
              <w:lang w:val="nl-NL"/>
            </w:rPr>
          </w:rPrChange>
        </w:rPr>
      </w:pPr>
      <w:r w:rsidRPr="0056094B">
        <w:rPr>
          <w:noProof/>
          <w:lang w:eastAsia="nl-BE"/>
        </w:rPr>
        <w:lastRenderedPageBreak/>
        <mc:AlternateContent>
          <mc:Choice Requires="wpg">
            <w:drawing>
              <wp:anchor distT="0" distB="0" distL="114300" distR="114300" simplePos="0" relativeHeight="251682816" behindDoc="0" locked="0" layoutInCell="1" allowOverlap="1" wp14:anchorId="59A6AEC7" wp14:editId="6A8BFDEE">
                <wp:simplePos x="0" y="0"/>
                <wp:positionH relativeFrom="column">
                  <wp:posOffset>0</wp:posOffset>
                </wp:positionH>
                <wp:positionV relativeFrom="paragraph">
                  <wp:posOffset>2556510</wp:posOffset>
                </wp:positionV>
                <wp:extent cx="5760028" cy="469335"/>
                <wp:effectExtent l="95250" t="57150" r="88900" b="121285"/>
                <wp:wrapNone/>
                <wp:docPr id="39" name="Group 26"/>
                <wp:cNvGraphicFramePr/>
                <a:graphic xmlns:a="http://schemas.openxmlformats.org/drawingml/2006/main">
                  <a:graphicData uri="http://schemas.microsoft.com/office/word/2010/wordprocessingGroup">
                    <wpg:wgp>
                      <wpg:cNvGrpSpPr/>
                      <wpg:grpSpPr>
                        <a:xfrm>
                          <a:off x="0" y="0"/>
                          <a:ext cx="5760028" cy="46933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14:paraId="1EACD937" w14:textId="77777777" w:rsidR="005A0626" w:rsidRDefault="005A0626"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anchor>
            </w:drawing>
          </mc:Choice>
          <mc:Fallback>
            <w:pict>
              <v:group w14:anchorId="59A6AEC7" id="Group 26" o:spid="_x0000_s1032" style="position:absolute;margin-left:0;margin-top:201.3pt;width:453.55pt;height:36.95pt;z-index:251682816"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">
                <v:shape id="Snip Single Corner Rectangle 42" o:spid="_x0000_s1033"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34"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14:paraId="1EACD937" w14:textId="77777777" w:rsidR="005A0626" w:rsidRDefault="005A0626"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v:textbox>
                </v:rect>
              </v:group>
            </w:pict>
          </mc:Fallback>
        </mc:AlternateContent>
      </w:r>
      <w:r w:rsidRPr="00E15CDD">
        <w:rPr>
          <w:noProof/>
          <w:lang w:eastAsia="nl-BE"/>
          <w:rPrChange w:id="1426" w:author="Stagair1" w:date="2018-05-08T16:40:00Z">
            <w:rPr>
              <w:noProof/>
              <w:lang w:eastAsia="nl-BE"/>
            </w:rPr>
          </w:rPrChange>
        </w:rPr>
        <mc:AlternateContent>
          <mc:Choice Requires="wpg">
            <w:drawing>
              <wp:anchor distT="0" distB="0" distL="114300" distR="114300" simplePos="0" relativeHeight="251683840" behindDoc="0" locked="0" layoutInCell="1" allowOverlap="1" wp14:anchorId="1799740C" wp14:editId="7505A901">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14:paraId="2AD2157B"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99740C" id="Group 27" o:spid="_x0000_s1035"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">
                <v:roundrect id="Rounded Rectangle 47" o:spid="_x0000_s1036"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7"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14:paraId="2AD2157B"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Pr="00E15CDD">
        <w:rPr>
          <w:noProof/>
          <w:lang w:eastAsia="nl-BE"/>
          <w:rPrChange w:id="1427" w:author="Stagair1" w:date="2018-05-08T16:40:00Z">
            <w:rPr>
              <w:noProof/>
              <w:lang w:eastAsia="nl-BE"/>
            </w:rPr>
          </w:rPrChange>
        </w:rPr>
        <mc:AlternateContent>
          <mc:Choice Requires="wpg">
            <w:drawing>
              <wp:anchor distT="0" distB="0" distL="114300" distR="114300" simplePos="0" relativeHeight="251684864" behindDoc="0" locked="0" layoutInCell="1" allowOverlap="1" wp14:anchorId="7531717D" wp14:editId="04DBB86F">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14:paraId="7CEF535E"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7531717D" id="Group 28" o:spid="_x0000_s1038"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qfpn1Q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">
                <v:roundrect id="Rounded Rectangle 50" o:spid="_x0000_s1039"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0"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14:paraId="7CEF535E"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Pr="00E15CDD">
        <w:rPr>
          <w:noProof/>
          <w:lang w:eastAsia="nl-BE"/>
          <w:rPrChange w:id="1428" w:author="Stagair1" w:date="2018-05-08T16:40:00Z">
            <w:rPr>
              <w:noProof/>
              <w:lang w:eastAsia="nl-BE"/>
            </w:rPr>
          </w:rPrChange>
        </w:rPr>
        <mc:AlternateContent>
          <mc:Choice Requires="wpg">
            <w:drawing>
              <wp:anchor distT="0" distB="0" distL="114300" distR="114300" simplePos="0" relativeHeight="251685888" behindDoc="0" locked="0" layoutInCell="1" allowOverlap="1" wp14:anchorId="7C3F1CB7" wp14:editId="1C3D80A2">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14:paraId="2C5F0EB9"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7C3F1CB7" id="Group 29" o:spid="_x0000_s1041"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kPW3AMAAKY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">
                <v:roundrect id="Rounded Rectangle 53" o:spid="_x0000_s1042"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3"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14:paraId="2C5F0EB9"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Pr="00E15CDD">
        <w:rPr>
          <w:noProof/>
          <w:lang w:eastAsia="nl-BE"/>
          <w:rPrChange w:id="1429" w:author="Stagair1" w:date="2018-05-08T16:40:00Z">
            <w:rPr>
              <w:noProof/>
              <w:lang w:eastAsia="nl-BE"/>
            </w:rPr>
          </w:rPrChange>
        </w:rPr>
        <mc:AlternateContent>
          <mc:Choice Requires="wpg">
            <w:drawing>
              <wp:anchor distT="0" distB="0" distL="114300" distR="114300" simplePos="0" relativeHeight="251686912" behindDoc="0" locked="0" layoutInCell="1" allowOverlap="1" wp14:anchorId="7E7C8CE8" wp14:editId="0B369A1E">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14:paraId="71BEC3BF"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7E7C8CE8" id="Group 30" o:spid="_x0000_s1044"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kiJ3Q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">
                <v:roundrect id="Rounded Rectangle 56" o:spid="_x0000_s1045"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6"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14:paraId="71BEC3BF"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Pr="00E15CDD">
        <w:rPr>
          <w:noProof/>
          <w:lang w:eastAsia="nl-BE"/>
          <w:rPrChange w:id="1430" w:author="Stagair1" w:date="2018-05-08T16:40:00Z">
            <w:rPr>
              <w:noProof/>
              <w:lang w:eastAsia="nl-BE"/>
            </w:rPr>
          </w:rPrChange>
        </w:rPr>
        <mc:AlternateContent>
          <mc:Choice Requires="wpg">
            <w:drawing>
              <wp:anchor distT="0" distB="0" distL="114300" distR="114300" simplePos="0" relativeHeight="251687936" behindDoc="0" locked="0" layoutInCell="1" allowOverlap="1" wp14:anchorId="48C331DC" wp14:editId="035CB146">
                <wp:simplePos x="0" y="0"/>
                <wp:positionH relativeFrom="column">
                  <wp:posOffset>3890010</wp:posOffset>
                </wp:positionH>
                <wp:positionV relativeFrom="paragraph">
                  <wp:posOffset>3147060</wp:posOffset>
                </wp:positionV>
                <wp:extent cx="897200" cy="469335"/>
                <wp:effectExtent l="95250" t="38100" r="74930" b="102235"/>
                <wp:wrapNone/>
                <wp:docPr id="60" name="Group 31"/>
                <wp:cNvGraphicFramePr/>
                <a:graphic xmlns:a="http://schemas.openxmlformats.org/drawingml/2006/main">
                  <a:graphicData uri="http://schemas.microsoft.com/office/word/2010/wordprocessingGroup">
                    <wpg:wgp>
                      <wpg:cNvGrpSpPr/>
                      <wpg:grpSpPr>
                        <a:xfrm>
                          <a:off x="0" y="0"/>
                          <a:ext cx="897200" cy="46933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14:paraId="498EA589"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anchor>
            </w:drawing>
          </mc:Choice>
          <mc:Fallback>
            <w:pict>
              <v:group w14:anchorId="48C331DC" id="Group 31" o:spid="_x0000_s1047" style="position:absolute;margin-left:306.3pt;margin-top:247.8pt;width:70.65pt;height:36.95pt;z-index:251687936"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">
                <v:roundrect id="Rounded Rectangle 61" o:spid="_x0000_s1048"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49"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14:paraId="498EA589"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r w:rsidRPr="00E15CDD">
        <w:rPr>
          <w:noProof/>
          <w:lang w:eastAsia="nl-BE"/>
          <w:rPrChange w:id="1431" w:author="Stagair1" w:date="2018-05-08T16:40:00Z">
            <w:rPr>
              <w:noProof/>
              <w:lang w:eastAsia="nl-BE"/>
            </w:rPr>
          </w:rPrChange>
        </w:rPr>
        <mc:AlternateContent>
          <mc:Choice Requires="wpg">
            <w:drawing>
              <wp:anchor distT="0" distB="0" distL="114300" distR="114300" simplePos="0" relativeHeight="251688960" behindDoc="0" locked="0" layoutInCell="1" allowOverlap="1" wp14:anchorId="16097092" wp14:editId="033055FA">
                <wp:simplePos x="0" y="0"/>
                <wp:positionH relativeFrom="column">
                  <wp:posOffset>4862195</wp:posOffset>
                </wp:positionH>
                <wp:positionV relativeFrom="paragraph">
                  <wp:posOffset>3147060</wp:posOffset>
                </wp:positionV>
                <wp:extent cx="897200" cy="469335"/>
                <wp:effectExtent l="95250" t="38100" r="74930" b="102235"/>
                <wp:wrapNone/>
                <wp:docPr id="19" name="Group 32"/>
                <wp:cNvGraphicFramePr/>
                <a:graphic xmlns:a="http://schemas.openxmlformats.org/drawingml/2006/main">
                  <a:graphicData uri="http://schemas.microsoft.com/office/word/2010/wordprocessingGroup">
                    <wpg:wgp>
                      <wpg:cNvGrpSpPr/>
                      <wpg:grpSpPr>
                        <a:xfrm>
                          <a:off x="0" y="0"/>
                          <a:ext cx="897200" cy="46933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4" y="3123589"/>
                            <a:ext cx="869708" cy="441843"/>
                          </a:xfrm>
                          <a:prstGeom prst="rect">
                            <a:avLst/>
                          </a:prstGeom>
                          <a:noFill/>
                          <a:ln>
                            <a:noFill/>
                          </a:ln>
                          <a:effectLst/>
                        </wps:spPr>
                        <wps:txbx>
                          <w:txbxContent>
                            <w:p w14:paraId="15A925CA"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anchor>
            </w:drawing>
          </mc:Choice>
          <mc:Fallback>
            <w:pict>
              <v:group w14:anchorId="16097092" id="Group 32" o:spid="_x0000_s1050" style="position:absolute;margin-left:382.85pt;margin-top:247.8pt;width:70.65pt;height:36.95pt;z-index:251688960"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">
                <v:roundrect id="Rounded Rectangle 20" o:spid="_x0000_s105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5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14:paraId="15A925CA" w14:textId="77777777" w:rsidR="005A0626" w:rsidRDefault="005A0626" w:rsidP="00C225B2">
                        <w:pPr>
                          <w:pStyle w:val="Norma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v:group>
            </w:pict>
          </mc:Fallback>
        </mc:AlternateContent>
      </w:r>
      <w:r w:rsidRPr="00E15CDD">
        <w:rPr>
          <w:noProof/>
          <w:lang w:eastAsia="nl-BE"/>
          <w:rPrChange w:id="1432" w:author="Stagair1" w:date="2018-05-08T16:40:00Z">
            <w:rPr>
              <w:noProof/>
              <w:lang w:eastAsia="nl-BE"/>
            </w:rPr>
          </w:rPrChange>
        </w:rPr>
        <mc:AlternateContent>
          <mc:Choice Requires="wps">
            <w:drawing>
              <wp:anchor distT="0" distB="0" distL="114300" distR="114300" simplePos="0" relativeHeight="251689984" behindDoc="0" locked="0" layoutInCell="1" allowOverlap="1" wp14:anchorId="705F0F7D" wp14:editId="09E22D0C">
                <wp:simplePos x="0" y="0"/>
                <wp:positionH relativeFrom="column">
                  <wp:posOffset>26035</wp:posOffset>
                </wp:positionH>
                <wp:positionV relativeFrom="paragraph">
                  <wp:posOffset>1277620</wp:posOffset>
                </wp:positionV>
                <wp:extent cx="5755944" cy="469335"/>
                <wp:effectExtent l="95250" t="57150" r="92710" b="121285"/>
                <wp:wrapNone/>
                <wp:docPr id="58" name="Snip Single Corner Rectangle 57"/>
                <wp:cNvGraphicFramePr/>
                <a:graphic xmlns:a="http://schemas.openxmlformats.org/drawingml/2006/main">
                  <a:graphicData uri="http://schemas.microsoft.com/office/word/2010/wordprocessingShape">
                    <wps:wsp>
                      <wps:cNvSpPr/>
                      <wps:spPr>
                        <a:xfrm>
                          <a:off x="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anchor>
            </w:drawing>
          </mc:Choice>
          <mc:Fallback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w:pict>
              <v:shape w14:anchorId="01B3218D" id="Snip Single Corner Rectangle 57" o:spid="_x0000_s1026" style="position:absolute;margin-left:2.05pt;margin-top:100.6pt;width:453.2pt;height:36.95pt;z-index:251689984;visibility:visible;mso-wrap-style:square;mso-wrap-distance-left:9pt;mso-wrap-distance-top:0;mso-wrap-distance-right:9pt;mso-wrap-distance-bottom:0;mso-position-horizontal:absolute;mso-position-horizontal-relative:text;mso-position-vertical:absolute;mso-position-vertical-relative:text;v-text-anchor:top" coordsize="5755944,46933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w:pict>
          </mc:Fallback>
        </mc:AlternateContent>
      </w:r>
      <w:r w:rsidRPr="00E15CDD">
        <w:rPr>
          <w:noProof/>
          <w:lang w:eastAsia="nl-BE"/>
          <w:rPrChange w:id="1433" w:author="Stagair1" w:date="2018-05-08T16:40:00Z">
            <w:rPr>
              <w:noProof/>
              <w:lang w:eastAsia="nl-BE"/>
            </w:rPr>
          </w:rPrChange>
        </w:rPr>
        <mc:AlternateContent>
          <mc:Choice Requires="wps">
            <w:drawing>
              <wp:anchor distT="0" distB="0" distL="114300" distR="114300" simplePos="0" relativeHeight="251691008" behindDoc="0" locked="0" layoutInCell="1" allowOverlap="1" wp14:anchorId="44E6C880" wp14:editId="64A6B79B">
                <wp:simplePos x="0" y="0"/>
                <wp:positionH relativeFrom="column">
                  <wp:posOffset>26035</wp:posOffset>
                </wp:positionH>
                <wp:positionV relativeFrom="paragraph">
                  <wp:posOffset>1259840</wp:posOffset>
                </wp:positionV>
                <wp:extent cx="5716829" cy="430223"/>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716829" cy="430223"/>
                        </a:xfrm>
                        <a:prstGeom prst="rect">
                          <a:avLst/>
                        </a:prstGeom>
                        <a:noFill/>
                        <a:ln>
                          <a:noFill/>
                        </a:ln>
                        <a:effectLst/>
                      </wps:spPr>
                      <wps:txbx>
                        <w:txbxContent>
                          <w:p w14:paraId="56BEE558" w14:textId="77777777" w:rsidR="005A0626" w:rsidRDefault="005A0626" w:rsidP="00C225B2">
                            <w:pPr>
                              <w:pStyle w:val="Norma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anchor>
            </w:drawing>
          </mc:Choice>
          <mc:Fallback>
            <w:pict>
              <v:rect w14:anchorId="44E6C880" id="Snip Single Corner Rectangle 4" o:spid="_x0000_s1053" style="position:absolute;margin-left:2.05pt;margin-top:99.2pt;width:450.15pt;height:33.9pt;z-index:2516910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" filled="f" stroked="f">
                <v:textbox inset="5.7pt,5.7pt,5.7pt,5.7pt">
                  <w:txbxContent>
                    <w:p w14:paraId="56BEE558" w14:textId="77777777" w:rsidR="005A0626" w:rsidRDefault="005A0626" w:rsidP="00C225B2">
                      <w:pPr>
                        <w:pStyle w:val="Norma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v:textbox>
              </v:rect>
            </w:pict>
          </mc:Fallback>
        </mc:AlternateContent>
      </w:r>
      <w:r w:rsidRPr="00E15CDD">
        <w:rPr>
          <w:noProof/>
          <w:lang w:eastAsia="nl-BE"/>
          <w:rPrChange w:id="1434" w:author="Stagair1" w:date="2018-05-08T16:40:00Z">
            <w:rPr>
              <w:noProof/>
              <w:lang w:eastAsia="nl-BE"/>
            </w:rPr>
          </w:rPrChange>
        </w:rPr>
        <mc:AlternateContent>
          <mc:Choice Requires="wpg">
            <w:drawing>
              <wp:anchor distT="0" distB="0" distL="114300" distR="114300" simplePos="0" relativeHeight="251692032" behindDoc="0" locked="0" layoutInCell="1" allowOverlap="1" wp14:anchorId="6ADE9EBB" wp14:editId="797C5B93">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14:paraId="3B076970"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ADE9EBB" id="Group 48" o:spid="_x0000_s1054"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DEf/jb3AMAAKQKAAAOAAAAAAAAAAAAAAAAAC4CAABkcnMvZTJvRG9jLnhtbFBLAQItABQABgAI&#10;AAAAIQCVhkMZ4AAAAAkBAAAPAAAAAAAAAAAAAAAAADYGAABkcnMvZG93bnJldi54bWxQSwUGAAAA&#10;AAQABADzAAAAQwcAAAAA&#10;">
                <v:roundrect id="Rounded Rectangle 25" o:spid="_x0000_s1055"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14:paraId="3B076970"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v:textbox>
                </v:rect>
              </v:group>
            </w:pict>
          </mc:Fallback>
        </mc:AlternateContent>
      </w:r>
      <w:r w:rsidRPr="00E15CDD">
        <w:rPr>
          <w:noProof/>
          <w:lang w:eastAsia="nl-BE"/>
          <w:rPrChange w:id="1435" w:author="Stagair1" w:date="2018-05-08T16:40:00Z">
            <w:rPr>
              <w:noProof/>
              <w:lang w:eastAsia="nl-BE"/>
            </w:rPr>
          </w:rPrChange>
        </w:rPr>
        <mc:AlternateContent>
          <mc:Choice Requires="wpg">
            <w:drawing>
              <wp:anchor distT="0" distB="0" distL="114300" distR="114300" simplePos="0" relativeHeight="251693056" behindDoc="0" locked="0" layoutInCell="1" allowOverlap="1" wp14:anchorId="32D2091E" wp14:editId="3EB4A156">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14:paraId="009576C2"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32D2091E" id="Group 49" o:spid="_x0000_s1057"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liWq2g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">
                <v:roundrect id="Rounded Rectangle 28" o:spid="_x0000_s1058"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9"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14:paraId="009576C2"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v:textbox>
                </v:rect>
              </v:group>
            </w:pict>
          </mc:Fallback>
        </mc:AlternateContent>
      </w:r>
      <w:r w:rsidRPr="00E15CDD">
        <w:rPr>
          <w:noProof/>
          <w:lang w:eastAsia="nl-BE"/>
          <w:rPrChange w:id="1436" w:author="Stagair1" w:date="2018-05-08T16:40:00Z">
            <w:rPr>
              <w:noProof/>
              <w:lang w:eastAsia="nl-BE"/>
            </w:rPr>
          </w:rPrChange>
        </w:rPr>
        <mc:AlternateContent>
          <mc:Choice Requires="wpg">
            <w:drawing>
              <wp:anchor distT="0" distB="0" distL="114300" distR="114300" simplePos="0" relativeHeight="251694080" behindDoc="0" locked="0" layoutInCell="1" allowOverlap="1" wp14:anchorId="329E2720" wp14:editId="784FCA04">
                <wp:simplePos x="0" y="0"/>
                <wp:positionH relativeFrom="column">
                  <wp:posOffset>3964940</wp:posOffset>
                </wp:positionH>
                <wp:positionV relativeFrom="paragraph">
                  <wp:posOffset>1868170</wp:posOffset>
                </wp:positionV>
                <wp:extent cx="1816901" cy="469335"/>
                <wp:effectExtent l="95250" t="38100" r="88265" b="102235"/>
                <wp:wrapNone/>
                <wp:docPr id="24" name="Group 50"/>
                <wp:cNvGraphicFramePr/>
                <a:graphic xmlns:a="http://schemas.openxmlformats.org/drawingml/2006/main">
                  <a:graphicData uri="http://schemas.microsoft.com/office/word/2010/wordprocessingGroup">
                    <wpg:wgp>
                      <wpg:cNvGrpSpPr/>
                      <wpg:grpSpPr>
                        <a:xfrm>
                          <a:off x="0" y="0"/>
                          <a:ext cx="1816901" cy="46933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14:paraId="02C06894"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anchor>
            </w:drawing>
          </mc:Choice>
          <mc:Fallback>
            <w:pict>
              <v:group w14:anchorId="329E2720" id="Group 50" o:spid="_x0000_s1060" style="position:absolute;margin-left:312.2pt;margin-top:147.1pt;width:143.05pt;height:36.95pt;z-index:251694080"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">
                <v:roundrect id="Rounded Rectangle 31" o:spid="_x0000_s1061"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2"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14:paraId="02C06894"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v:group>
            </w:pict>
          </mc:Fallback>
        </mc:AlternateContent>
      </w:r>
      <w:r w:rsidRPr="00E15CDD">
        <w:rPr>
          <w:noProof/>
          <w:lang w:eastAsia="nl-BE"/>
          <w:rPrChange w:id="1437" w:author="Stagair1" w:date="2018-05-08T16:40:00Z">
            <w:rPr>
              <w:noProof/>
              <w:lang w:eastAsia="nl-BE"/>
            </w:rPr>
          </w:rPrChange>
        </w:rPr>
        <mc:AlternateContent>
          <mc:Choice Requires="wpg">
            <w:drawing>
              <wp:anchor distT="0" distB="0" distL="114300" distR="114300" simplePos="0" relativeHeight="251695104" behindDoc="0" locked="0" layoutInCell="1" allowOverlap="1" wp14:anchorId="28060207" wp14:editId="098882B7">
                <wp:simplePos x="0" y="0"/>
                <wp:positionH relativeFrom="column">
                  <wp:posOffset>26035</wp:posOffset>
                </wp:positionH>
                <wp:positionV relativeFrom="paragraph">
                  <wp:posOffset>56515</wp:posOffset>
                </wp:positionV>
                <wp:extent cx="5755944" cy="469335"/>
                <wp:effectExtent l="95250" t="57150" r="92710" b="121285"/>
                <wp:wrapNone/>
                <wp:docPr id="27" name="Group 59"/>
                <wp:cNvGraphicFramePr/>
                <a:graphic xmlns:a="http://schemas.openxmlformats.org/drawingml/2006/main">
                  <a:graphicData uri="http://schemas.microsoft.com/office/word/2010/wordprocessingGroup">
                    <wpg:wgp>
                      <wpg:cNvGrpSpPr/>
                      <wpg:grpSpPr>
                        <a:xfrm>
                          <a:off x="0" y="0"/>
                          <a:ext cx="5755944" cy="46933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14:paraId="71CC3C97" w14:textId="77777777" w:rsidR="005A0626" w:rsidRDefault="005A0626"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anchor>
            </w:drawing>
          </mc:Choice>
          <mc:Fallback>
            <w:pict>
              <v:group w14:anchorId="28060207" id="Group 59" o:spid="_x0000_s1063" style="position:absolute;margin-left:2.05pt;margin-top:4.45pt;width:453.2pt;height:36.95pt;z-index:251695104"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">
                <v:shape id="Snip Single Corner Rectangle 34" o:spid="_x0000_s106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6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14:paraId="71CC3C97" w14:textId="77777777" w:rsidR="005A0626" w:rsidRDefault="005A0626" w:rsidP="00C225B2">
                        <w:pPr>
                          <w:pStyle w:val="Norma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v:group>
            </w:pict>
          </mc:Fallback>
        </mc:AlternateContent>
      </w:r>
      <w:r w:rsidRPr="00E15CDD">
        <w:rPr>
          <w:noProof/>
          <w:lang w:eastAsia="nl-BE"/>
          <w:rPrChange w:id="1438" w:author="Stagair1" w:date="2018-05-08T16:40:00Z">
            <w:rPr>
              <w:noProof/>
              <w:lang w:eastAsia="nl-BE"/>
            </w:rPr>
          </w:rPrChange>
        </w:rPr>
        <mc:AlternateContent>
          <mc:Choice Requires="wpg">
            <w:drawing>
              <wp:anchor distT="0" distB="0" distL="114300" distR="114300" simplePos="0" relativeHeight="251696128" behindDoc="0" locked="0" layoutInCell="1" allowOverlap="1" wp14:anchorId="550B547C" wp14:editId="2EB5071E">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14:paraId="272EA2F5"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550B547C" id="Group 60" o:spid="_x0000_s1066"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vrxDH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U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C+vEMfcAwAAoQoAAA4AAAAAAAAAAAAAAAAALgIAAGRycy9lMm9Eb2MueG1sUEsBAi0AFAAGAAgA&#10;AAAhADeopS7fAAAACQEAAA8AAAAAAAAAAAAAAAAANgYAAGRycy9kb3ducmV2LnhtbFBLBQYAAAAA&#10;BAAEAPMAAABCBwAAAAA=&#10;">
                <v:roundrect id="Rounded Rectangle 37" o:spid="_x0000_s1067"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68"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14:paraId="272EA2F5"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v:textbox>
                </v:rect>
              </v:group>
            </w:pict>
          </mc:Fallback>
        </mc:AlternateContent>
      </w:r>
      <w:r w:rsidRPr="00E15CDD">
        <w:rPr>
          <w:noProof/>
          <w:lang w:eastAsia="nl-BE"/>
          <w:rPrChange w:id="1439" w:author="Stagair1" w:date="2018-05-08T16:40:00Z">
            <w:rPr>
              <w:noProof/>
              <w:lang w:eastAsia="nl-BE"/>
            </w:rPr>
          </w:rPrChange>
        </w:rPr>
        <mc:AlternateContent>
          <mc:Choice Requires="wpg">
            <w:drawing>
              <wp:anchor distT="0" distB="0" distL="114300" distR="114300" simplePos="0" relativeHeight="251697152" behindDoc="0" locked="0" layoutInCell="1" allowOverlap="1" wp14:anchorId="71DEDD37" wp14:editId="0DD98696">
                <wp:simplePos x="0" y="0"/>
                <wp:positionH relativeFrom="column">
                  <wp:posOffset>1995805</wp:posOffset>
                </wp:positionH>
                <wp:positionV relativeFrom="paragraph">
                  <wp:posOffset>646430</wp:posOffset>
                </wp:positionV>
                <wp:extent cx="1816901" cy="469335"/>
                <wp:effectExtent l="95250" t="38100" r="88265" b="102235"/>
                <wp:wrapNone/>
                <wp:docPr id="33" name="Group 61"/>
                <wp:cNvGraphicFramePr/>
                <a:graphic xmlns:a="http://schemas.openxmlformats.org/drawingml/2006/main">
                  <a:graphicData uri="http://schemas.microsoft.com/office/word/2010/wordprocessingGroup">
                    <wpg:wgp>
                      <wpg:cNvGrpSpPr/>
                      <wpg:grpSpPr>
                        <a:xfrm>
                          <a:off x="0" y="0"/>
                          <a:ext cx="1816901" cy="46933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14:paraId="61E90A23"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anchor>
            </w:drawing>
          </mc:Choice>
          <mc:Fallback>
            <w:pict>
              <v:group w14:anchorId="71DEDD37" id="Group 61" o:spid="_x0000_s1069" style="position:absolute;margin-left:157.15pt;margin-top:50.9pt;width:143.05pt;height:36.95pt;z-index:251697152"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">
                <v:roundrect id="Rounded Rectangle 40" o:spid="_x0000_s1070"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71"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14:paraId="61E90A23"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v:textbox>
                </v:rect>
              </v:group>
            </w:pict>
          </mc:Fallback>
        </mc:AlternateContent>
      </w:r>
      <w:r w:rsidRPr="00E15CDD">
        <w:rPr>
          <w:noProof/>
          <w:lang w:eastAsia="nl-BE"/>
          <w:rPrChange w:id="1440" w:author="Stagair1" w:date="2018-05-08T16:40:00Z">
            <w:rPr>
              <w:noProof/>
              <w:lang w:eastAsia="nl-BE"/>
            </w:rPr>
          </w:rPrChange>
        </w:rPr>
        <mc:AlternateContent>
          <mc:Choice Requires="wpg">
            <w:drawing>
              <wp:anchor distT="0" distB="0" distL="114300" distR="114300" simplePos="0" relativeHeight="251698176" behindDoc="0" locked="0" layoutInCell="1" allowOverlap="1" wp14:anchorId="6D0CE8DA" wp14:editId="234DF486">
                <wp:simplePos x="0" y="0"/>
                <wp:positionH relativeFrom="column">
                  <wp:posOffset>3964940</wp:posOffset>
                </wp:positionH>
                <wp:positionV relativeFrom="paragraph">
                  <wp:posOffset>646430</wp:posOffset>
                </wp:positionV>
                <wp:extent cx="1816901" cy="469335"/>
                <wp:effectExtent l="95250" t="38100" r="88265" b="102235"/>
                <wp:wrapNone/>
                <wp:docPr id="36" name="Group 62"/>
                <wp:cNvGraphicFramePr/>
                <a:graphic xmlns:a="http://schemas.openxmlformats.org/drawingml/2006/main">
                  <a:graphicData uri="http://schemas.microsoft.com/office/word/2010/wordprocessingGroup">
                    <wpg:wgp>
                      <wpg:cNvGrpSpPr/>
                      <wpg:grpSpPr>
                        <a:xfrm>
                          <a:off x="0" y="0"/>
                          <a:ext cx="1816901" cy="46933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14:paraId="05826A06"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anchor>
            </w:drawing>
          </mc:Choice>
          <mc:Fallback>
            <w:pict>
              <v:group w14:anchorId="6D0CE8DA" id="Group 62" o:spid="_x0000_s1072" style="position:absolute;margin-left:312.2pt;margin-top:50.9pt;width:143.05pt;height:36.95pt;z-index:251698176"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">
                <v:roundrect id="Rounded Rectangle 43" o:spid="_x0000_s1073"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74"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14:paraId="05826A06" w14:textId="77777777" w:rsidR="005A0626" w:rsidRDefault="005A0626" w:rsidP="00C225B2">
                        <w:pPr>
                          <w:pStyle w:val="Norma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v:group>
            </w:pict>
          </mc:Fallback>
        </mc:AlternateContent>
      </w:r>
    </w:p>
    <w:p w14:paraId="3197E49B" w14:textId="77777777" w:rsidR="00C225B2" w:rsidRPr="00E15CDD" w:rsidRDefault="00C225B2" w:rsidP="00946272">
      <w:pPr>
        <w:rPr>
          <w:rFonts w:cs="Times New Roman"/>
          <w:rPrChange w:id="1441" w:author="Stagair1" w:date="2018-05-08T16:40:00Z">
            <w:rPr>
              <w:rFonts w:cs="Times New Roman"/>
              <w:lang w:val="nl-NL"/>
            </w:rPr>
          </w:rPrChange>
        </w:rPr>
      </w:pPr>
    </w:p>
    <w:p w14:paraId="2B29E4C7" w14:textId="77777777" w:rsidR="00C225B2" w:rsidRPr="00E15CDD" w:rsidRDefault="00C225B2" w:rsidP="00946272">
      <w:pPr>
        <w:rPr>
          <w:rFonts w:cs="Times New Roman"/>
          <w:rPrChange w:id="1442" w:author="Stagair1" w:date="2018-05-08T16:40:00Z">
            <w:rPr>
              <w:rFonts w:cs="Times New Roman"/>
              <w:lang w:val="nl-NL"/>
            </w:rPr>
          </w:rPrChange>
        </w:rPr>
      </w:pPr>
    </w:p>
    <w:p w14:paraId="013A714D" w14:textId="77777777" w:rsidR="00C225B2" w:rsidRPr="00E15CDD" w:rsidRDefault="00C225B2" w:rsidP="00946272">
      <w:pPr>
        <w:rPr>
          <w:rFonts w:cs="Times New Roman"/>
          <w:rPrChange w:id="1443" w:author="Stagair1" w:date="2018-05-08T16:40:00Z">
            <w:rPr>
              <w:rFonts w:cs="Times New Roman"/>
              <w:lang w:val="nl-NL"/>
            </w:rPr>
          </w:rPrChange>
        </w:rPr>
      </w:pPr>
    </w:p>
    <w:p w14:paraId="3A1943A1" w14:textId="77777777" w:rsidR="00C225B2" w:rsidRPr="00E15CDD" w:rsidRDefault="00C225B2" w:rsidP="00946272">
      <w:pPr>
        <w:rPr>
          <w:rFonts w:cs="Times New Roman"/>
          <w:rPrChange w:id="1444" w:author="Stagair1" w:date="2018-05-08T16:40:00Z">
            <w:rPr>
              <w:rFonts w:cs="Times New Roman"/>
              <w:lang w:val="nl-NL"/>
            </w:rPr>
          </w:rPrChange>
        </w:rPr>
      </w:pPr>
    </w:p>
    <w:p w14:paraId="76445B37" w14:textId="77777777" w:rsidR="00C225B2" w:rsidRPr="00E15CDD" w:rsidRDefault="00C225B2" w:rsidP="00946272">
      <w:pPr>
        <w:rPr>
          <w:rFonts w:cs="Times New Roman"/>
          <w:rPrChange w:id="1445" w:author="Stagair1" w:date="2018-05-08T16:40:00Z">
            <w:rPr>
              <w:rFonts w:cs="Times New Roman"/>
              <w:lang w:val="nl-NL"/>
            </w:rPr>
          </w:rPrChange>
        </w:rPr>
      </w:pPr>
    </w:p>
    <w:p w14:paraId="376C4F95" w14:textId="77777777" w:rsidR="00C225B2" w:rsidRPr="00E15CDD" w:rsidRDefault="00C225B2" w:rsidP="00946272">
      <w:pPr>
        <w:rPr>
          <w:rFonts w:cs="Times New Roman"/>
          <w:rPrChange w:id="1446" w:author="Stagair1" w:date="2018-05-08T16:40:00Z">
            <w:rPr>
              <w:rFonts w:cs="Times New Roman"/>
              <w:lang w:val="nl-NL"/>
            </w:rPr>
          </w:rPrChange>
        </w:rPr>
      </w:pPr>
    </w:p>
    <w:p w14:paraId="5135D1AF" w14:textId="77777777" w:rsidR="00C225B2" w:rsidRPr="00E15CDD" w:rsidRDefault="00C225B2" w:rsidP="00946272">
      <w:pPr>
        <w:rPr>
          <w:rFonts w:cs="Times New Roman"/>
          <w:rPrChange w:id="1447" w:author="Stagair1" w:date="2018-05-08T16:40:00Z">
            <w:rPr>
              <w:rFonts w:cs="Times New Roman"/>
              <w:lang w:val="nl-NL"/>
            </w:rPr>
          </w:rPrChange>
        </w:rPr>
      </w:pPr>
    </w:p>
    <w:p w14:paraId="18B9F627" w14:textId="77777777" w:rsidR="00C225B2" w:rsidRPr="00E15CDD" w:rsidRDefault="00C225B2" w:rsidP="00946272">
      <w:pPr>
        <w:rPr>
          <w:rFonts w:cs="Times New Roman"/>
          <w:rPrChange w:id="1448" w:author="Stagair1" w:date="2018-05-08T16:40:00Z">
            <w:rPr>
              <w:rFonts w:cs="Times New Roman"/>
              <w:lang w:val="nl-NL"/>
            </w:rPr>
          </w:rPrChange>
        </w:rPr>
      </w:pPr>
    </w:p>
    <w:p w14:paraId="3124E5E6" w14:textId="77777777" w:rsidR="00C225B2" w:rsidRPr="00E15CDD" w:rsidRDefault="00C225B2" w:rsidP="00946272">
      <w:pPr>
        <w:rPr>
          <w:rFonts w:cs="Times New Roman"/>
          <w:rPrChange w:id="1449" w:author="Stagair1" w:date="2018-05-08T16:40:00Z">
            <w:rPr>
              <w:rFonts w:cs="Times New Roman"/>
              <w:lang w:val="nl-NL"/>
            </w:rPr>
          </w:rPrChange>
        </w:rPr>
      </w:pPr>
    </w:p>
    <w:p w14:paraId="6F947714" w14:textId="77777777" w:rsidR="00C225B2" w:rsidRPr="00E15CDD" w:rsidRDefault="00C225B2" w:rsidP="00946272">
      <w:pPr>
        <w:rPr>
          <w:rFonts w:cs="Times New Roman"/>
          <w:rPrChange w:id="1450" w:author="Stagair1" w:date="2018-05-08T16:40:00Z">
            <w:rPr>
              <w:rFonts w:cs="Times New Roman"/>
              <w:lang w:val="nl-NL"/>
            </w:rPr>
          </w:rPrChange>
        </w:rPr>
      </w:pPr>
    </w:p>
    <w:p w14:paraId="2DA921E5" w14:textId="77777777" w:rsidR="00C225B2" w:rsidRPr="00E15CDD" w:rsidRDefault="00C225B2" w:rsidP="00946272">
      <w:pPr>
        <w:rPr>
          <w:rFonts w:cs="Times New Roman"/>
          <w:rPrChange w:id="1451" w:author="Stagair1" w:date="2018-05-08T16:40:00Z">
            <w:rPr>
              <w:rFonts w:cs="Times New Roman"/>
              <w:lang w:val="nl-NL"/>
            </w:rPr>
          </w:rPrChange>
        </w:rPr>
      </w:pPr>
    </w:p>
    <w:p w14:paraId="4C8609C2" w14:textId="77777777" w:rsidR="00FB645A" w:rsidRPr="00E15CDD" w:rsidRDefault="00FB645A" w:rsidP="00FB645A">
      <w:pPr>
        <w:rPr>
          <w:rPrChange w:id="1452" w:author="Stagair1" w:date="2018-05-08T16:40:00Z">
            <w:rPr>
              <w:lang w:val="nl-NL"/>
            </w:rPr>
          </w:rPrChange>
        </w:rPr>
      </w:pPr>
    </w:p>
    <w:p w14:paraId="4D3140D3" w14:textId="77777777" w:rsidR="00C225B2" w:rsidRPr="00E15CDD" w:rsidRDefault="00903D4F" w:rsidP="00903D4F">
      <w:pPr>
        <w:pStyle w:val="Bijschrift"/>
        <w:rPr>
          <w:rPrChange w:id="1453" w:author="Stagair1" w:date="2018-05-08T16:40:00Z">
            <w:rPr>
              <w:lang w:val="nl-NL"/>
            </w:rPr>
          </w:rPrChange>
        </w:rPr>
      </w:pPr>
      <w:bookmarkStart w:id="1454" w:name="_Toc509850454"/>
      <w:bookmarkStart w:id="1455" w:name="_Toc512457911"/>
      <w:r w:rsidRPr="00E15CDD">
        <w:rPr>
          <w:rPrChange w:id="1456" w:author="Stagair1" w:date="2018-05-08T16:40:00Z">
            <w:rPr>
              <w:lang w:val="nl-NL"/>
            </w:rPr>
          </w:rPrChange>
        </w:rPr>
        <w:t xml:space="preserve">Figuur </w:t>
      </w:r>
      <w:ins w:id="1457" w:author="Stagair1" w:date="2018-05-08T17:40:00Z">
        <w:r w:rsidR="00060962">
          <w:fldChar w:fldCharType="begin"/>
        </w:r>
        <w:r w:rsidR="00060962">
          <w:instrText xml:space="preserve"> STYLEREF 1 \s </w:instrText>
        </w:r>
      </w:ins>
      <w:r w:rsidR="00060962">
        <w:fldChar w:fldCharType="separate"/>
      </w:r>
      <w:r w:rsidR="00060962">
        <w:rPr>
          <w:noProof/>
        </w:rPr>
        <w:t>1</w:t>
      </w:r>
      <w:ins w:id="145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459" w:author="Stagair1" w:date="2018-05-08T17:40:00Z">
        <w:r w:rsidR="00060962">
          <w:rPr>
            <w:noProof/>
          </w:rPr>
          <w:t>3</w:t>
        </w:r>
        <w:r w:rsidR="00060962">
          <w:fldChar w:fldCharType="end"/>
        </w:r>
      </w:ins>
      <w:del w:id="1460" w:author="Stagair1" w:date="2018-05-08T16:39:00Z">
        <w:r w:rsidR="006463A1" w:rsidRPr="00E15CDD" w:rsidDel="00E15CDD">
          <w:rPr>
            <w:rPrChange w:id="1461" w:author="Stagair1" w:date="2018-05-08T16:40:00Z">
              <w:rPr>
                <w:lang w:val="nl-NL"/>
              </w:rPr>
            </w:rPrChange>
          </w:rPr>
          <w:fldChar w:fldCharType="begin"/>
        </w:r>
        <w:r w:rsidR="006463A1" w:rsidRPr="00E15CDD" w:rsidDel="00E15CDD">
          <w:rPr>
            <w:rPrChange w:id="1462" w:author="Stagair1" w:date="2018-05-08T16:40:00Z">
              <w:rPr>
                <w:lang w:val="nl-NL"/>
              </w:rPr>
            </w:rPrChange>
          </w:rPr>
          <w:delInstrText xml:space="preserve"> STYLEREF 1 \s </w:delInstrText>
        </w:r>
        <w:r w:rsidR="006463A1" w:rsidRPr="00E15CDD" w:rsidDel="00E15CDD">
          <w:rPr>
            <w:rPrChange w:id="1463" w:author="Stagair1" w:date="2018-05-08T16:40:00Z">
              <w:rPr>
                <w:lang w:val="nl-NL"/>
              </w:rPr>
            </w:rPrChange>
          </w:rPr>
          <w:fldChar w:fldCharType="separate"/>
        </w:r>
        <w:r w:rsidR="006463A1" w:rsidRPr="00E15CDD" w:rsidDel="00E15CDD">
          <w:rPr>
            <w:rPrChange w:id="1464" w:author="Stagair1" w:date="2018-05-08T16:40:00Z">
              <w:rPr>
                <w:lang w:val="nl-NL"/>
              </w:rPr>
            </w:rPrChange>
          </w:rPr>
          <w:delText>1</w:delText>
        </w:r>
        <w:r w:rsidR="006463A1" w:rsidRPr="00E15CDD" w:rsidDel="00E15CDD">
          <w:rPr>
            <w:rPrChange w:id="1465" w:author="Stagair1" w:date="2018-05-08T16:40:00Z">
              <w:rPr>
                <w:lang w:val="nl-NL"/>
              </w:rPr>
            </w:rPrChange>
          </w:rPr>
          <w:fldChar w:fldCharType="end"/>
        </w:r>
        <w:r w:rsidR="006463A1" w:rsidRPr="00E15CDD" w:rsidDel="00E15CDD">
          <w:rPr>
            <w:rPrChange w:id="1466" w:author="Stagair1" w:date="2018-05-08T16:40:00Z">
              <w:rPr>
                <w:lang w:val="nl-NL"/>
              </w:rPr>
            </w:rPrChange>
          </w:rPr>
          <w:noBreakHyphen/>
        </w:r>
        <w:r w:rsidR="006463A1" w:rsidRPr="00E15CDD" w:rsidDel="00E15CDD">
          <w:rPr>
            <w:rPrChange w:id="1467" w:author="Stagair1" w:date="2018-05-08T16:40:00Z">
              <w:rPr>
                <w:lang w:val="nl-NL"/>
              </w:rPr>
            </w:rPrChange>
          </w:rPr>
          <w:fldChar w:fldCharType="begin"/>
        </w:r>
        <w:r w:rsidR="006463A1" w:rsidRPr="00E15CDD" w:rsidDel="00E15CDD">
          <w:rPr>
            <w:rPrChange w:id="1468" w:author="Stagair1" w:date="2018-05-08T16:40:00Z">
              <w:rPr>
                <w:lang w:val="nl-NL"/>
              </w:rPr>
            </w:rPrChange>
          </w:rPr>
          <w:delInstrText xml:space="preserve"> SEQ Figuur \* ARABIC \s 1 </w:delInstrText>
        </w:r>
        <w:r w:rsidR="006463A1" w:rsidRPr="00E15CDD" w:rsidDel="00E15CDD">
          <w:rPr>
            <w:rPrChange w:id="1469" w:author="Stagair1" w:date="2018-05-08T16:40:00Z">
              <w:rPr>
                <w:lang w:val="nl-NL"/>
              </w:rPr>
            </w:rPrChange>
          </w:rPr>
          <w:fldChar w:fldCharType="separate"/>
        </w:r>
        <w:r w:rsidR="006463A1" w:rsidRPr="00E15CDD" w:rsidDel="00E15CDD">
          <w:rPr>
            <w:rPrChange w:id="1470" w:author="Stagair1" w:date="2018-05-08T16:40:00Z">
              <w:rPr>
                <w:lang w:val="nl-NL"/>
              </w:rPr>
            </w:rPrChange>
          </w:rPr>
          <w:delText>3</w:delText>
        </w:r>
        <w:r w:rsidR="006463A1" w:rsidRPr="00E15CDD" w:rsidDel="00E15CDD">
          <w:rPr>
            <w:rPrChange w:id="1471" w:author="Stagair1" w:date="2018-05-08T16:40:00Z">
              <w:rPr>
                <w:lang w:val="nl-NL"/>
              </w:rPr>
            </w:rPrChange>
          </w:rPr>
          <w:fldChar w:fldCharType="end"/>
        </w:r>
      </w:del>
      <w:r w:rsidRPr="00E15CDD">
        <w:rPr>
          <w:rPrChange w:id="1472" w:author="Stagair1" w:date="2018-05-08T16:40:00Z">
            <w:rPr>
              <w:lang w:val="nl-NL"/>
            </w:rPr>
          </w:rPrChange>
        </w:rPr>
        <w:t xml:space="preserve">: De verschillende niveaus waaruit een netwerkopstelling en oplossingen bestaan. </w:t>
      </w:r>
      <w:sdt>
        <w:sdtPr>
          <w:id w:val="-275720246"/>
          <w:citation/>
        </w:sdtPr>
        <w:sdtContent>
          <w:r w:rsidRPr="00E15CDD">
            <w:rPr>
              <w:rPrChange w:id="1473" w:author="Stagair1" w:date="2018-05-08T16:40:00Z">
                <w:rPr>
                  <w:lang w:val="nl-NL"/>
                </w:rPr>
              </w:rPrChange>
            </w:rPr>
            <w:fldChar w:fldCharType="begin"/>
          </w:r>
          <w:r w:rsidRPr="00E15CDD">
            <w:rPr>
              <w:rPrChange w:id="1474" w:author="Stagair1" w:date="2018-05-08T16:40:00Z">
                <w:rPr>
                  <w:lang w:val="nl-NL"/>
                </w:rPr>
              </w:rPrChange>
            </w:rPr>
            <w:instrText xml:space="preserve"> CITATION Tac18 \l 1033 </w:instrText>
          </w:r>
          <w:r w:rsidRPr="00E15CDD">
            <w:rPr>
              <w:rPrChange w:id="1475" w:author="Stagair1" w:date="2018-05-08T16:40:00Z">
                <w:rPr>
                  <w:lang w:val="nl-NL"/>
                </w:rPr>
              </w:rPrChange>
            </w:rPr>
            <w:fldChar w:fldCharType="separate"/>
          </w:r>
          <w:r w:rsidR="006F20A4" w:rsidRPr="00E15CDD">
            <w:rPr>
              <w:rPrChange w:id="1476" w:author="Stagair1" w:date="2018-05-08T16:40:00Z">
                <w:rPr>
                  <w:noProof/>
                  <w:lang w:val="nl-NL"/>
                </w:rPr>
              </w:rPrChange>
            </w:rPr>
            <w:t>[5]</w:t>
          </w:r>
          <w:r w:rsidRPr="00E15CDD">
            <w:rPr>
              <w:rPrChange w:id="1477" w:author="Stagair1" w:date="2018-05-08T16:40:00Z">
                <w:rPr>
                  <w:lang w:val="nl-NL"/>
                </w:rPr>
              </w:rPrChange>
            </w:rPr>
            <w:fldChar w:fldCharType="end"/>
          </w:r>
        </w:sdtContent>
      </w:sdt>
      <w:bookmarkEnd w:id="1454"/>
      <w:bookmarkEnd w:id="1455"/>
    </w:p>
    <w:p w14:paraId="7590C753" w14:textId="77777777" w:rsidR="002F2947" w:rsidRPr="00E15CDD" w:rsidRDefault="002F2947" w:rsidP="00FB645A">
      <w:pPr>
        <w:rPr>
          <w:rPrChange w:id="1478" w:author="Stagair1" w:date="2018-05-08T16:40:00Z">
            <w:rPr>
              <w:lang w:val="nl-NL"/>
            </w:rPr>
          </w:rPrChange>
        </w:rPr>
      </w:pPr>
    </w:p>
    <w:p w14:paraId="4E3BB1D7" w14:textId="77777777" w:rsidR="00B4444F" w:rsidRPr="00E15CDD" w:rsidRDefault="00B4444F" w:rsidP="002352AB">
      <w:pPr>
        <w:pStyle w:val="Kop3"/>
        <w:rPr>
          <w:rPrChange w:id="1479" w:author="Stagair1" w:date="2018-05-08T16:40:00Z">
            <w:rPr>
              <w:lang w:val="nl-NL"/>
            </w:rPr>
          </w:rPrChange>
        </w:rPr>
      </w:pPr>
      <w:bookmarkStart w:id="1480" w:name="_Toc509827064"/>
      <w:bookmarkStart w:id="1481" w:name="_Toc512841407"/>
      <w:r w:rsidRPr="00E15CDD">
        <w:rPr>
          <w:rPrChange w:id="1482" w:author="Stagair1" w:date="2018-05-08T16:40:00Z">
            <w:rPr>
              <w:lang w:val="nl-NL"/>
            </w:rPr>
          </w:rPrChange>
        </w:rPr>
        <w:t>Missie</w:t>
      </w:r>
      <w:bookmarkEnd w:id="1480"/>
      <w:bookmarkEnd w:id="1481"/>
    </w:p>
    <w:p w14:paraId="63225427" w14:textId="77777777" w:rsidR="00260DF9" w:rsidRPr="00E15CDD" w:rsidRDefault="00260DF9" w:rsidP="00260DF9">
      <w:pPr>
        <w:rPr>
          <w:rFonts w:cs="Times New Roman"/>
          <w:rPrChange w:id="1483" w:author="Stagair1" w:date="2018-05-08T16:40:00Z">
            <w:rPr>
              <w:rFonts w:cs="Times New Roman"/>
              <w:lang w:val="nl-NL"/>
            </w:rPr>
          </w:rPrChange>
        </w:rPr>
      </w:pPr>
      <w:r w:rsidRPr="00E15CDD">
        <w:rPr>
          <w:rFonts w:cs="Times New Roman"/>
          <w:rPrChange w:id="1484" w:author="Stagair1" w:date="2018-05-08T16:40:00Z">
            <w:rPr>
              <w:rFonts w:cs="Times New Roman"/>
              <w:lang w:val="nl-NL"/>
            </w:rPr>
          </w:rPrChange>
        </w:rPr>
        <w:t xml:space="preserve">“ICORDA wil een solide leverancier zijn van kwalitatief hoogstaande informatica oplossingen: projecten, diensten, producten en advies voor de professionele organisatie” </w:t>
      </w:r>
      <w:r w:rsidR="00500C88" w:rsidRPr="00E15CDD">
        <w:rPr>
          <w:rFonts w:cs="Times New Roman"/>
          <w:rPrChange w:id="1485" w:author="Stagair1" w:date="2018-05-08T16:40:00Z">
            <w:rPr>
              <w:rFonts w:cs="Times New Roman"/>
              <w:lang w:val="nl-NL"/>
            </w:rPr>
          </w:rPrChange>
        </w:rPr>
        <w:t>–</w:t>
      </w:r>
      <w:r w:rsidRPr="00E15CDD">
        <w:rPr>
          <w:rFonts w:cs="Times New Roman"/>
          <w:rPrChange w:id="1486" w:author="Stagair1" w:date="2018-05-08T16:40:00Z">
            <w:rPr>
              <w:rFonts w:cs="Times New Roman"/>
              <w:lang w:val="nl-NL"/>
            </w:rPr>
          </w:rPrChange>
        </w:rPr>
        <w:t>Quote</w:t>
      </w:r>
      <w:r w:rsidR="00500C88" w:rsidRPr="00E15CDD">
        <w:rPr>
          <w:rFonts w:cs="Times New Roman"/>
          <w:rPrChange w:id="1487" w:author="Stagair1" w:date="2018-05-08T16:40:00Z">
            <w:rPr>
              <w:rFonts w:cs="Times New Roman"/>
              <w:lang w:val="nl-NL"/>
            </w:rPr>
          </w:rPrChange>
        </w:rPr>
        <w:t xml:space="preserve"> uit de bedrijfsvoorstelling PowerPoint van </w:t>
      </w:r>
      <w:r w:rsidR="00DB4F39" w:rsidRPr="00E15CDD">
        <w:rPr>
          <w:rFonts w:cs="Times New Roman"/>
          <w:rPrChange w:id="1488" w:author="Stagair1" w:date="2018-05-08T16:40:00Z">
            <w:rPr>
              <w:rFonts w:cs="Times New Roman"/>
              <w:lang w:val="nl-NL"/>
            </w:rPr>
          </w:rPrChange>
        </w:rPr>
        <w:t>ICORDA</w:t>
      </w:r>
      <w:r w:rsidR="00500C88" w:rsidRPr="00E15CDD">
        <w:rPr>
          <w:rFonts w:cs="Times New Roman"/>
          <w:rPrChange w:id="1489" w:author="Stagair1" w:date="2018-05-08T16:40:00Z">
            <w:rPr>
              <w:rFonts w:cs="Times New Roman"/>
              <w:lang w:val="nl-NL"/>
            </w:rPr>
          </w:rPrChange>
        </w:rPr>
        <w:t>.</w:t>
      </w:r>
      <w:r w:rsidR="001B4612" w:rsidRPr="00E15CDD">
        <w:rPr>
          <w:rFonts w:cs="Times New Roman"/>
          <w:rPrChange w:id="1490" w:author="Stagair1" w:date="2018-05-08T16:40:00Z">
            <w:rPr>
              <w:rFonts w:cs="Times New Roman"/>
              <w:lang w:val="nl-NL"/>
            </w:rPr>
          </w:rPrChange>
        </w:rPr>
        <w:t xml:space="preserve"> </w:t>
      </w:r>
      <w:sdt>
        <w:sdtPr>
          <w:rPr>
            <w:rFonts w:cs="Times New Roman"/>
          </w:rPr>
          <w:id w:val="1021821889"/>
          <w:citation/>
        </w:sdtPr>
        <w:sdtContent>
          <w:r w:rsidR="001B4612" w:rsidRPr="00E15CDD">
            <w:rPr>
              <w:rFonts w:cs="Times New Roman"/>
              <w:rPrChange w:id="1491" w:author="Stagair1" w:date="2018-05-08T16:40:00Z">
                <w:rPr>
                  <w:rFonts w:cs="Times New Roman"/>
                  <w:lang w:val="nl-NL"/>
                </w:rPr>
              </w:rPrChange>
            </w:rPr>
            <w:fldChar w:fldCharType="begin"/>
          </w:r>
          <w:r w:rsidR="001B4612" w:rsidRPr="00E15CDD">
            <w:rPr>
              <w:rFonts w:cs="Times New Roman"/>
              <w:rPrChange w:id="1492" w:author="Stagair1" w:date="2018-05-08T16:40:00Z">
                <w:rPr>
                  <w:rFonts w:cs="Times New Roman"/>
                  <w:lang w:val="nl-NL"/>
                </w:rPr>
              </w:rPrChange>
            </w:rPr>
            <w:instrText xml:space="preserve"> CITATION Tac18 \l 2067 </w:instrText>
          </w:r>
          <w:r w:rsidR="001B4612" w:rsidRPr="00E15CDD">
            <w:rPr>
              <w:rFonts w:cs="Times New Roman"/>
              <w:rPrChange w:id="1493" w:author="Stagair1" w:date="2018-05-08T16:40:00Z">
                <w:rPr>
                  <w:rFonts w:cs="Times New Roman"/>
                  <w:lang w:val="nl-NL"/>
                </w:rPr>
              </w:rPrChange>
            </w:rPr>
            <w:fldChar w:fldCharType="separate"/>
          </w:r>
          <w:r w:rsidR="006F20A4" w:rsidRPr="00E15CDD">
            <w:rPr>
              <w:rFonts w:cs="Times New Roman"/>
              <w:rPrChange w:id="1494" w:author="Stagair1" w:date="2018-05-08T16:40:00Z">
                <w:rPr>
                  <w:rFonts w:cs="Times New Roman"/>
                  <w:noProof/>
                  <w:lang w:val="nl-NL"/>
                </w:rPr>
              </w:rPrChange>
            </w:rPr>
            <w:t>[5]</w:t>
          </w:r>
          <w:r w:rsidR="001B4612" w:rsidRPr="00E15CDD">
            <w:rPr>
              <w:rFonts w:cs="Times New Roman"/>
              <w:rPrChange w:id="1495" w:author="Stagair1" w:date="2018-05-08T16:40:00Z">
                <w:rPr>
                  <w:rFonts w:cs="Times New Roman"/>
                  <w:lang w:val="nl-NL"/>
                </w:rPr>
              </w:rPrChange>
            </w:rPr>
            <w:fldChar w:fldCharType="end"/>
          </w:r>
        </w:sdtContent>
      </w:sdt>
    </w:p>
    <w:p w14:paraId="37034E36" w14:textId="77777777" w:rsidR="00260DF9" w:rsidRPr="00E15CDD" w:rsidRDefault="00260DF9" w:rsidP="00260DF9">
      <w:pPr>
        <w:rPr>
          <w:rFonts w:cs="Times New Roman"/>
          <w:rPrChange w:id="1496" w:author="Stagair1" w:date="2018-05-08T16:40:00Z">
            <w:rPr>
              <w:rFonts w:cs="Times New Roman"/>
              <w:lang w:val="nl-NL"/>
            </w:rPr>
          </w:rPrChange>
        </w:rPr>
      </w:pPr>
    </w:p>
    <w:p w14:paraId="14DC32A1" w14:textId="77777777" w:rsidR="00B4444F" w:rsidRPr="00E15CDD" w:rsidRDefault="00B4444F" w:rsidP="002352AB">
      <w:pPr>
        <w:pStyle w:val="Kop3"/>
        <w:rPr>
          <w:rPrChange w:id="1497" w:author="Stagair1" w:date="2018-05-08T16:40:00Z">
            <w:rPr>
              <w:lang w:val="nl-NL"/>
            </w:rPr>
          </w:rPrChange>
        </w:rPr>
      </w:pPr>
      <w:bookmarkStart w:id="1498" w:name="_Toc509827065"/>
      <w:bookmarkStart w:id="1499" w:name="_Toc512841408"/>
      <w:r w:rsidRPr="00E15CDD">
        <w:rPr>
          <w:rPrChange w:id="1500" w:author="Stagair1" w:date="2018-05-08T16:40:00Z">
            <w:rPr>
              <w:lang w:val="nl-NL"/>
            </w:rPr>
          </w:rPrChange>
        </w:rPr>
        <w:t>ICT Infrastructure foundation</w:t>
      </w:r>
      <w:bookmarkEnd w:id="1498"/>
      <w:bookmarkEnd w:id="1499"/>
    </w:p>
    <w:p w14:paraId="5E8F0920" w14:textId="77777777" w:rsidR="00500C88" w:rsidRPr="00E15CDD" w:rsidRDefault="001B5ED1" w:rsidP="00500C88">
      <w:pPr>
        <w:rPr>
          <w:rFonts w:cs="Times New Roman"/>
          <w:rPrChange w:id="1501" w:author="Stagair1" w:date="2018-05-08T16:40:00Z">
            <w:rPr>
              <w:rFonts w:cs="Times New Roman"/>
              <w:lang w:val="nl-NL"/>
            </w:rPr>
          </w:rPrChange>
        </w:rPr>
      </w:pPr>
      <w:r w:rsidRPr="00E15CDD">
        <w:rPr>
          <w:rFonts w:cs="Times New Roman"/>
          <w:rPrChange w:id="1502" w:author="Stagair1" w:date="2018-05-08T16:40:00Z">
            <w:rPr>
              <w:rFonts w:cs="Times New Roman"/>
              <w:lang w:val="nl-NL"/>
            </w:rPr>
          </w:rPrChange>
        </w:rPr>
        <w:t>De “ICT Infrastructure foundation” ligt aan de basis van alle oplossingen en producten. Dit niveau draait vooral rond het fysi</w:t>
      </w:r>
      <w:r w:rsidR="00E172F7" w:rsidRPr="00E15CDD">
        <w:rPr>
          <w:rFonts w:cs="Times New Roman"/>
          <w:rPrChange w:id="1503" w:author="Stagair1" w:date="2018-05-08T16:40:00Z">
            <w:rPr>
              <w:rFonts w:cs="Times New Roman"/>
              <w:lang w:val="nl-NL"/>
            </w:rPr>
          </w:rPrChange>
        </w:rPr>
        <w:t>eke netwerk. Dat zijn de nodes</w:t>
      </w:r>
      <w:r w:rsidRPr="00E15CDD">
        <w:rPr>
          <w:rFonts w:cs="Times New Roman"/>
          <w:rPrChange w:id="1504" w:author="Stagair1" w:date="2018-05-08T16:40:00Z">
            <w:rPr>
              <w:rFonts w:cs="Times New Roman"/>
              <w:lang w:val="nl-NL"/>
            </w:rPr>
          </w:rPrChange>
        </w:rPr>
        <w:t>, de beveiliging ervan, de connectiviteit ertussen en het management van dit geheel.</w:t>
      </w:r>
    </w:p>
    <w:p w14:paraId="305E0B22" w14:textId="77777777" w:rsidR="00500C88" w:rsidRPr="00E15CDD" w:rsidRDefault="00500C88" w:rsidP="00500C88">
      <w:pPr>
        <w:rPr>
          <w:rFonts w:cs="Times New Roman"/>
          <w:rPrChange w:id="1505" w:author="Stagair1" w:date="2018-05-08T16:40:00Z">
            <w:rPr>
              <w:rFonts w:cs="Times New Roman"/>
              <w:lang w:val="nl-NL"/>
            </w:rPr>
          </w:rPrChange>
        </w:rPr>
      </w:pPr>
    </w:p>
    <w:p w14:paraId="22DDF085" w14:textId="77777777" w:rsidR="00B4444F" w:rsidRPr="00E15CDD" w:rsidRDefault="00B4444F" w:rsidP="002352AB">
      <w:pPr>
        <w:pStyle w:val="Kop3"/>
        <w:rPr>
          <w:rPrChange w:id="1506" w:author="Stagair1" w:date="2018-05-08T16:40:00Z">
            <w:rPr>
              <w:lang w:val="nl-NL"/>
            </w:rPr>
          </w:rPrChange>
        </w:rPr>
      </w:pPr>
      <w:bookmarkStart w:id="1507" w:name="_Toc509827066"/>
      <w:bookmarkStart w:id="1508" w:name="_Toc512841409"/>
      <w:r w:rsidRPr="00E15CDD">
        <w:rPr>
          <w:rPrChange w:id="1509" w:author="Stagair1" w:date="2018-05-08T16:40:00Z">
            <w:rPr>
              <w:lang w:val="nl-NL"/>
            </w:rPr>
          </w:rPrChange>
        </w:rPr>
        <w:t>Advanced ICT Infrastructure</w:t>
      </w:r>
      <w:bookmarkEnd w:id="1507"/>
      <w:bookmarkEnd w:id="1508"/>
    </w:p>
    <w:p w14:paraId="3760D7A3" w14:textId="77777777" w:rsidR="001B5ED1" w:rsidRPr="00E15CDD" w:rsidRDefault="001B5ED1" w:rsidP="001B5ED1">
      <w:pPr>
        <w:rPr>
          <w:rFonts w:cs="Times New Roman"/>
          <w:rPrChange w:id="1510" w:author="Stagair1" w:date="2018-05-08T16:40:00Z">
            <w:rPr>
              <w:rFonts w:cs="Times New Roman"/>
              <w:lang w:val="nl-NL"/>
            </w:rPr>
          </w:rPrChange>
        </w:rPr>
      </w:pPr>
      <w:r w:rsidRPr="00E15CDD">
        <w:rPr>
          <w:rFonts w:cs="Times New Roman"/>
          <w:rPrChange w:id="1511" w:author="Stagair1" w:date="2018-05-08T16:40:00Z">
            <w:rPr>
              <w:rFonts w:cs="Times New Roman"/>
              <w:lang w:val="nl-NL"/>
            </w:rPr>
          </w:rPrChange>
        </w:rPr>
        <w:t xml:space="preserve">Daarop volgt de “Advanced ICT Infrastructure”. </w:t>
      </w:r>
      <w:r w:rsidR="00BE30D5" w:rsidRPr="00E15CDD">
        <w:rPr>
          <w:rFonts w:cs="Times New Roman"/>
          <w:rPrChange w:id="1512" w:author="Stagair1" w:date="2018-05-08T16:40:00Z">
            <w:rPr>
              <w:rFonts w:cs="Times New Roman"/>
              <w:lang w:val="nl-NL"/>
            </w:rPr>
          </w:rPrChange>
        </w:rPr>
        <w:t>Dit niveau</w:t>
      </w:r>
      <w:r w:rsidRPr="00E15CDD">
        <w:rPr>
          <w:rFonts w:cs="Times New Roman"/>
          <w:rPrChange w:id="1513" w:author="Stagair1" w:date="2018-05-08T16:40:00Z">
            <w:rPr>
              <w:rFonts w:cs="Times New Roman"/>
              <w:lang w:val="nl-NL"/>
            </w:rPr>
          </w:rPrChange>
        </w:rPr>
        <w:t xml:space="preserve"> zegt meer over het doel van de netwerk infrastructuur</w:t>
      </w:r>
      <w:r w:rsidR="00BE30D5" w:rsidRPr="00E15CDD">
        <w:rPr>
          <w:rFonts w:cs="Times New Roman"/>
          <w:rPrChange w:id="1514" w:author="Stagair1" w:date="2018-05-08T16:40:00Z">
            <w:rPr>
              <w:rFonts w:cs="Times New Roman"/>
              <w:lang w:val="nl-NL"/>
            </w:rPr>
          </w:rPrChange>
        </w:rPr>
        <w:t>.</w:t>
      </w:r>
      <w:r w:rsidRPr="00E15CDD">
        <w:rPr>
          <w:rFonts w:cs="Times New Roman"/>
          <w:rPrChange w:id="1515" w:author="Stagair1" w:date="2018-05-08T16:40:00Z">
            <w:rPr>
              <w:rFonts w:cs="Times New Roman"/>
              <w:lang w:val="nl-NL"/>
            </w:rPr>
          </w:rPrChange>
        </w:rPr>
        <w:t xml:space="preserve"> Voorbeelden in deze laag zijn IP-telefonie, toegangsinfrastructuur (access infrastructure), portals en websites.</w:t>
      </w:r>
    </w:p>
    <w:p w14:paraId="193D6055" w14:textId="77777777" w:rsidR="001B5ED1" w:rsidRPr="00E15CDD" w:rsidRDefault="001B5ED1" w:rsidP="001B5ED1">
      <w:pPr>
        <w:rPr>
          <w:rFonts w:cs="Times New Roman"/>
          <w:rPrChange w:id="1516" w:author="Stagair1" w:date="2018-05-08T16:40:00Z">
            <w:rPr>
              <w:rFonts w:cs="Times New Roman"/>
              <w:lang w:val="nl-NL"/>
            </w:rPr>
          </w:rPrChange>
        </w:rPr>
      </w:pPr>
    </w:p>
    <w:p w14:paraId="62A567BB" w14:textId="77777777" w:rsidR="00B4444F" w:rsidRPr="00E15CDD" w:rsidRDefault="00B4444F" w:rsidP="002352AB">
      <w:pPr>
        <w:pStyle w:val="Kop3"/>
        <w:rPr>
          <w:rPrChange w:id="1517" w:author="Stagair1" w:date="2018-05-08T16:40:00Z">
            <w:rPr>
              <w:lang w:val="nl-NL"/>
            </w:rPr>
          </w:rPrChange>
        </w:rPr>
      </w:pPr>
      <w:bookmarkStart w:id="1518" w:name="_Toc509827067"/>
      <w:bookmarkStart w:id="1519" w:name="_Toc512841410"/>
      <w:r w:rsidRPr="00E15CDD">
        <w:rPr>
          <w:rPrChange w:id="1520" w:author="Stagair1" w:date="2018-05-08T16:40:00Z">
            <w:rPr>
              <w:lang w:val="nl-NL"/>
            </w:rPr>
          </w:rPrChange>
        </w:rPr>
        <w:t>Applications</w:t>
      </w:r>
      <w:bookmarkEnd w:id="1518"/>
      <w:bookmarkEnd w:id="1519"/>
    </w:p>
    <w:p w14:paraId="7E895C61" w14:textId="77777777" w:rsidR="001B5ED1" w:rsidRPr="00E15CDD" w:rsidRDefault="001B5ED1" w:rsidP="001B5ED1">
      <w:pPr>
        <w:rPr>
          <w:rFonts w:cs="Times New Roman"/>
          <w:rPrChange w:id="1521" w:author="Stagair1" w:date="2018-05-08T16:40:00Z">
            <w:rPr>
              <w:rFonts w:cs="Times New Roman"/>
              <w:lang w:val="nl-NL"/>
            </w:rPr>
          </w:rPrChange>
        </w:rPr>
      </w:pPr>
      <w:r w:rsidRPr="00E15CDD">
        <w:rPr>
          <w:rFonts w:cs="Times New Roman"/>
          <w:rPrChange w:id="1522" w:author="Stagair1" w:date="2018-05-08T16:40:00Z">
            <w:rPr>
              <w:rFonts w:cs="Times New Roman"/>
              <w:lang w:val="nl-NL"/>
            </w:rPr>
          </w:rPrChange>
        </w:rPr>
        <w:t xml:space="preserve">Dan volgen de softwarepakketten die thuishoren in “Applications”. </w:t>
      </w:r>
      <w:r w:rsidR="00D14D51" w:rsidRPr="00E15CDD">
        <w:rPr>
          <w:rFonts w:cs="Times New Roman"/>
          <w:rPrChange w:id="1523" w:author="Stagair1" w:date="2018-05-08T16:40:00Z">
            <w:rPr>
              <w:rFonts w:cs="Times New Roman"/>
              <w:lang w:val="nl-NL"/>
            </w:rPr>
          </w:rPrChange>
        </w:rPr>
        <w:t xml:space="preserve">Hier horen softwarematige oplossingen thuis zoals SAP Business One, C-Logic Venice… </w:t>
      </w:r>
    </w:p>
    <w:p w14:paraId="76A9E135" w14:textId="77777777" w:rsidR="001B5ED1" w:rsidRPr="00E15CDD" w:rsidRDefault="001B5ED1" w:rsidP="001B5ED1">
      <w:pPr>
        <w:rPr>
          <w:rFonts w:cs="Times New Roman"/>
          <w:rPrChange w:id="1524" w:author="Stagair1" w:date="2018-05-08T16:40:00Z">
            <w:rPr>
              <w:rFonts w:cs="Times New Roman"/>
              <w:lang w:val="nl-NL"/>
            </w:rPr>
          </w:rPrChange>
        </w:rPr>
      </w:pPr>
    </w:p>
    <w:p w14:paraId="6E31A4B7" w14:textId="77777777" w:rsidR="00B4444F" w:rsidRPr="00E15CDD" w:rsidRDefault="00B4444F" w:rsidP="002352AB">
      <w:pPr>
        <w:pStyle w:val="Kop3"/>
        <w:rPr>
          <w:rPrChange w:id="1525" w:author="Stagair1" w:date="2018-05-08T16:40:00Z">
            <w:rPr>
              <w:lang w:val="nl-NL"/>
            </w:rPr>
          </w:rPrChange>
        </w:rPr>
      </w:pPr>
      <w:bookmarkStart w:id="1526" w:name="_Toc509827068"/>
      <w:bookmarkStart w:id="1527" w:name="_Toc512841411"/>
      <w:r w:rsidRPr="00E15CDD">
        <w:rPr>
          <w:rPrChange w:id="1528" w:author="Stagair1" w:date="2018-05-08T16:40:00Z">
            <w:rPr>
              <w:lang w:val="nl-NL"/>
            </w:rPr>
          </w:rPrChange>
        </w:rPr>
        <w:lastRenderedPageBreak/>
        <w:t>Partners</w:t>
      </w:r>
      <w:bookmarkEnd w:id="1526"/>
      <w:bookmarkEnd w:id="1527"/>
    </w:p>
    <w:p w14:paraId="0188E111" w14:textId="77777777" w:rsidR="00B4444F" w:rsidRPr="00E15CDD" w:rsidRDefault="00D14D51" w:rsidP="00B4444F">
      <w:pPr>
        <w:rPr>
          <w:rFonts w:cs="Times New Roman"/>
          <w:rPrChange w:id="1529" w:author="Stagair1" w:date="2018-05-08T16:40:00Z">
            <w:rPr>
              <w:rFonts w:cs="Times New Roman"/>
              <w:lang w:val="nl-NL"/>
            </w:rPr>
          </w:rPrChange>
        </w:rPr>
      </w:pPr>
      <w:r w:rsidRPr="00E15CDD">
        <w:rPr>
          <w:rFonts w:cs="Times New Roman"/>
          <w:rPrChange w:id="1530" w:author="Stagair1" w:date="2018-05-08T16:40:00Z">
            <w:rPr>
              <w:rFonts w:cs="Times New Roman"/>
              <w:lang w:val="nl-NL"/>
            </w:rPr>
          </w:rPrChange>
        </w:rPr>
        <w:t>ICORDA heeft veel partners binnen de I</w:t>
      </w:r>
      <w:r w:rsidR="0029195D" w:rsidRPr="00E15CDD">
        <w:rPr>
          <w:rFonts w:cs="Times New Roman"/>
          <w:rPrChange w:id="1531" w:author="Stagair1" w:date="2018-05-08T16:40:00Z">
            <w:rPr>
              <w:rFonts w:cs="Times New Roman"/>
              <w:lang w:val="nl-NL"/>
            </w:rPr>
          </w:rPrChange>
        </w:rPr>
        <w:t>C</w:t>
      </w:r>
      <w:r w:rsidRPr="00E15CDD">
        <w:rPr>
          <w:rFonts w:cs="Times New Roman"/>
          <w:rPrChange w:id="1532" w:author="Stagair1" w:date="2018-05-08T16:40:00Z">
            <w:rPr>
              <w:rFonts w:cs="Times New Roman"/>
              <w:lang w:val="nl-NL"/>
            </w:rPr>
          </w:rPrChange>
        </w:rPr>
        <w:t xml:space="preserve">T-wereld. Hieronder vallen enkele belangrijke </w:t>
      </w:r>
      <w:r w:rsidR="007C7ED1" w:rsidRPr="00E15CDD">
        <w:rPr>
          <w:rFonts w:cs="Times New Roman"/>
          <w:rPrChange w:id="1533" w:author="Stagair1" w:date="2018-05-08T16:40:00Z">
            <w:rPr>
              <w:rFonts w:cs="Times New Roman"/>
              <w:lang w:val="nl-NL"/>
            </w:rPr>
          </w:rPrChange>
        </w:rPr>
        <w:t xml:space="preserve">bedrijven </w:t>
      </w:r>
      <w:r w:rsidRPr="00E15CDD">
        <w:rPr>
          <w:rFonts w:cs="Times New Roman"/>
          <w:rPrChange w:id="1534" w:author="Stagair1" w:date="2018-05-08T16:40:00Z">
            <w:rPr>
              <w:rFonts w:cs="Times New Roman"/>
              <w:lang w:val="nl-NL"/>
            </w:rPr>
          </w:rPrChange>
        </w:rPr>
        <w:t>zoals Citrix en Microsoft. ICORDA maakt (zowel intern als voor de klanten)</w:t>
      </w:r>
      <w:r w:rsidR="007C7ED1" w:rsidRPr="00E15CDD">
        <w:rPr>
          <w:rFonts w:cs="Times New Roman"/>
          <w:rPrChange w:id="1535" w:author="Stagair1" w:date="2018-05-08T16:40:00Z">
            <w:rPr>
              <w:rFonts w:cs="Times New Roman"/>
              <w:lang w:val="nl-NL"/>
            </w:rPr>
          </w:rPrChange>
        </w:rPr>
        <w:t xml:space="preserve"> optimaal</w:t>
      </w:r>
      <w:r w:rsidRPr="00E15CDD">
        <w:rPr>
          <w:rFonts w:cs="Times New Roman"/>
          <w:rPrChange w:id="1536" w:author="Stagair1" w:date="2018-05-08T16:40:00Z">
            <w:rPr>
              <w:rFonts w:cs="Times New Roman"/>
              <w:lang w:val="nl-NL"/>
            </w:rPr>
          </w:rPrChange>
        </w:rPr>
        <w:t xml:space="preserve"> gebruik van </w:t>
      </w:r>
      <w:r w:rsidR="007C7ED1" w:rsidRPr="00E15CDD">
        <w:rPr>
          <w:rFonts w:cs="Times New Roman"/>
          <w:rPrChange w:id="1537" w:author="Stagair1" w:date="2018-05-08T16:40:00Z">
            <w:rPr>
              <w:rFonts w:cs="Times New Roman"/>
              <w:lang w:val="nl-NL"/>
            </w:rPr>
          </w:rPrChange>
        </w:rPr>
        <w:t>bijna</w:t>
      </w:r>
      <w:r w:rsidRPr="00E15CDD">
        <w:rPr>
          <w:rFonts w:cs="Times New Roman"/>
          <w:rPrChange w:id="1538" w:author="Stagair1" w:date="2018-05-08T16:40:00Z">
            <w:rPr>
              <w:rFonts w:cs="Times New Roman"/>
              <w:lang w:val="nl-NL"/>
            </w:rPr>
          </w:rPrChange>
        </w:rPr>
        <w:t xml:space="preserve"> alle producten </w:t>
      </w:r>
      <w:r w:rsidR="007C7ED1" w:rsidRPr="00E15CDD">
        <w:rPr>
          <w:rFonts w:cs="Times New Roman"/>
          <w:rPrChange w:id="1539" w:author="Stagair1" w:date="2018-05-08T16:40:00Z">
            <w:rPr>
              <w:rFonts w:cs="Times New Roman"/>
              <w:lang w:val="nl-NL"/>
            </w:rPr>
          </w:rPrChange>
        </w:rPr>
        <w:t xml:space="preserve">en oplossingen dat Citrix te bieden </w:t>
      </w:r>
      <w:r w:rsidRPr="00E15CDD">
        <w:rPr>
          <w:rFonts w:cs="Times New Roman"/>
          <w:rPrChange w:id="1540" w:author="Stagair1" w:date="2018-05-08T16:40:00Z">
            <w:rPr>
              <w:rFonts w:cs="Times New Roman"/>
              <w:lang w:val="nl-NL"/>
            </w:rPr>
          </w:rPrChange>
        </w:rPr>
        <w:t xml:space="preserve">heeft. </w:t>
      </w:r>
      <w:r w:rsidR="007C7ED1" w:rsidRPr="00E15CDD">
        <w:rPr>
          <w:rFonts w:cs="Times New Roman"/>
          <w:rPrChange w:id="1541" w:author="Stagair1" w:date="2018-05-08T16:40:00Z">
            <w:rPr>
              <w:rFonts w:cs="Times New Roman"/>
              <w:lang w:val="nl-NL"/>
            </w:rPr>
          </w:rPrChange>
        </w:rPr>
        <w:t>M</w:t>
      </w:r>
      <w:r w:rsidR="00C25872" w:rsidRPr="00E15CDD">
        <w:rPr>
          <w:rFonts w:cs="Times New Roman"/>
          <w:rPrChange w:id="1542" w:author="Stagair1" w:date="2018-05-08T16:40:00Z">
            <w:rPr>
              <w:rFonts w:cs="Times New Roman"/>
              <w:lang w:val="nl-NL"/>
            </w:rPr>
          </w:rPrChange>
        </w:rPr>
        <w:t xml:space="preserve">et de opkomst van mailfunctionaliteit en Cloud technologieën maken ze nu volop gebruik van de </w:t>
      </w:r>
      <w:r w:rsidR="007C7ED1" w:rsidRPr="00E15CDD">
        <w:rPr>
          <w:rFonts w:cs="Times New Roman"/>
          <w:rPrChange w:id="1543" w:author="Stagair1" w:date="2018-05-08T16:40:00Z">
            <w:rPr>
              <w:rFonts w:cs="Times New Roman"/>
              <w:lang w:val="nl-NL"/>
            </w:rPr>
          </w:rPrChange>
        </w:rPr>
        <w:t xml:space="preserve">Microsoft zijn </w:t>
      </w:r>
      <w:r w:rsidR="00C25872" w:rsidRPr="00E15CDD">
        <w:rPr>
          <w:rFonts w:cs="Times New Roman"/>
          <w:rPrChange w:id="1544" w:author="Stagair1" w:date="2018-05-08T16:40:00Z">
            <w:rPr>
              <w:rFonts w:cs="Times New Roman"/>
              <w:lang w:val="nl-NL"/>
            </w:rPr>
          </w:rPrChange>
        </w:rPr>
        <w:t>Office 365 softwareoplossing.</w:t>
      </w:r>
    </w:p>
    <w:p w14:paraId="7B2F01E5" w14:textId="77777777" w:rsidR="00D14D51" w:rsidRPr="00E15CDD" w:rsidRDefault="00C25872" w:rsidP="00B4444F">
      <w:pPr>
        <w:rPr>
          <w:rFonts w:cs="Times New Roman"/>
          <w:rPrChange w:id="1545" w:author="Stagair1" w:date="2018-05-08T16:40:00Z">
            <w:rPr>
              <w:rFonts w:cs="Times New Roman"/>
              <w:lang w:val="nl-NL"/>
            </w:rPr>
          </w:rPrChange>
        </w:rPr>
      </w:pPr>
      <w:r w:rsidRPr="00E15CDD">
        <w:rPr>
          <w:rFonts w:cs="Times New Roman"/>
          <w:rPrChange w:id="1546" w:author="Stagair1" w:date="2018-05-08T16:40:00Z">
            <w:rPr>
              <w:rFonts w:cs="Times New Roman"/>
              <w:lang w:val="nl-NL"/>
            </w:rPr>
          </w:rPrChange>
        </w:rPr>
        <w:t xml:space="preserve">Buiten Citrix en Microsoft zijn er nog enkele belangrijke partners van ICORDA zoals Proximus, Lenovo, Cisco, SAP… Meer info kan je terugvinden op </w:t>
      </w:r>
      <w:r w:rsidR="00096A65" w:rsidRPr="0056094B">
        <w:fldChar w:fldCharType="begin"/>
      </w:r>
      <w:r w:rsidR="00096A65" w:rsidRPr="00E15CDD">
        <w:instrText xml:space="preserve"> HYPERLINK "https://www.icorda.be" </w:instrText>
      </w:r>
      <w:r w:rsidR="00096A65" w:rsidRPr="00E15CDD">
        <w:rPr>
          <w:rPrChange w:id="1547" w:author="Stagair1" w:date="2018-05-08T16:40:00Z">
            <w:rPr>
              <w:rStyle w:val="Hyperlink"/>
              <w:rFonts w:cs="Times New Roman"/>
              <w:lang w:val="nl-NL"/>
            </w:rPr>
          </w:rPrChange>
        </w:rPr>
        <w:fldChar w:fldCharType="separate"/>
      </w:r>
      <w:r w:rsidRPr="00E15CDD">
        <w:rPr>
          <w:rStyle w:val="Hyperlink"/>
          <w:rFonts w:cs="Times New Roman"/>
          <w:rPrChange w:id="1548" w:author="Stagair1" w:date="2018-05-08T16:40:00Z">
            <w:rPr>
              <w:rStyle w:val="Hyperlink"/>
              <w:rFonts w:cs="Times New Roman"/>
              <w:lang w:val="nl-NL"/>
            </w:rPr>
          </w:rPrChange>
        </w:rPr>
        <w:t>de website van ICORDA</w:t>
      </w:r>
      <w:r w:rsidR="00096A65" w:rsidRPr="00E15CDD">
        <w:rPr>
          <w:rStyle w:val="Hyperlink"/>
          <w:rFonts w:cs="Times New Roman"/>
          <w:rPrChange w:id="1549" w:author="Stagair1" w:date="2018-05-08T16:40:00Z">
            <w:rPr>
              <w:rStyle w:val="Hyperlink"/>
              <w:rFonts w:cs="Times New Roman"/>
              <w:lang w:val="nl-NL"/>
            </w:rPr>
          </w:rPrChange>
        </w:rPr>
        <w:fldChar w:fldCharType="end"/>
      </w:r>
      <w:r w:rsidRPr="00E15CDD">
        <w:rPr>
          <w:rFonts w:cs="Times New Roman"/>
          <w:rPrChange w:id="1550" w:author="Stagair1" w:date="2018-05-08T16:40:00Z">
            <w:rPr>
              <w:rFonts w:cs="Times New Roman"/>
              <w:lang w:val="nl-NL"/>
            </w:rPr>
          </w:rPrChange>
        </w:rPr>
        <w:t>.</w:t>
      </w:r>
    </w:p>
    <w:p w14:paraId="55689B4A" w14:textId="77777777" w:rsidR="00AA44FC" w:rsidRPr="00E15CDD" w:rsidRDefault="005A0626" w:rsidP="00B4444F">
      <w:pPr>
        <w:rPr>
          <w:rFonts w:cs="Times New Roman"/>
          <w:rPrChange w:id="1551" w:author="Stagair1" w:date="2018-05-08T16:40:00Z">
            <w:rPr>
              <w:rFonts w:cs="Times New Roman"/>
              <w:lang w:val="nl-NL"/>
            </w:rPr>
          </w:rPrChange>
        </w:rPr>
      </w:pPr>
      <w:sdt>
        <w:sdtPr>
          <w:rPr>
            <w:rFonts w:cs="Times New Roman"/>
          </w:rPr>
          <w:id w:val="522210332"/>
          <w:citation/>
        </w:sdtPr>
        <w:sdtContent>
          <w:r w:rsidR="00AA44FC" w:rsidRPr="00E15CDD">
            <w:rPr>
              <w:rFonts w:cs="Times New Roman"/>
              <w:rPrChange w:id="1552" w:author="Stagair1" w:date="2018-05-08T16:40:00Z">
                <w:rPr>
                  <w:rFonts w:cs="Times New Roman"/>
                  <w:lang w:val="nl-NL"/>
                </w:rPr>
              </w:rPrChange>
            </w:rPr>
            <w:fldChar w:fldCharType="begin"/>
          </w:r>
          <w:r w:rsidR="00AA44FC" w:rsidRPr="00E15CDD">
            <w:rPr>
              <w:rFonts w:cs="Times New Roman"/>
              <w:rPrChange w:id="1553" w:author="Stagair1" w:date="2018-05-08T16:40:00Z">
                <w:rPr>
                  <w:rFonts w:cs="Times New Roman"/>
                  <w:lang w:val="nl-NL"/>
                </w:rPr>
              </w:rPrChange>
            </w:rPr>
            <w:instrText xml:space="preserve"> CITATION Tac18 \l 2067 </w:instrText>
          </w:r>
          <w:r w:rsidR="00AA44FC" w:rsidRPr="00E15CDD">
            <w:rPr>
              <w:rFonts w:cs="Times New Roman"/>
              <w:rPrChange w:id="1554" w:author="Stagair1" w:date="2018-05-08T16:40:00Z">
                <w:rPr>
                  <w:rFonts w:cs="Times New Roman"/>
                  <w:lang w:val="nl-NL"/>
                </w:rPr>
              </w:rPrChange>
            </w:rPr>
            <w:fldChar w:fldCharType="separate"/>
          </w:r>
          <w:r w:rsidR="006F20A4" w:rsidRPr="00E15CDD">
            <w:rPr>
              <w:rFonts w:cs="Times New Roman"/>
              <w:rPrChange w:id="1555" w:author="Stagair1" w:date="2018-05-08T16:40:00Z">
                <w:rPr>
                  <w:rFonts w:cs="Times New Roman"/>
                  <w:noProof/>
                  <w:lang w:val="nl-NL"/>
                </w:rPr>
              </w:rPrChange>
            </w:rPr>
            <w:t>[5]</w:t>
          </w:r>
          <w:r w:rsidR="00AA44FC" w:rsidRPr="00E15CDD">
            <w:rPr>
              <w:rFonts w:cs="Times New Roman"/>
              <w:rPrChange w:id="1556" w:author="Stagair1" w:date="2018-05-08T16:40:00Z">
                <w:rPr>
                  <w:rFonts w:cs="Times New Roman"/>
                  <w:lang w:val="nl-NL"/>
                </w:rPr>
              </w:rPrChange>
            </w:rPr>
            <w:fldChar w:fldCharType="end"/>
          </w:r>
        </w:sdtContent>
      </w:sdt>
    </w:p>
    <w:p w14:paraId="291A36E2" w14:textId="77777777" w:rsidR="00AA44FC" w:rsidRPr="00E15CDD" w:rsidRDefault="00AA44FC" w:rsidP="00B4444F">
      <w:pPr>
        <w:rPr>
          <w:rFonts w:cs="Times New Roman"/>
          <w:rPrChange w:id="1557" w:author="Stagair1" w:date="2018-05-08T16:40:00Z">
            <w:rPr>
              <w:rFonts w:cs="Times New Roman"/>
              <w:lang w:val="nl-NL"/>
            </w:rPr>
          </w:rPrChange>
        </w:rPr>
      </w:pPr>
    </w:p>
    <w:p w14:paraId="6DB83D23" w14:textId="77777777" w:rsidR="00D14D51" w:rsidRPr="00E15CDD" w:rsidRDefault="00D14D51" w:rsidP="00B4444F">
      <w:pPr>
        <w:rPr>
          <w:rFonts w:cs="Times New Roman"/>
          <w:rPrChange w:id="1558" w:author="Stagair1" w:date="2018-05-08T16:40:00Z">
            <w:rPr>
              <w:rFonts w:cs="Times New Roman"/>
              <w:lang w:val="nl-NL"/>
            </w:rPr>
          </w:rPrChange>
        </w:rPr>
      </w:pPr>
    </w:p>
    <w:p w14:paraId="500E5B07" w14:textId="77777777" w:rsidR="000A680B" w:rsidRPr="00E15CDD" w:rsidRDefault="002352AB" w:rsidP="002352AB">
      <w:pPr>
        <w:pStyle w:val="Kop2"/>
        <w:rPr>
          <w:rPrChange w:id="1559" w:author="Stagair1" w:date="2018-05-08T16:40:00Z">
            <w:rPr>
              <w:lang w:val="nl-NL"/>
            </w:rPr>
          </w:rPrChange>
        </w:rPr>
      </w:pPr>
      <w:bookmarkStart w:id="1560" w:name="_Toc512841412"/>
      <w:r w:rsidRPr="00E15CDD">
        <w:rPr>
          <w:rPrChange w:id="1561" w:author="Stagair1" w:date="2018-05-08T16:40:00Z">
            <w:rPr>
              <w:lang w:val="nl-NL"/>
            </w:rPr>
          </w:rPrChange>
        </w:rPr>
        <w:t>Contactgegevens</w:t>
      </w:r>
      <w:bookmarkEnd w:id="1560"/>
    </w:p>
    <w:p w14:paraId="51C70A5C" w14:textId="77777777" w:rsidR="00FB51A1" w:rsidRPr="00E15CDD" w:rsidRDefault="00C25872" w:rsidP="00FB51A1">
      <w:pPr>
        <w:rPr>
          <w:rFonts w:cs="Times New Roman"/>
          <w:rPrChange w:id="1562" w:author="Stagair1" w:date="2018-05-08T16:40:00Z">
            <w:rPr>
              <w:rFonts w:cs="Times New Roman"/>
              <w:lang w:val="nl-NL"/>
            </w:rPr>
          </w:rPrChange>
        </w:rPr>
      </w:pPr>
      <w:r w:rsidRPr="00E15CDD">
        <w:rPr>
          <w:rFonts w:cs="Times New Roman"/>
          <w:rPrChange w:id="1563" w:author="Stagair1" w:date="2018-05-08T16:40:00Z">
            <w:rPr>
              <w:rFonts w:cs="Times New Roman"/>
              <w:lang w:val="nl-NL"/>
            </w:rPr>
          </w:rPrChange>
        </w:rPr>
        <w:t>ICORDA NV</w:t>
      </w:r>
    </w:p>
    <w:p w14:paraId="5BE55E10" w14:textId="77777777" w:rsidR="00C25872" w:rsidRPr="00E15CDD" w:rsidRDefault="00C25872" w:rsidP="00FB51A1">
      <w:pPr>
        <w:rPr>
          <w:rFonts w:cs="Times New Roman"/>
          <w:rPrChange w:id="1564" w:author="Stagair1" w:date="2018-05-08T16:40:00Z">
            <w:rPr>
              <w:rFonts w:cs="Times New Roman"/>
              <w:lang w:val="nl-NL"/>
            </w:rPr>
          </w:rPrChange>
        </w:rPr>
      </w:pPr>
      <w:r w:rsidRPr="00E15CDD">
        <w:rPr>
          <w:rFonts w:cs="Times New Roman"/>
          <w:rPrChange w:id="1565" w:author="Stagair1" w:date="2018-05-08T16:40:00Z">
            <w:rPr>
              <w:rFonts w:cs="Times New Roman"/>
              <w:lang w:val="nl-NL"/>
            </w:rPr>
          </w:rPrChange>
        </w:rPr>
        <w:t>Adres: Brugsevaart 32, 9030 MARIAKERKE (GENT) België</w:t>
      </w:r>
    </w:p>
    <w:p w14:paraId="09566235" w14:textId="77777777" w:rsidR="00C25872" w:rsidRPr="00E15CDD" w:rsidRDefault="00E50E15" w:rsidP="00FB51A1">
      <w:pPr>
        <w:rPr>
          <w:rFonts w:cs="Times New Roman"/>
          <w:rPrChange w:id="1566" w:author="Stagair1" w:date="2018-05-08T16:40:00Z">
            <w:rPr>
              <w:rFonts w:cs="Times New Roman"/>
              <w:lang w:val="nl-NL"/>
            </w:rPr>
          </w:rPrChange>
        </w:rPr>
      </w:pPr>
      <w:r w:rsidRPr="00E15CDD">
        <w:rPr>
          <w:rFonts w:cs="Times New Roman"/>
          <w:rPrChange w:id="1567" w:author="Stagair1" w:date="2018-05-08T16:40:00Z">
            <w:rPr>
              <w:rFonts w:cs="Times New Roman"/>
              <w:lang w:val="nl-NL"/>
            </w:rPr>
          </w:rPrChange>
        </w:rPr>
        <w:t>Tel: +32 (0)9 227 66 76</w:t>
      </w:r>
    </w:p>
    <w:p w14:paraId="52024F4A" w14:textId="77777777" w:rsidR="00E50E15" w:rsidRPr="00E15CDD" w:rsidRDefault="00E50E15" w:rsidP="00E86672">
      <w:pPr>
        <w:rPr>
          <w:rFonts w:cs="Times New Roman"/>
          <w:rPrChange w:id="1568" w:author="Stagair1" w:date="2018-05-08T16:40:00Z">
            <w:rPr>
              <w:rFonts w:cs="Times New Roman"/>
              <w:lang w:val="nl-NL"/>
            </w:rPr>
          </w:rPrChange>
        </w:rPr>
      </w:pPr>
      <w:r w:rsidRPr="00E15CDD">
        <w:rPr>
          <w:rFonts w:cs="Times New Roman"/>
          <w:rPrChange w:id="1569" w:author="Stagair1" w:date="2018-05-08T16:40:00Z">
            <w:rPr>
              <w:rFonts w:cs="Times New Roman"/>
              <w:lang w:val="nl-NL"/>
            </w:rPr>
          </w:rPrChange>
        </w:rPr>
        <w:t>Fax: +32 (0)9 227 97 45</w:t>
      </w:r>
    </w:p>
    <w:p w14:paraId="3DA8A106" w14:textId="77777777" w:rsidR="00E50E15" w:rsidRPr="00E15CDD" w:rsidRDefault="00E50E15" w:rsidP="00E86672">
      <w:pPr>
        <w:rPr>
          <w:rFonts w:cs="Times New Roman"/>
          <w:rPrChange w:id="1570" w:author="Stagair1" w:date="2018-05-08T16:40:00Z">
            <w:rPr>
              <w:rFonts w:cs="Times New Roman"/>
              <w:lang w:val="nl-NL"/>
            </w:rPr>
          </w:rPrChange>
        </w:rPr>
      </w:pPr>
      <w:r w:rsidRPr="00E15CDD">
        <w:rPr>
          <w:rFonts w:cs="Times New Roman"/>
          <w:rPrChange w:id="1571" w:author="Stagair1" w:date="2018-05-08T16:40:00Z">
            <w:rPr>
              <w:rFonts w:cs="Times New Roman"/>
              <w:lang w:val="nl-NL"/>
            </w:rPr>
          </w:rPrChange>
        </w:rPr>
        <w:t xml:space="preserve">E-mail: </w:t>
      </w:r>
      <w:r w:rsidR="00096A65" w:rsidRPr="0056094B">
        <w:fldChar w:fldCharType="begin"/>
      </w:r>
      <w:r w:rsidR="00096A65" w:rsidRPr="00E15CDD">
        <w:instrText xml:space="preserve"> HYPERLINK "mailto:info@icorda.be" </w:instrText>
      </w:r>
      <w:r w:rsidR="00096A65" w:rsidRPr="00E15CDD">
        <w:rPr>
          <w:rPrChange w:id="1572" w:author="Stagair1" w:date="2018-05-08T16:40:00Z">
            <w:rPr>
              <w:rStyle w:val="Hyperlink"/>
              <w:rFonts w:cs="Times New Roman"/>
              <w:lang w:val="nl-NL"/>
            </w:rPr>
          </w:rPrChange>
        </w:rPr>
        <w:fldChar w:fldCharType="separate"/>
      </w:r>
      <w:r w:rsidRPr="00E15CDD">
        <w:rPr>
          <w:rStyle w:val="Hyperlink"/>
          <w:rFonts w:cs="Times New Roman"/>
          <w:rPrChange w:id="1573" w:author="Stagair1" w:date="2018-05-08T16:40:00Z">
            <w:rPr>
              <w:rStyle w:val="Hyperlink"/>
              <w:rFonts w:cs="Times New Roman"/>
              <w:lang w:val="nl-NL"/>
            </w:rPr>
          </w:rPrChange>
        </w:rPr>
        <w:t>info@icorda.be</w:t>
      </w:r>
      <w:r w:rsidR="00096A65" w:rsidRPr="00E15CDD">
        <w:rPr>
          <w:rStyle w:val="Hyperlink"/>
          <w:rFonts w:cs="Times New Roman"/>
          <w:rPrChange w:id="1574" w:author="Stagair1" w:date="2018-05-08T16:40:00Z">
            <w:rPr>
              <w:rStyle w:val="Hyperlink"/>
              <w:rFonts w:cs="Times New Roman"/>
              <w:lang w:val="nl-NL"/>
            </w:rPr>
          </w:rPrChange>
        </w:rPr>
        <w:fldChar w:fldCharType="end"/>
      </w:r>
    </w:p>
    <w:p w14:paraId="0936468A" w14:textId="77777777" w:rsidR="00E50E15" w:rsidRPr="00E15CDD" w:rsidRDefault="00E50E15" w:rsidP="00E86672">
      <w:pPr>
        <w:rPr>
          <w:rFonts w:cs="Times New Roman"/>
          <w:rPrChange w:id="1575" w:author="Stagair1" w:date="2018-05-08T16:40:00Z">
            <w:rPr>
              <w:rFonts w:cs="Times New Roman"/>
              <w:lang w:val="nl-NL"/>
            </w:rPr>
          </w:rPrChange>
        </w:rPr>
      </w:pPr>
      <w:r w:rsidRPr="00E15CDD">
        <w:rPr>
          <w:rFonts w:cs="Times New Roman"/>
          <w:rPrChange w:id="1576" w:author="Stagair1" w:date="2018-05-08T16:40:00Z">
            <w:rPr>
              <w:rFonts w:cs="Times New Roman"/>
              <w:lang w:val="nl-NL"/>
            </w:rPr>
          </w:rPrChange>
        </w:rPr>
        <w:t>Ondernemingsnummer: BTW BE 0448.146.631 RPR GENT</w:t>
      </w:r>
    </w:p>
    <w:p w14:paraId="023CCA11" w14:textId="77777777" w:rsidR="00E43FD4" w:rsidRPr="00E15CDD" w:rsidRDefault="00E50E15" w:rsidP="00AA44FC">
      <w:pPr>
        <w:rPr>
          <w:rFonts w:cs="Times New Roman"/>
          <w:rPrChange w:id="1577" w:author="Stagair1" w:date="2018-05-08T16:40:00Z">
            <w:rPr>
              <w:rFonts w:cs="Times New Roman"/>
              <w:lang w:val="nl-NL"/>
            </w:rPr>
          </w:rPrChange>
        </w:rPr>
      </w:pPr>
      <w:r w:rsidRPr="00E15CDD">
        <w:rPr>
          <w:rFonts w:cs="Times New Roman"/>
          <w:rPrChange w:id="1578" w:author="Stagair1" w:date="2018-05-08T16:40:00Z">
            <w:rPr>
              <w:rFonts w:cs="Times New Roman"/>
              <w:lang w:val="nl-NL"/>
            </w:rPr>
          </w:rPrChange>
        </w:rPr>
        <w:t>Openingsuren: ma - vr: 8u30-12u30 | 13u30-17u30</w:t>
      </w:r>
    </w:p>
    <w:p w14:paraId="7120AEE9" w14:textId="77777777" w:rsidR="00E43FD4" w:rsidRPr="00E15CDD" w:rsidRDefault="00E43FD4">
      <w:pPr>
        <w:rPr>
          <w:rFonts w:cs="Times New Roman"/>
          <w:rPrChange w:id="1579" w:author="Stagair1" w:date="2018-05-08T16:40:00Z">
            <w:rPr>
              <w:rFonts w:cs="Times New Roman"/>
              <w:lang w:val="nl-NL"/>
            </w:rPr>
          </w:rPrChange>
        </w:rPr>
      </w:pPr>
      <w:r w:rsidRPr="00E15CDD">
        <w:rPr>
          <w:rFonts w:cs="Times New Roman"/>
          <w:rPrChange w:id="1580" w:author="Stagair1" w:date="2018-05-08T16:40:00Z">
            <w:rPr>
              <w:rFonts w:cs="Times New Roman"/>
              <w:lang w:val="nl-NL"/>
            </w:rPr>
          </w:rPrChange>
        </w:rPr>
        <w:br w:type="page"/>
      </w:r>
    </w:p>
    <w:p w14:paraId="0DE31E74" w14:textId="77777777" w:rsidR="00E86672" w:rsidRPr="00E15CDD" w:rsidRDefault="00E86672" w:rsidP="002352AB">
      <w:pPr>
        <w:pStyle w:val="Kop1"/>
        <w:rPr>
          <w:rFonts w:cs="Times New Roman"/>
          <w:rPrChange w:id="1581" w:author="Stagair1" w:date="2018-05-08T16:40:00Z">
            <w:rPr>
              <w:rFonts w:cs="Times New Roman"/>
              <w:lang w:val="nl-NL"/>
            </w:rPr>
          </w:rPrChange>
        </w:rPr>
      </w:pPr>
      <w:bookmarkStart w:id="1582" w:name="_Toc509827070"/>
      <w:bookmarkStart w:id="1583" w:name="_Toc512841413"/>
      <w:r w:rsidRPr="00E15CDD">
        <w:rPr>
          <w:rPrChange w:id="1584" w:author="Stagair1" w:date="2018-05-08T16:40:00Z">
            <w:rPr>
              <w:lang w:val="nl-NL"/>
            </w:rPr>
          </w:rPrChange>
        </w:rPr>
        <w:lastRenderedPageBreak/>
        <w:t>Omschrijving van de bachelorproef</w:t>
      </w:r>
      <w:bookmarkEnd w:id="1582"/>
      <w:bookmarkEnd w:id="1583"/>
    </w:p>
    <w:p w14:paraId="5D1411A5" w14:textId="77777777" w:rsidR="009D6173" w:rsidRPr="00E15CDD" w:rsidRDefault="009D6173" w:rsidP="002D3BC4">
      <w:pPr>
        <w:rPr>
          <w:rFonts w:cs="Times New Roman"/>
          <w:rPrChange w:id="1585" w:author="Stagair1" w:date="2018-05-08T16:40:00Z">
            <w:rPr>
              <w:rFonts w:cs="Times New Roman"/>
              <w:lang w:val="nl-NL"/>
            </w:rPr>
          </w:rPrChange>
        </w:rPr>
      </w:pPr>
    </w:p>
    <w:p w14:paraId="65F5C80C" w14:textId="77777777" w:rsidR="004B41CA" w:rsidRPr="00E15CDD" w:rsidRDefault="004B41CA" w:rsidP="002D3BC4">
      <w:pPr>
        <w:rPr>
          <w:rFonts w:cs="Times New Roman"/>
          <w:rPrChange w:id="1586" w:author="Stagair1" w:date="2018-05-08T16:40:00Z">
            <w:rPr>
              <w:rFonts w:cs="Times New Roman"/>
              <w:lang w:val="nl-NL"/>
            </w:rPr>
          </w:rPrChange>
        </w:rPr>
      </w:pPr>
      <w:r w:rsidRPr="00E15CDD">
        <w:rPr>
          <w:rFonts w:cs="Times New Roman"/>
          <w:rPrChange w:id="1587" w:author="Stagair1" w:date="2018-05-08T16:40:00Z">
            <w:rPr>
              <w:rFonts w:cs="Times New Roman"/>
              <w:lang w:val="nl-NL"/>
            </w:rPr>
          </w:rPrChange>
        </w:rPr>
        <w:t xml:space="preserve">Als bedrijf is het niet altijd </w:t>
      </w:r>
      <w:r w:rsidR="007218A6" w:rsidRPr="00E15CDD">
        <w:rPr>
          <w:rFonts w:cs="Times New Roman"/>
          <w:rPrChange w:id="1588" w:author="Stagair1" w:date="2018-05-08T16:40:00Z">
            <w:rPr>
              <w:rFonts w:cs="Times New Roman"/>
              <w:lang w:val="nl-NL"/>
            </w:rPr>
          </w:rPrChange>
        </w:rPr>
        <w:t>slim of zelfs legaal om de</w:t>
      </w:r>
      <w:r w:rsidRPr="00E15CDD">
        <w:rPr>
          <w:rFonts w:cs="Times New Roman"/>
          <w:rPrChange w:id="1589" w:author="Stagair1" w:date="2018-05-08T16:40:00Z">
            <w:rPr>
              <w:rFonts w:cs="Times New Roman"/>
              <w:lang w:val="nl-NL"/>
            </w:rPr>
          </w:rPrChange>
        </w:rPr>
        <w:t xml:space="preserve"> </w:t>
      </w:r>
      <w:r w:rsidR="007218A6" w:rsidRPr="00E15CDD">
        <w:rPr>
          <w:rFonts w:cs="Times New Roman"/>
          <w:rPrChange w:id="1590" w:author="Stagair1" w:date="2018-05-08T16:40:00Z">
            <w:rPr>
              <w:rFonts w:cs="Times New Roman"/>
              <w:lang w:val="nl-NL"/>
            </w:rPr>
          </w:rPrChange>
        </w:rPr>
        <w:t xml:space="preserve">volledige </w:t>
      </w:r>
      <w:r w:rsidRPr="00E15CDD">
        <w:rPr>
          <w:rFonts w:cs="Times New Roman"/>
          <w:rPrChange w:id="1591" w:author="Stagair1" w:date="2018-05-08T16:40:00Z">
            <w:rPr>
              <w:rFonts w:cs="Times New Roman"/>
              <w:lang w:val="nl-NL"/>
            </w:rPr>
          </w:rPrChange>
        </w:rPr>
        <w:t xml:space="preserve">lokale opslag zomaar op een publieke Cloud te dumpen. Er zijn een aantal zaken waarmee het bedrijf rekening </w:t>
      </w:r>
      <w:r w:rsidR="007C7ED1" w:rsidRPr="00E15CDD">
        <w:rPr>
          <w:rFonts w:cs="Times New Roman"/>
          <w:rPrChange w:id="1592" w:author="Stagair1" w:date="2018-05-08T16:40:00Z">
            <w:rPr>
              <w:rFonts w:cs="Times New Roman"/>
              <w:lang w:val="nl-NL"/>
            </w:rPr>
          </w:rPrChange>
        </w:rPr>
        <w:t>moet</w:t>
      </w:r>
      <w:r w:rsidRPr="00E15CDD">
        <w:rPr>
          <w:rFonts w:cs="Times New Roman"/>
          <w:rPrChange w:id="1593" w:author="Stagair1" w:date="2018-05-08T16:40:00Z">
            <w:rPr>
              <w:rFonts w:cs="Times New Roman"/>
              <w:lang w:val="nl-NL"/>
            </w:rPr>
          </w:rPrChange>
        </w:rPr>
        <w:t xml:space="preserve"> houden indien het gaat over de opslag van gevoelige data (zowel eigen data als </w:t>
      </w:r>
      <w:r w:rsidR="00974E21" w:rsidRPr="00E15CDD">
        <w:rPr>
          <w:rFonts w:cs="Times New Roman"/>
          <w:rPrChange w:id="1594" w:author="Stagair1" w:date="2018-05-08T16:40:00Z">
            <w:rPr>
              <w:rFonts w:cs="Times New Roman"/>
              <w:lang w:val="nl-NL"/>
            </w:rPr>
          </w:rPrChange>
        </w:rPr>
        <w:t>die</w:t>
      </w:r>
      <w:r w:rsidRPr="00E15CDD">
        <w:rPr>
          <w:rFonts w:cs="Times New Roman"/>
          <w:rPrChange w:id="1595" w:author="Stagair1" w:date="2018-05-08T16:40:00Z">
            <w:rPr>
              <w:rFonts w:cs="Times New Roman"/>
              <w:lang w:val="nl-NL"/>
            </w:rPr>
          </w:rPrChange>
        </w:rPr>
        <w:t xml:space="preserve"> van klanten).</w:t>
      </w:r>
    </w:p>
    <w:p w14:paraId="21085DC9" w14:textId="77777777" w:rsidR="00873CEF" w:rsidRPr="00E15CDD" w:rsidRDefault="00CF6392" w:rsidP="000774F9">
      <w:pPr>
        <w:rPr>
          <w:rFonts w:cs="Times New Roman"/>
          <w:rPrChange w:id="1596" w:author="Stagair1" w:date="2018-05-08T16:40:00Z">
            <w:rPr>
              <w:rFonts w:cs="Times New Roman"/>
              <w:lang w:val="nl-NL"/>
            </w:rPr>
          </w:rPrChange>
        </w:rPr>
      </w:pPr>
      <w:r w:rsidRPr="00E15CDD">
        <w:rPr>
          <w:rFonts w:cs="Times New Roman"/>
          <w:rPrChange w:id="1597" w:author="Stagair1" w:date="2018-05-08T16:40:00Z">
            <w:rPr>
              <w:rFonts w:cs="Times New Roman"/>
              <w:lang w:val="nl-NL"/>
            </w:rPr>
          </w:rPrChange>
        </w:rPr>
        <w:t>Ook op ICORDA probeert men hier rekening mee te houden</w:t>
      </w:r>
      <w:r w:rsidR="00873CEF" w:rsidRPr="00E15CDD">
        <w:rPr>
          <w:rFonts w:cs="Times New Roman"/>
          <w:rPrChange w:id="1598" w:author="Stagair1" w:date="2018-05-08T16:40:00Z">
            <w:rPr>
              <w:rFonts w:cs="Times New Roman"/>
              <w:lang w:val="nl-NL"/>
            </w:rPr>
          </w:rPrChange>
        </w:rPr>
        <w:t xml:space="preserve">. </w:t>
      </w:r>
      <w:r w:rsidR="004B41CA" w:rsidRPr="00E15CDD">
        <w:rPr>
          <w:rFonts w:cs="Times New Roman"/>
          <w:rPrChange w:id="1599" w:author="Stagair1" w:date="2018-05-08T16:40:00Z">
            <w:rPr>
              <w:rFonts w:cs="Times New Roman"/>
              <w:lang w:val="nl-NL"/>
            </w:rPr>
          </w:rPrChange>
        </w:rPr>
        <w:t xml:space="preserve">Toch wordt er steeds meer gestreefd naar </w:t>
      </w:r>
      <w:r w:rsidR="000774F9" w:rsidRPr="00E15CDD">
        <w:rPr>
          <w:rFonts w:cs="Times New Roman"/>
          <w:rPrChange w:id="1600" w:author="Stagair1" w:date="2018-05-08T16:40:00Z">
            <w:rPr>
              <w:rFonts w:cs="Times New Roman"/>
              <w:lang w:val="nl-NL"/>
            </w:rPr>
          </w:rPrChange>
        </w:rPr>
        <w:t xml:space="preserve">een </w:t>
      </w:r>
      <w:r w:rsidR="004B41CA" w:rsidRPr="00E15CDD">
        <w:rPr>
          <w:rFonts w:cs="Times New Roman"/>
          <w:rPrChange w:id="1601" w:author="Stagair1" w:date="2018-05-08T16:40:00Z">
            <w:rPr>
              <w:rFonts w:cs="Times New Roman"/>
              <w:lang w:val="nl-NL"/>
            </w:rPr>
          </w:rPrChange>
        </w:rPr>
        <w:t xml:space="preserve">Cloud </w:t>
      </w:r>
      <w:r w:rsidR="000774F9" w:rsidRPr="00E15CDD">
        <w:rPr>
          <w:rFonts w:cs="Times New Roman"/>
          <w:rPrChange w:id="1602" w:author="Stagair1" w:date="2018-05-08T16:40:00Z">
            <w:rPr>
              <w:rFonts w:cs="Times New Roman"/>
              <w:lang w:val="nl-NL"/>
            </w:rPr>
          </w:rPrChange>
        </w:rPr>
        <w:t xml:space="preserve">oplossing </w:t>
      </w:r>
      <w:r w:rsidR="004B41CA" w:rsidRPr="00E15CDD">
        <w:rPr>
          <w:rFonts w:cs="Times New Roman"/>
          <w:rPrChange w:id="1603" w:author="Stagair1" w:date="2018-05-08T16:40:00Z">
            <w:rPr>
              <w:rFonts w:cs="Times New Roman"/>
              <w:lang w:val="nl-NL"/>
            </w:rPr>
          </w:rPrChange>
        </w:rPr>
        <w:t xml:space="preserve">om extra </w:t>
      </w:r>
      <w:r w:rsidR="007C7ED1" w:rsidRPr="00E15CDD">
        <w:rPr>
          <w:rFonts w:cs="Times New Roman"/>
          <w:rPrChange w:id="1604" w:author="Stagair1" w:date="2018-05-08T16:40:00Z">
            <w:rPr>
              <w:rFonts w:cs="Times New Roman"/>
              <w:lang w:val="nl-NL"/>
            </w:rPr>
          </w:rPrChange>
        </w:rPr>
        <w:t>beschikbaarheid</w:t>
      </w:r>
      <w:r w:rsidR="004B41CA" w:rsidRPr="00E15CDD">
        <w:rPr>
          <w:rFonts w:cs="Times New Roman"/>
          <w:rPrChange w:id="1605" w:author="Stagair1" w:date="2018-05-08T16:40:00Z">
            <w:rPr>
              <w:rFonts w:cs="Times New Roman"/>
              <w:lang w:val="nl-NL"/>
            </w:rPr>
          </w:rPrChange>
        </w:rPr>
        <w:t xml:space="preserve"> en functionaliteit te bekomen</w:t>
      </w:r>
      <w:r w:rsidR="007218A6" w:rsidRPr="00E15CDD">
        <w:rPr>
          <w:rFonts w:cs="Times New Roman"/>
          <w:rPrChange w:id="1606" w:author="Stagair1" w:date="2018-05-08T16:40:00Z">
            <w:rPr>
              <w:rFonts w:cs="Times New Roman"/>
              <w:lang w:val="nl-NL"/>
            </w:rPr>
          </w:rPrChange>
        </w:rPr>
        <w:t>. ICORDA overweegt dan ook een Cloud gerichte oplossing voor klanten die hier nood aan hebben</w:t>
      </w:r>
      <w:r w:rsidR="004B41CA" w:rsidRPr="00E15CDD">
        <w:rPr>
          <w:rFonts w:cs="Times New Roman"/>
          <w:rPrChange w:id="1607" w:author="Stagair1" w:date="2018-05-08T16:40:00Z">
            <w:rPr>
              <w:rFonts w:cs="Times New Roman"/>
              <w:lang w:val="nl-NL"/>
            </w:rPr>
          </w:rPrChange>
        </w:rPr>
        <w:t>.</w:t>
      </w:r>
      <w:r w:rsidR="00873CEF" w:rsidRPr="00E15CDD">
        <w:rPr>
          <w:rFonts w:cs="Times New Roman"/>
          <w:rPrChange w:id="1608" w:author="Stagair1" w:date="2018-05-08T16:40:00Z">
            <w:rPr>
              <w:rFonts w:cs="Times New Roman"/>
              <w:lang w:val="nl-NL"/>
            </w:rPr>
          </w:rPrChange>
        </w:rPr>
        <w:t xml:space="preserve"> </w:t>
      </w:r>
    </w:p>
    <w:p w14:paraId="5902B14C" w14:textId="77777777" w:rsidR="00873CEF" w:rsidRPr="00E15CDD" w:rsidRDefault="00873CEF" w:rsidP="00873CEF">
      <w:pPr>
        <w:rPr>
          <w:rFonts w:cs="Times New Roman"/>
          <w:rPrChange w:id="1609" w:author="Stagair1" w:date="2018-05-08T16:40:00Z">
            <w:rPr>
              <w:rFonts w:cs="Times New Roman"/>
              <w:lang w:val="nl-NL"/>
            </w:rPr>
          </w:rPrChange>
        </w:rPr>
      </w:pPr>
      <w:r w:rsidRPr="00E15CDD">
        <w:rPr>
          <w:rFonts w:cs="Times New Roman"/>
          <w:rPrChange w:id="1610" w:author="Stagair1" w:date="2018-05-08T16:40:00Z">
            <w:rPr>
              <w:rFonts w:cs="Times New Roman"/>
              <w:lang w:val="nl-NL"/>
            </w:rPr>
          </w:rPrChange>
        </w:rPr>
        <w:t xml:space="preserve">Voor deze bachelorproef zal gebruik gemaakt worden van de Citrix ShareFile Cloud oplossing. </w:t>
      </w:r>
      <w:r w:rsidR="00BB2C5B" w:rsidRPr="00E15CDD">
        <w:rPr>
          <w:rFonts w:cs="Times New Roman"/>
          <w:rPrChange w:id="1611" w:author="Stagair1" w:date="2018-05-08T16:40:00Z">
            <w:rPr>
              <w:rFonts w:cs="Times New Roman"/>
              <w:lang w:val="nl-NL"/>
            </w:rPr>
          </w:rPrChange>
        </w:rPr>
        <w:t xml:space="preserve">ShareFile is een multifunctionele Cloud omgeving, die </w:t>
      </w:r>
      <w:r w:rsidR="007C7ED1" w:rsidRPr="00E15CDD">
        <w:rPr>
          <w:rFonts w:cs="Times New Roman"/>
          <w:rPrChange w:id="1612" w:author="Stagair1" w:date="2018-05-08T16:40:00Z">
            <w:rPr>
              <w:rFonts w:cs="Times New Roman"/>
              <w:lang w:val="nl-NL"/>
            </w:rPr>
          </w:rPrChange>
        </w:rPr>
        <w:t>p</w:t>
      </w:r>
      <w:r w:rsidR="00BB2C5B" w:rsidRPr="00E15CDD">
        <w:rPr>
          <w:rFonts w:cs="Times New Roman"/>
          <w:rPrChange w:id="1613" w:author="Stagair1" w:date="2018-05-08T16:40:00Z">
            <w:rPr>
              <w:rFonts w:cs="Times New Roman"/>
              <w:lang w:val="nl-NL"/>
            </w:rPr>
          </w:rPrChange>
        </w:rPr>
        <w:t xml:space="preserve">ubliek, </w:t>
      </w:r>
      <w:r w:rsidR="007C7ED1" w:rsidRPr="00E15CDD">
        <w:rPr>
          <w:rFonts w:cs="Times New Roman"/>
          <w:rPrChange w:id="1614" w:author="Stagair1" w:date="2018-05-08T16:40:00Z">
            <w:rPr>
              <w:rFonts w:cs="Times New Roman"/>
              <w:lang w:val="nl-NL"/>
            </w:rPr>
          </w:rPrChange>
        </w:rPr>
        <w:t>privaat of h</w:t>
      </w:r>
      <w:r w:rsidR="00BB2C5B" w:rsidRPr="00E15CDD">
        <w:rPr>
          <w:rFonts w:cs="Times New Roman"/>
          <w:rPrChange w:id="1615" w:author="Stagair1" w:date="2018-05-08T16:40:00Z">
            <w:rPr>
              <w:rFonts w:cs="Times New Roman"/>
              <w:lang w:val="nl-NL"/>
            </w:rPr>
          </w:rPrChange>
        </w:rPr>
        <w:t>ybride kan opgesteld worden. In deze proef zal de</w:t>
      </w:r>
      <w:r w:rsidRPr="00E15CDD">
        <w:rPr>
          <w:rFonts w:cs="Times New Roman"/>
          <w:rPrChange w:id="1616" w:author="Stagair1" w:date="2018-05-08T16:40:00Z">
            <w:rPr>
              <w:rFonts w:cs="Times New Roman"/>
              <w:lang w:val="nl-NL"/>
            </w:rPr>
          </w:rPrChange>
        </w:rPr>
        <w:t xml:space="preserve"> ShareFile gekoppeld worden aan een lokale StorageZone met een Storage</w:t>
      </w:r>
      <w:r w:rsidR="00DB4F39" w:rsidRPr="00E15CDD">
        <w:rPr>
          <w:rFonts w:cs="Times New Roman"/>
          <w:rPrChange w:id="1617" w:author="Stagair1" w:date="2018-05-08T16:40:00Z">
            <w:rPr>
              <w:rFonts w:cs="Times New Roman"/>
              <w:lang w:val="nl-NL"/>
            </w:rPr>
          </w:rPrChange>
        </w:rPr>
        <w:t xml:space="preserve">Zone </w:t>
      </w:r>
      <w:r w:rsidRPr="00E15CDD">
        <w:rPr>
          <w:rFonts w:cs="Times New Roman"/>
          <w:rPrChange w:id="1618" w:author="Stagair1" w:date="2018-05-08T16:40:00Z">
            <w:rPr>
              <w:rFonts w:cs="Times New Roman"/>
              <w:lang w:val="nl-NL"/>
            </w:rPr>
          </w:rPrChange>
        </w:rPr>
        <w:t>Controller server, zodat de troeven van lokale storage niet verloren gaan.</w:t>
      </w:r>
      <w:r w:rsidR="00BB2C5B" w:rsidRPr="00E15CDD">
        <w:rPr>
          <w:rFonts w:cs="Times New Roman"/>
          <w:rPrChange w:id="1619" w:author="Stagair1" w:date="2018-05-08T16:40:00Z">
            <w:rPr>
              <w:rFonts w:cs="Times New Roman"/>
              <w:lang w:val="nl-NL"/>
            </w:rPr>
          </w:rPrChange>
        </w:rPr>
        <w:t xml:space="preserve"> </w:t>
      </w:r>
      <w:r w:rsidR="00EF0CAD" w:rsidRPr="00E15CDD">
        <w:rPr>
          <w:rFonts w:cs="Times New Roman"/>
          <w:rPrChange w:id="1620" w:author="Stagair1" w:date="2018-05-08T16:40:00Z">
            <w:rPr>
              <w:rFonts w:cs="Times New Roman"/>
              <w:lang w:val="nl-NL"/>
            </w:rPr>
          </w:rPrChange>
        </w:rPr>
        <w:t>De Cytrix NetScaler met zijn content switching, load balancing en secure authentication capaciteiten zal gebruikt worden als</w:t>
      </w:r>
      <w:r w:rsidR="007218A6" w:rsidRPr="00E15CDD">
        <w:rPr>
          <w:rFonts w:cs="Times New Roman"/>
          <w:rPrChange w:id="1621" w:author="Stagair1" w:date="2018-05-08T16:40:00Z">
            <w:rPr>
              <w:rFonts w:cs="Times New Roman"/>
              <w:lang w:val="nl-NL"/>
            </w:rPr>
          </w:rPrChange>
        </w:rPr>
        <w:t xml:space="preserve"> interne</w:t>
      </w:r>
      <w:r w:rsidR="00BE3D44" w:rsidRPr="00E15CDD">
        <w:rPr>
          <w:rFonts w:cs="Times New Roman"/>
          <w:rPrChange w:id="1622" w:author="Stagair1" w:date="2018-05-08T16:40:00Z">
            <w:rPr>
              <w:rFonts w:cs="Times New Roman"/>
              <w:lang w:val="nl-NL"/>
            </w:rPr>
          </w:rPrChange>
        </w:rPr>
        <w:t xml:space="preserve"> gateway</w:t>
      </w:r>
      <w:r w:rsidR="00C206EF" w:rsidRPr="00E15CDD">
        <w:rPr>
          <w:rFonts w:cs="Times New Roman"/>
          <w:rPrChange w:id="1623" w:author="Stagair1" w:date="2018-05-08T16:40:00Z">
            <w:rPr>
              <w:rFonts w:cs="Times New Roman"/>
              <w:lang w:val="nl-NL"/>
            </w:rPr>
          </w:rPrChange>
        </w:rPr>
        <w:t xml:space="preserve"> en firewall</w:t>
      </w:r>
      <w:r w:rsidR="00EF0CAD" w:rsidRPr="00E15CDD">
        <w:rPr>
          <w:rFonts w:cs="Times New Roman"/>
          <w:rPrChange w:id="1624" w:author="Stagair1" w:date="2018-05-08T16:40:00Z">
            <w:rPr>
              <w:rFonts w:cs="Times New Roman"/>
              <w:lang w:val="nl-NL"/>
            </w:rPr>
          </w:rPrChange>
        </w:rPr>
        <w:t xml:space="preserve">. </w:t>
      </w:r>
      <w:r w:rsidR="00BB2C5B" w:rsidRPr="00E15CDD">
        <w:rPr>
          <w:rFonts w:cs="Times New Roman"/>
          <w:rPrChange w:id="1625" w:author="Stagair1" w:date="2018-05-08T16:40:00Z">
            <w:rPr>
              <w:rFonts w:cs="Times New Roman"/>
              <w:lang w:val="nl-NL"/>
            </w:rPr>
          </w:rPrChange>
        </w:rPr>
        <w:t>Er wordt dus gekozen voor een private opstelling, maar deze kan zonder veel moe</w:t>
      </w:r>
      <w:r w:rsidR="00BE3D44" w:rsidRPr="00E15CDD">
        <w:rPr>
          <w:rFonts w:cs="Times New Roman"/>
          <w:rPrChange w:id="1626" w:author="Stagair1" w:date="2018-05-08T16:40:00Z">
            <w:rPr>
              <w:rFonts w:cs="Times New Roman"/>
              <w:lang w:val="nl-NL"/>
            </w:rPr>
          </w:rPrChange>
        </w:rPr>
        <w:t>ite ook hybride gemaakt worden.</w:t>
      </w:r>
    </w:p>
    <w:p w14:paraId="5758A32C" w14:textId="77777777" w:rsidR="00BB2C5B" w:rsidRPr="00E15CDD" w:rsidRDefault="00BB2C5B" w:rsidP="00BB2C5B">
      <w:pPr>
        <w:rPr>
          <w:rFonts w:cs="Times New Roman"/>
          <w:rPrChange w:id="1627" w:author="Stagair1" w:date="2018-05-08T16:40:00Z">
            <w:rPr>
              <w:rFonts w:cs="Times New Roman"/>
              <w:lang w:val="nl-NL"/>
            </w:rPr>
          </w:rPrChange>
        </w:rPr>
      </w:pPr>
      <w:r w:rsidRPr="00E15CDD">
        <w:rPr>
          <w:rFonts w:cs="Times New Roman"/>
          <w:rPrChange w:id="1628" w:author="Stagair1" w:date="2018-05-08T16:40:00Z">
            <w:rPr>
              <w:rFonts w:cs="Times New Roman"/>
              <w:lang w:val="nl-NL"/>
            </w:rPr>
          </w:rPrChange>
        </w:rPr>
        <w:t>In dit boek zullen verschillende mogelijke oplossingen vergeleken worden.</w:t>
      </w:r>
      <w:r w:rsidR="00870DBE" w:rsidRPr="00E15CDD">
        <w:rPr>
          <w:rFonts w:cs="Times New Roman"/>
          <w:rPrChange w:id="1629" w:author="Stagair1" w:date="2018-05-08T16:40:00Z">
            <w:rPr>
              <w:rFonts w:cs="Times New Roman"/>
              <w:lang w:val="nl-NL"/>
            </w:rPr>
          </w:rPrChange>
        </w:rPr>
        <w:t xml:space="preserve"> Aan elke keuze zal een </w:t>
      </w:r>
      <w:r w:rsidR="007218A6" w:rsidRPr="00E15CDD">
        <w:rPr>
          <w:rFonts w:cs="Times New Roman"/>
          <w:rPrChange w:id="1630" w:author="Stagair1" w:date="2018-05-08T16:40:00Z">
            <w:rPr>
              <w:rFonts w:cs="Times New Roman"/>
              <w:lang w:val="nl-NL"/>
            </w:rPr>
          </w:rPrChange>
        </w:rPr>
        <w:t>grondige</w:t>
      </w:r>
      <w:r w:rsidR="00870DBE" w:rsidRPr="00E15CDD">
        <w:rPr>
          <w:rFonts w:cs="Times New Roman"/>
          <w:rPrChange w:id="1631" w:author="Stagair1" w:date="2018-05-08T16:40:00Z">
            <w:rPr>
              <w:rFonts w:cs="Times New Roman"/>
              <w:lang w:val="nl-NL"/>
            </w:rPr>
          </w:rPrChange>
        </w:rPr>
        <w:t xml:space="preserve"> redenering voorafgaan. De keuzes die gemaakt worden zijn dan ook toepasselijk voor bep</w:t>
      </w:r>
      <w:r w:rsidR="007C7ED1" w:rsidRPr="00E15CDD">
        <w:rPr>
          <w:rFonts w:cs="Times New Roman"/>
          <w:rPrChange w:id="1632" w:author="Stagair1" w:date="2018-05-08T16:40:00Z">
            <w:rPr>
              <w:rFonts w:cs="Times New Roman"/>
              <w:lang w:val="nl-NL"/>
            </w:rPr>
          </w:rPrChange>
        </w:rPr>
        <w:t>aalde klanten, maar niet noodzakelijk de juiste oplossing</w:t>
      </w:r>
      <w:r w:rsidR="00870DBE" w:rsidRPr="00E15CDD">
        <w:rPr>
          <w:rFonts w:cs="Times New Roman"/>
          <w:rPrChange w:id="1633" w:author="Stagair1" w:date="2018-05-08T16:40:00Z">
            <w:rPr>
              <w:rFonts w:cs="Times New Roman"/>
              <w:lang w:val="nl-NL"/>
            </w:rPr>
          </w:rPrChange>
        </w:rPr>
        <w:t xml:space="preserve"> voor andere bedrijven in andere situaties.</w:t>
      </w:r>
      <w:r w:rsidR="00EF0CAD" w:rsidRPr="00E15CDD">
        <w:rPr>
          <w:rFonts w:cs="Times New Roman"/>
          <w:rPrChange w:id="1634" w:author="Stagair1" w:date="2018-05-08T16:40:00Z">
            <w:rPr>
              <w:rFonts w:cs="Times New Roman"/>
              <w:lang w:val="nl-NL"/>
            </w:rPr>
          </w:rPrChange>
        </w:rPr>
        <w:t xml:space="preserve"> Ook de keuze voor de NetScaler </w:t>
      </w:r>
      <w:r w:rsidR="007218A6" w:rsidRPr="00E15CDD">
        <w:rPr>
          <w:rFonts w:cs="Times New Roman"/>
          <w:rPrChange w:id="1635" w:author="Stagair1" w:date="2018-05-08T16:40:00Z">
            <w:rPr>
              <w:rFonts w:cs="Times New Roman"/>
              <w:lang w:val="nl-NL"/>
            </w:rPr>
          </w:rPrChange>
        </w:rPr>
        <w:t>en de verdere</w:t>
      </w:r>
      <w:r w:rsidR="00EF0CAD" w:rsidRPr="00E15CDD">
        <w:rPr>
          <w:rFonts w:cs="Times New Roman"/>
          <w:rPrChange w:id="1636" w:author="Stagair1" w:date="2018-05-08T16:40:00Z">
            <w:rPr>
              <w:rFonts w:cs="Times New Roman"/>
              <w:lang w:val="nl-NL"/>
            </w:rPr>
          </w:rPrChange>
        </w:rPr>
        <w:t xml:space="preserve"> keuzes voor authenticatie worden verantwoord en vergeleken met </w:t>
      </w:r>
      <w:r w:rsidR="007218A6" w:rsidRPr="00E15CDD">
        <w:rPr>
          <w:rFonts w:cs="Times New Roman"/>
          <w:rPrChange w:id="1637" w:author="Stagair1" w:date="2018-05-08T16:40:00Z">
            <w:rPr>
              <w:rFonts w:cs="Times New Roman"/>
              <w:lang w:val="nl-NL"/>
            </w:rPr>
          </w:rPrChange>
        </w:rPr>
        <w:t xml:space="preserve">de </w:t>
      </w:r>
      <w:r w:rsidR="00EF0CAD" w:rsidRPr="00E15CDD">
        <w:rPr>
          <w:rFonts w:cs="Times New Roman"/>
          <w:rPrChange w:id="1638" w:author="Stagair1" w:date="2018-05-08T16:40:00Z">
            <w:rPr>
              <w:rFonts w:cs="Times New Roman"/>
              <w:lang w:val="nl-NL"/>
            </w:rPr>
          </w:rPrChange>
        </w:rPr>
        <w:t>alternatieven.</w:t>
      </w:r>
      <w:r w:rsidR="007218A6" w:rsidRPr="00E15CDD">
        <w:rPr>
          <w:rFonts w:cs="Times New Roman"/>
          <w:rPrChange w:id="1639" w:author="Stagair1" w:date="2018-05-08T16:40:00Z">
            <w:rPr>
              <w:rFonts w:cs="Times New Roman"/>
              <w:lang w:val="nl-NL"/>
            </w:rPr>
          </w:rPrChange>
        </w:rPr>
        <w:t xml:space="preserve"> Vooral aan de NetScaler en de authenticatie</w:t>
      </w:r>
      <w:r w:rsidR="00BE3D44" w:rsidRPr="00E15CDD">
        <w:rPr>
          <w:rFonts w:cs="Times New Roman"/>
          <w:rPrChange w:id="1640" w:author="Stagair1" w:date="2018-05-08T16:40:00Z">
            <w:rPr>
              <w:rFonts w:cs="Times New Roman"/>
              <w:lang w:val="nl-NL"/>
            </w:rPr>
          </w:rPrChange>
        </w:rPr>
        <w:t xml:space="preserve"> zal veel tijd besteed worden </w:t>
      </w:r>
      <w:r w:rsidR="007218A6" w:rsidRPr="00E15CDD">
        <w:rPr>
          <w:rFonts w:cs="Times New Roman"/>
          <w:rPrChange w:id="1641" w:author="Stagair1" w:date="2018-05-08T16:40:00Z">
            <w:rPr>
              <w:rFonts w:cs="Times New Roman"/>
              <w:lang w:val="nl-NL"/>
            </w:rPr>
          </w:rPrChange>
        </w:rPr>
        <w:t>in deze bachelorproef.</w:t>
      </w:r>
    </w:p>
    <w:p w14:paraId="7E78C4C5" w14:textId="77777777" w:rsidR="00BE3D44" w:rsidRPr="00E15CDD" w:rsidRDefault="00BE3D44" w:rsidP="00BB2C5B">
      <w:pPr>
        <w:rPr>
          <w:rFonts w:cs="Times New Roman"/>
          <w:rPrChange w:id="1642" w:author="Stagair1" w:date="2018-05-08T16:40:00Z">
            <w:rPr>
              <w:rFonts w:cs="Times New Roman"/>
              <w:lang w:val="nl-NL"/>
            </w:rPr>
          </w:rPrChange>
        </w:rPr>
      </w:pPr>
    </w:p>
    <w:p w14:paraId="7A21A815" w14:textId="77777777" w:rsidR="007218A6" w:rsidRPr="00E15CDD" w:rsidRDefault="007218A6" w:rsidP="002352AB">
      <w:pPr>
        <w:pStyle w:val="Kop2"/>
        <w:rPr>
          <w:rPrChange w:id="1643" w:author="Stagair1" w:date="2018-05-08T16:40:00Z">
            <w:rPr>
              <w:lang w:val="nl-NL"/>
            </w:rPr>
          </w:rPrChange>
        </w:rPr>
      </w:pPr>
      <w:bookmarkStart w:id="1644" w:name="_Toc509827071"/>
      <w:bookmarkStart w:id="1645" w:name="_Toc512841414"/>
      <w:r w:rsidRPr="00E15CDD">
        <w:rPr>
          <w:rPrChange w:id="1646" w:author="Stagair1" w:date="2018-05-08T16:40:00Z">
            <w:rPr>
              <w:lang w:val="nl-NL"/>
            </w:rPr>
          </w:rPrChange>
        </w:rPr>
        <w:t>Kort overzicht</w:t>
      </w:r>
      <w:bookmarkEnd w:id="1644"/>
      <w:bookmarkEnd w:id="1645"/>
    </w:p>
    <w:p w14:paraId="783A2AD5" w14:textId="77777777" w:rsidR="007218A6" w:rsidRPr="00E15CDD" w:rsidRDefault="007218A6" w:rsidP="007218A6">
      <w:pPr>
        <w:rPr>
          <w:rFonts w:cs="Times New Roman"/>
          <w:rPrChange w:id="1647" w:author="Stagair1" w:date="2018-05-08T16:40:00Z">
            <w:rPr>
              <w:rFonts w:cs="Times New Roman"/>
              <w:lang w:val="nl-NL"/>
            </w:rPr>
          </w:rPrChange>
        </w:rPr>
      </w:pPr>
      <w:r w:rsidRPr="00E15CDD">
        <w:rPr>
          <w:rFonts w:cs="Times New Roman"/>
          <w:b/>
          <w:rPrChange w:id="1648" w:author="Stagair1" w:date="2018-05-08T16:40:00Z">
            <w:rPr>
              <w:rFonts w:cs="Times New Roman"/>
              <w:b/>
              <w:lang w:val="nl-NL"/>
            </w:rPr>
          </w:rPrChange>
        </w:rPr>
        <w:t>Titel</w:t>
      </w:r>
      <w:r w:rsidR="00C206EF" w:rsidRPr="00E15CDD">
        <w:rPr>
          <w:rFonts w:cs="Times New Roman"/>
          <w:b/>
          <w:rPrChange w:id="1649" w:author="Stagair1" w:date="2018-05-08T16:40:00Z">
            <w:rPr>
              <w:rFonts w:cs="Times New Roman"/>
              <w:b/>
              <w:lang w:val="nl-NL"/>
            </w:rPr>
          </w:rPrChange>
        </w:rPr>
        <w:t xml:space="preserve"> en </w:t>
      </w:r>
      <w:r w:rsidRPr="00E15CDD">
        <w:rPr>
          <w:rFonts w:cs="Times New Roman"/>
          <w:b/>
          <w:rPrChange w:id="1650" w:author="Stagair1" w:date="2018-05-08T16:40:00Z">
            <w:rPr>
              <w:rFonts w:cs="Times New Roman"/>
              <w:b/>
              <w:lang w:val="nl-NL"/>
            </w:rPr>
          </w:rPrChange>
        </w:rPr>
        <w:t xml:space="preserve">Opdracht: </w:t>
      </w:r>
      <w:r w:rsidRPr="00E15CDD">
        <w:rPr>
          <w:rFonts w:cs="Times New Roman"/>
          <w:rPrChange w:id="1651" w:author="Stagair1" w:date="2018-05-08T16:40:00Z">
            <w:rPr>
              <w:rFonts w:cs="Times New Roman"/>
              <w:lang w:val="nl-NL"/>
            </w:rPr>
          </w:rPrChange>
        </w:rPr>
        <w:t>“Opzetten van een Citrix ShareFile met een lokale storage zone door middel van NetScaler met AAA-functionaliteit”</w:t>
      </w:r>
    </w:p>
    <w:p w14:paraId="6A8A1B4C" w14:textId="77777777" w:rsidR="007218A6" w:rsidRPr="00E15CDD" w:rsidRDefault="007218A6" w:rsidP="007218A6">
      <w:pPr>
        <w:rPr>
          <w:rFonts w:cs="Times New Roman"/>
          <w:rPrChange w:id="1652" w:author="Stagair1" w:date="2018-05-08T16:40:00Z">
            <w:rPr>
              <w:rFonts w:cs="Times New Roman"/>
              <w:lang w:val="nl-NL"/>
            </w:rPr>
          </w:rPrChange>
        </w:rPr>
      </w:pPr>
      <w:r w:rsidRPr="0056094B">
        <w:rPr>
          <w:rFonts w:cs="Times New Roman"/>
          <w:noProof/>
          <w:lang w:eastAsia="nl-BE"/>
        </w:rPr>
        <w:drawing>
          <wp:inline distT="0" distB="0" distL="0" distR="0" wp14:anchorId="00AA7FF1" wp14:editId="27FAEA10">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5719287" cy="2882824"/>
                    </a:xfrm>
                    <a:prstGeom prst="rect">
                      <a:avLst/>
                    </a:prstGeom>
                    <a:noFill/>
                    <a:ln>
                      <a:noFill/>
                    </a:ln>
                  </pic:spPr>
                </pic:pic>
              </a:graphicData>
            </a:graphic>
          </wp:inline>
        </w:drawing>
      </w:r>
    </w:p>
    <w:p w14:paraId="4F461E6E" w14:textId="77777777" w:rsidR="00263447" w:rsidRPr="00E15CDD" w:rsidRDefault="002A7DCF" w:rsidP="002A7DCF">
      <w:pPr>
        <w:pStyle w:val="Bijschrift"/>
        <w:rPr>
          <w:rFonts w:cs="Times New Roman"/>
          <w:i w:val="0"/>
          <w:sz w:val="20"/>
          <w:rPrChange w:id="1653" w:author="Stagair1" w:date="2018-05-08T16:40:00Z">
            <w:rPr>
              <w:rFonts w:cs="Times New Roman"/>
              <w:i w:val="0"/>
              <w:sz w:val="20"/>
              <w:lang w:val="nl-NL"/>
            </w:rPr>
          </w:rPrChange>
        </w:rPr>
      </w:pPr>
      <w:bookmarkStart w:id="1654" w:name="_Toc509822895"/>
      <w:bookmarkStart w:id="1655" w:name="_Toc509850455"/>
      <w:bookmarkStart w:id="1656" w:name="_Toc512457912"/>
      <w:r w:rsidRPr="00E15CDD">
        <w:rPr>
          <w:rPrChange w:id="1657" w:author="Stagair1" w:date="2018-05-08T16:40:00Z">
            <w:rPr>
              <w:lang w:val="nl-NL"/>
            </w:rPr>
          </w:rPrChange>
        </w:rPr>
        <w:t xml:space="preserve">Figuur </w:t>
      </w:r>
      <w:ins w:id="1658" w:author="Stagair1" w:date="2018-05-08T17:40:00Z">
        <w:r w:rsidR="00060962">
          <w:fldChar w:fldCharType="begin"/>
        </w:r>
        <w:r w:rsidR="00060962">
          <w:instrText xml:space="preserve"> STYLEREF 1 \s </w:instrText>
        </w:r>
      </w:ins>
      <w:r w:rsidR="00060962">
        <w:fldChar w:fldCharType="separate"/>
      </w:r>
      <w:r w:rsidR="00060962">
        <w:rPr>
          <w:noProof/>
        </w:rPr>
        <w:t>2</w:t>
      </w:r>
      <w:ins w:id="165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660" w:author="Stagair1" w:date="2018-05-08T17:40:00Z">
        <w:r w:rsidR="00060962">
          <w:rPr>
            <w:noProof/>
          </w:rPr>
          <w:t>1</w:t>
        </w:r>
        <w:r w:rsidR="00060962">
          <w:fldChar w:fldCharType="end"/>
        </w:r>
      </w:ins>
      <w:del w:id="1661" w:author="Stagair1" w:date="2018-05-08T16:39:00Z">
        <w:r w:rsidR="006463A1" w:rsidRPr="00E15CDD" w:rsidDel="00E15CDD">
          <w:rPr>
            <w:rPrChange w:id="1662" w:author="Stagair1" w:date="2018-05-08T16:40:00Z">
              <w:rPr>
                <w:lang w:val="nl-NL"/>
              </w:rPr>
            </w:rPrChange>
          </w:rPr>
          <w:fldChar w:fldCharType="begin"/>
        </w:r>
        <w:r w:rsidR="006463A1" w:rsidRPr="00E15CDD" w:rsidDel="00E15CDD">
          <w:rPr>
            <w:rPrChange w:id="1663" w:author="Stagair1" w:date="2018-05-08T16:40:00Z">
              <w:rPr>
                <w:lang w:val="nl-NL"/>
              </w:rPr>
            </w:rPrChange>
          </w:rPr>
          <w:delInstrText xml:space="preserve"> STYLEREF 1 \s </w:delInstrText>
        </w:r>
        <w:r w:rsidR="006463A1" w:rsidRPr="00E15CDD" w:rsidDel="00E15CDD">
          <w:rPr>
            <w:rPrChange w:id="1664" w:author="Stagair1" w:date="2018-05-08T16:40:00Z">
              <w:rPr>
                <w:lang w:val="nl-NL"/>
              </w:rPr>
            </w:rPrChange>
          </w:rPr>
          <w:fldChar w:fldCharType="separate"/>
        </w:r>
        <w:r w:rsidR="006463A1" w:rsidRPr="00E15CDD" w:rsidDel="00E15CDD">
          <w:rPr>
            <w:rPrChange w:id="1665" w:author="Stagair1" w:date="2018-05-08T16:40:00Z">
              <w:rPr>
                <w:lang w:val="nl-NL"/>
              </w:rPr>
            </w:rPrChange>
          </w:rPr>
          <w:delText>2</w:delText>
        </w:r>
        <w:r w:rsidR="006463A1" w:rsidRPr="00E15CDD" w:rsidDel="00E15CDD">
          <w:rPr>
            <w:rPrChange w:id="1666" w:author="Stagair1" w:date="2018-05-08T16:40:00Z">
              <w:rPr>
                <w:lang w:val="nl-NL"/>
              </w:rPr>
            </w:rPrChange>
          </w:rPr>
          <w:fldChar w:fldCharType="end"/>
        </w:r>
        <w:r w:rsidR="006463A1" w:rsidRPr="00E15CDD" w:rsidDel="00E15CDD">
          <w:rPr>
            <w:rPrChange w:id="1667" w:author="Stagair1" w:date="2018-05-08T16:40:00Z">
              <w:rPr>
                <w:lang w:val="nl-NL"/>
              </w:rPr>
            </w:rPrChange>
          </w:rPr>
          <w:noBreakHyphen/>
        </w:r>
        <w:r w:rsidR="006463A1" w:rsidRPr="00E15CDD" w:rsidDel="00E15CDD">
          <w:rPr>
            <w:rPrChange w:id="1668" w:author="Stagair1" w:date="2018-05-08T16:40:00Z">
              <w:rPr>
                <w:lang w:val="nl-NL"/>
              </w:rPr>
            </w:rPrChange>
          </w:rPr>
          <w:fldChar w:fldCharType="begin"/>
        </w:r>
        <w:r w:rsidR="006463A1" w:rsidRPr="00E15CDD" w:rsidDel="00E15CDD">
          <w:rPr>
            <w:rPrChange w:id="1669" w:author="Stagair1" w:date="2018-05-08T16:40:00Z">
              <w:rPr>
                <w:lang w:val="nl-NL"/>
              </w:rPr>
            </w:rPrChange>
          </w:rPr>
          <w:delInstrText xml:space="preserve"> SEQ Figuur \* ARABIC \s 1 </w:delInstrText>
        </w:r>
        <w:r w:rsidR="006463A1" w:rsidRPr="00E15CDD" w:rsidDel="00E15CDD">
          <w:rPr>
            <w:rPrChange w:id="1670" w:author="Stagair1" w:date="2018-05-08T16:40:00Z">
              <w:rPr>
                <w:lang w:val="nl-NL"/>
              </w:rPr>
            </w:rPrChange>
          </w:rPr>
          <w:fldChar w:fldCharType="separate"/>
        </w:r>
        <w:r w:rsidR="006463A1" w:rsidRPr="00E15CDD" w:rsidDel="00E15CDD">
          <w:rPr>
            <w:rPrChange w:id="1671" w:author="Stagair1" w:date="2018-05-08T16:40:00Z">
              <w:rPr>
                <w:lang w:val="nl-NL"/>
              </w:rPr>
            </w:rPrChange>
          </w:rPr>
          <w:delText>1</w:delText>
        </w:r>
        <w:r w:rsidR="006463A1" w:rsidRPr="00E15CDD" w:rsidDel="00E15CDD">
          <w:rPr>
            <w:rPrChange w:id="1672" w:author="Stagair1" w:date="2018-05-08T16:40:00Z">
              <w:rPr>
                <w:lang w:val="nl-NL"/>
              </w:rPr>
            </w:rPrChange>
          </w:rPr>
          <w:fldChar w:fldCharType="end"/>
        </w:r>
      </w:del>
      <w:r w:rsidRPr="00E15CDD">
        <w:rPr>
          <w:rPrChange w:id="1673" w:author="Stagair1" w:date="2018-05-08T16:40:00Z">
            <w:rPr>
              <w:lang w:val="nl-NL"/>
            </w:rPr>
          </w:rPrChange>
        </w:rPr>
        <w:t>: Het diagram van de bachelorproef opstelling, ShareFile met NetScaler en StorageZones</w:t>
      </w:r>
      <w:r w:rsidR="00903D4F" w:rsidRPr="00E15CDD">
        <w:rPr>
          <w:rPrChange w:id="1674" w:author="Stagair1" w:date="2018-05-08T16:40:00Z">
            <w:rPr>
              <w:lang w:val="nl-NL"/>
            </w:rPr>
          </w:rPrChange>
        </w:rPr>
        <w:t>.</w:t>
      </w:r>
      <w:r w:rsidRPr="00E15CDD">
        <w:rPr>
          <w:rPrChange w:id="1675" w:author="Stagair1" w:date="2018-05-08T16:40:00Z">
            <w:rPr>
              <w:lang w:val="nl-NL"/>
            </w:rPr>
          </w:rPrChange>
        </w:rPr>
        <w:t xml:space="preserve"> </w:t>
      </w:r>
      <w:sdt>
        <w:sdtPr>
          <w:id w:val="-686450410"/>
          <w:citation/>
        </w:sdtPr>
        <w:sdtContent>
          <w:r w:rsidR="00323F91" w:rsidRPr="00E15CDD">
            <w:rPr>
              <w:rPrChange w:id="1676" w:author="Stagair1" w:date="2018-05-08T16:40:00Z">
                <w:rPr>
                  <w:lang w:val="nl-NL"/>
                </w:rPr>
              </w:rPrChange>
            </w:rPr>
            <w:fldChar w:fldCharType="begin"/>
          </w:r>
          <w:r w:rsidR="00323F91" w:rsidRPr="00E15CDD">
            <w:rPr>
              <w:rPrChange w:id="1677" w:author="Stagair1" w:date="2018-05-08T16:40:00Z">
                <w:rPr>
                  <w:lang w:val="nl-NL"/>
                </w:rPr>
              </w:rPrChange>
            </w:rPr>
            <w:instrText xml:space="preserve"> CITATION Con18 \l 1033 </w:instrText>
          </w:r>
          <w:r w:rsidR="00323F91" w:rsidRPr="00E15CDD">
            <w:rPr>
              <w:rPrChange w:id="1678" w:author="Stagair1" w:date="2018-05-08T16:40:00Z">
                <w:rPr>
                  <w:lang w:val="nl-NL"/>
                </w:rPr>
              </w:rPrChange>
            </w:rPr>
            <w:fldChar w:fldCharType="separate"/>
          </w:r>
          <w:r w:rsidR="006F20A4" w:rsidRPr="00E15CDD">
            <w:rPr>
              <w:rPrChange w:id="1679" w:author="Stagair1" w:date="2018-05-08T16:40:00Z">
                <w:rPr>
                  <w:noProof/>
                  <w:lang w:val="nl-NL"/>
                </w:rPr>
              </w:rPrChange>
            </w:rPr>
            <w:t>[6]</w:t>
          </w:r>
          <w:r w:rsidR="00323F91" w:rsidRPr="00E15CDD">
            <w:rPr>
              <w:rPrChange w:id="1680" w:author="Stagair1" w:date="2018-05-08T16:40:00Z">
                <w:rPr>
                  <w:lang w:val="nl-NL"/>
                </w:rPr>
              </w:rPrChange>
            </w:rPr>
            <w:fldChar w:fldCharType="end"/>
          </w:r>
        </w:sdtContent>
      </w:sdt>
      <w:bookmarkEnd w:id="1654"/>
      <w:bookmarkEnd w:id="1655"/>
      <w:bookmarkEnd w:id="1656"/>
    </w:p>
    <w:p w14:paraId="500A4A69" w14:textId="77777777" w:rsidR="00E86672" w:rsidRPr="00E15CDD" w:rsidRDefault="00BE3D44" w:rsidP="00E86672">
      <w:pPr>
        <w:pStyle w:val="Lijstalinea"/>
        <w:numPr>
          <w:ilvl w:val="0"/>
          <w:numId w:val="4"/>
        </w:numPr>
        <w:rPr>
          <w:rFonts w:cs="Times New Roman"/>
          <w:rPrChange w:id="1681" w:author="Stagair1" w:date="2018-05-08T16:40:00Z">
            <w:rPr>
              <w:rFonts w:cs="Times New Roman"/>
              <w:lang w:val="nl-NL"/>
            </w:rPr>
          </w:rPrChange>
        </w:rPr>
      </w:pPr>
      <w:r w:rsidRPr="00E15CDD">
        <w:rPr>
          <w:rFonts w:cs="Times New Roman"/>
          <w:b/>
          <w:rPrChange w:id="1682" w:author="Stagair1" w:date="2018-05-08T16:40:00Z">
            <w:rPr>
              <w:rFonts w:cs="Times New Roman"/>
              <w:b/>
              <w:lang w:val="nl-NL"/>
            </w:rPr>
          </w:rPrChange>
        </w:rPr>
        <w:t>Belangrijke componenten:</w:t>
      </w:r>
      <w:r w:rsidRPr="00E15CDD">
        <w:rPr>
          <w:rFonts w:cs="Times New Roman"/>
          <w:rPrChange w:id="1683" w:author="Stagair1" w:date="2018-05-08T16:40:00Z">
            <w:rPr>
              <w:rFonts w:cs="Times New Roman"/>
              <w:lang w:val="nl-NL"/>
            </w:rPr>
          </w:rPrChange>
        </w:rPr>
        <w:t xml:space="preserve"> content switching server, load balancing server(s), </w:t>
      </w:r>
      <w:r w:rsidRPr="00E15CDD">
        <w:rPr>
          <w:rPrChange w:id="1684" w:author="Stagair1" w:date="2018-05-08T16:40:00Z">
            <w:rPr>
              <w:lang w:val="nl-NL"/>
            </w:rPr>
          </w:rPrChange>
        </w:rPr>
        <w:t xml:space="preserve">AAA-server, </w:t>
      </w:r>
      <w:r w:rsidR="00DB4F39" w:rsidRPr="00E15CDD">
        <w:rPr>
          <w:rPrChange w:id="1685" w:author="Stagair1" w:date="2018-05-08T16:40:00Z">
            <w:rPr>
              <w:lang w:val="nl-NL"/>
            </w:rPr>
          </w:rPrChange>
        </w:rPr>
        <w:t>StorageZone Controller</w:t>
      </w:r>
      <w:r w:rsidRPr="00E15CDD">
        <w:rPr>
          <w:rPrChange w:id="1686" w:author="Stagair1" w:date="2018-05-08T16:40:00Z">
            <w:rPr>
              <w:lang w:val="nl-NL"/>
            </w:rPr>
          </w:rPrChange>
        </w:rPr>
        <w:t>, ShareFile Cloud, Active Directory</w:t>
      </w:r>
      <w:r w:rsidR="00AB1A21" w:rsidRPr="00E15CDD">
        <w:rPr>
          <w:rPrChange w:id="1687" w:author="Stagair1" w:date="2018-05-08T16:40:00Z">
            <w:rPr>
              <w:lang w:val="nl-NL"/>
            </w:rPr>
          </w:rPrChange>
        </w:rPr>
        <w:t>, beveiligingsmaatregelen…</w:t>
      </w:r>
      <w:r w:rsidR="00E86672" w:rsidRPr="00E15CDD">
        <w:rPr>
          <w:rFonts w:cs="Times New Roman"/>
          <w:rPrChange w:id="1688" w:author="Stagair1" w:date="2018-05-08T16:40:00Z">
            <w:rPr>
              <w:rFonts w:cs="Times New Roman"/>
              <w:lang w:val="nl-NL"/>
            </w:rPr>
          </w:rPrChange>
        </w:rPr>
        <w:br w:type="page"/>
      </w:r>
    </w:p>
    <w:p w14:paraId="35D57FED" w14:textId="77777777" w:rsidR="00D40082" w:rsidRPr="00E15CDD" w:rsidRDefault="00D40082" w:rsidP="00E86672">
      <w:pPr>
        <w:pStyle w:val="Kop1"/>
        <w:rPr>
          <w:rFonts w:ascii="Times New Roman" w:hAnsi="Times New Roman" w:cs="Times New Roman"/>
          <w:rPrChange w:id="1689" w:author="Stagair1" w:date="2018-05-08T16:40:00Z">
            <w:rPr>
              <w:rFonts w:ascii="Times New Roman" w:hAnsi="Times New Roman" w:cs="Times New Roman"/>
              <w:lang w:val="nl-NL"/>
            </w:rPr>
          </w:rPrChange>
        </w:rPr>
        <w:sectPr w:rsidR="00D40082" w:rsidRPr="00E15CDD" w:rsidSect="00FF62F9">
          <w:type w:val="continuous"/>
          <w:pgSz w:w="11906" w:h="16838" w:code="9"/>
          <w:pgMar w:top="1134" w:right="1134" w:bottom="1134" w:left="1871" w:header="708" w:footer="708" w:gutter="0"/>
          <w:cols w:space="708"/>
          <w:docGrid w:linePitch="360"/>
        </w:sectPr>
      </w:pPr>
    </w:p>
    <w:p w14:paraId="5A998282" w14:textId="77777777" w:rsidR="00E86672" w:rsidRPr="00E15CDD" w:rsidRDefault="00E86672" w:rsidP="002352AB">
      <w:pPr>
        <w:pStyle w:val="Kop1"/>
        <w:rPr>
          <w:rPrChange w:id="1690" w:author="Stagair1" w:date="2018-05-08T16:40:00Z">
            <w:rPr>
              <w:lang w:val="nl-NL"/>
            </w:rPr>
          </w:rPrChange>
        </w:rPr>
      </w:pPr>
      <w:bookmarkStart w:id="1691" w:name="_Toc509827072"/>
      <w:bookmarkStart w:id="1692" w:name="_Toc512841415"/>
      <w:r w:rsidRPr="00E15CDD">
        <w:rPr>
          <w:rPrChange w:id="1693" w:author="Stagair1" w:date="2018-05-08T16:40:00Z">
            <w:rPr>
              <w:lang w:val="nl-NL"/>
            </w:rPr>
          </w:rPrChange>
        </w:rPr>
        <w:lastRenderedPageBreak/>
        <w:t>Actieplan</w:t>
      </w:r>
      <w:bookmarkEnd w:id="1691"/>
      <w:bookmarkEnd w:id="1692"/>
    </w:p>
    <w:p w14:paraId="4E30A625" w14:textId="77777777" w:rsidR="009E4CA1" w:rsidRPr="00E15CDD" w:rsidRDefault="009E4CA1" w:rsidP="002A2E62">
      <w:pPr>
        <w:rPr>
          <w:rFonts w:cs="Times New Roman"/>
          <w:rPrChange w:id="1694" w:author="Stagair1" w:date="2018-05-08T16:40:00Z">
            <w:rPr>
              <w:rFonts w:cs="Times New Roman"/>
              <w:lang w:val="nl-NL"/>
            </w:rPr>
          </w:rPrChange>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E15CDD" w14:paraId="287A3D5F" w14:textId="77777777"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14:paraId="3B62A904" w14:textId="77777777" w:rsidR="009E4CA1" w:rsidRPr="00E15CDD" w:rsidRDefault="009E4CA1" w:rsidP="00067F77">
            <w:pPr>
              <w:pStyle w:val="Geenafstand"/>
              <w:rPr>
                <w:szCs w:val="20"/>
                <w:lang w:val="nl-BE" w:eastAsia="nl-BE"/>
                <w:rPrChange w:id="1695" w:author="Stagair1" w:date="2018-05-08T16:40:00Z">
                  <w:rPr>
                    <w:szCs w:val="20"/>
                    <w:lang w:val="nl-NL" w:eastAsia="nl-BE"/>
                  </w:rPr>
                </w:rPrChange>
              </w:rPr>
            </w:pPr>
            <w:r w:rsidRPr="00E15CDD">
              <w:rPr>
                <w:lang w:val="nl-BE" w:eastAsia="nl-BE"/>
                <w:rPrChange w:id="1696" w:author="Stagair1" w:date="2018-05-08T16:40:00Z">
                  <w:rPr>
                    <w:lang w:val="nl-NL" w:eastAsia="nl-BE"/>
                  </w:rPr>
                </w:rPrChange>
              </w:rPr>
              <w:br w:type="page"/>
            </w:r>
            <w:r w:rsidRPr="0056094B">
              <w:rPr>
                <w:noProof/>
                <w:sz w:val="24"/>
                <w:lang w:val="nl-BE" w:eastAsia="nl-BE"/>
              </w:rPr>
              <w:drawing>
                <wp:inline distT="0" distB="0" distL="0" distR="0" wp14:anchorId="5FF2336A" wp14:editId="69AB5969">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14:paraId="52FAD48B" w14:textId="77777777" w:rsidR="009E4CA1" w:rsidRPr="00E15CDD" w:rsidRDefault="009E4CA1" w:rsidP="00067F77">
            <w:pPr>
              <w:pStyle w:val="Geenafstand"/>
              <w:rPr>
                <w:b/>
                <w:sz w:val="29"/>
                <w:szCs w:val="20"/>
                <w:lang w:val="nl-BE" w:eastAsia="nl-BE"/>
                <w:rPrChange w:id="1697" w:author="Stagair1" w:date="2018-05-08T16:40:00Z">
                  <w:rPr>
                    <w:b/>
                    <w:sz w:val="29"/>
                    <w:szCs w:val="20"/>
                    <w:lang w:val="nl-NL" w:eastAsia="nl-BE"/>
                  </w:rPr>
                </w:rPrChange>
              </w:rPr>
            </w:pPr>
            <w:r w:rsidRPr="00E15CDD">
              <w:rPr>
                <w:b/>
                <w:sz w:val="29"/>
                <w:lang w:val="nl-BE" w:eastAsia="nl-BE"/>
                <w:rPrChange w:id="1698" w:author="Stagair1" w:date="2018-05-08T16:40:00Z">
                  <w:rPr>
                    <w:b/>
                    <w:sz w:val="29"/>
                    <w:lang w:val="nl-NL" w:eastAsia="nl-BE"/>
                  </w:rPr>
                </w:rPrChange>
              </w:rPr>
              <w:t>Odisee</w:t>
            </w:r>
          </w:p>
          <w:p w14:paraId="7BB8CD62" w14:textId="77777777" w:rsidR="009E4CA1" w:rsidRPr="00E15CDD" w:rsidRDefault="009E4CA1" w:rsidP="00067F77">
            <w:pPr>
              <w:pStyle w:val="Geenafstand"/>
              <w:rPr>
                <w:b/>
                <w:sz w:val="24"/>
                <w:lang w:val="nl-BE" w:eastAsia="nl-BE"/>
                <w:rPrChange w:id="1699" w:author="Stagair1" w:date="2018-05-08T16:40:00Z">
                  <w:rPr>
                    <w:b/>
                    <w:sz w:val="24"/>
                    <w:lang w:val="nl-NL" w:eastAsia="nl-BE"/>
                  </w:rPr>
                </w:rPrChange>
              </w:rPr>
            </w:pPr>
            <w:r w:rsidRPr="00E15CDD">
              <w:rPr>
                <w:b/>
                <w:sz w:val="24"/>
                <w:lang w:val="nl-BE" w:eastAsia="nl-BE"/>
                <w:rPrChange w:id="1700" w:author="Stagair1" w:date="2018-05-08T16:40:00Z">
                  <w:rPr>
                    <w:b/>
                    <w:sz w:val="24"/>
                    <w:lang w:val="nl-NL" w:eastAsia="nl-BE"/>
                  </w:rPr>
                </w:rPrChange>
              </w:rPr>
              <w:t>Studiegebied IWT</w:t>
            </w:r>
          </w:p>
          <w:p w14:paraId="7BAC1039" w14:textId="77777777" w:rsidR="009E4CA1" w:rsidRPr="00E15CDD" w:rsidRDefault="009E4CA1" w:rsidP="00067F77">
            <w:pPr>
              <w:pStyle w:val="Geenafstand"/>
              <w:rPr>
                <w:b/>
                <w:sz w:val="24"/>
                <w:lang w:val="nl-BE" w:eastAsia="nl-BE"/>
                <w:rPrChange w:id="1701" w:author="Stagair1" w:date="2018-05-08T16:40:00Z">
                  <w:rPr>
                    <w:b/>
                    <w:sz w:val="24"/>
                    <w:lang w:val="nl-NL" w:eastAsia="nl-BE"/>
                  </w:rPr>
                </w:rPrChange>
              </w:rPr>
            </w:pPr>
          </w:p>
          <w:p w14:paraId="12F76301" w14:textId="77777777" w:rsidR="009E4CA1" w:rsidRPr="00E15CDD" w:rsidRDefault="009E4CA1" w:rsidP="00067F77">
            <w:pPr>
              <w:pStyle w:val="Geenafstand"/>
              <w:rPr>
                <w:b/>
                <w:sz w:val="14"/>
                <w:szCs w:val="16"/>
                <w:lang w:val="nl-BE" w:eastAsia="nl-BE"/>
                <w:rPrChange w:id="1702" w:author="Stagair1" w:date="2018-05-08T16:40:00Z">
                  <w:rPr>
                    <w:b/>
                    <w:sz w:val="14"/>
                    <w:szCs w:val="16"/>
                    <w:lang w:val="nl-NL" w:eastAsia="nl-BE"/>
                  </w:rPr>
                </w:rPrChange>
              </w:rPr>
            </w:pPr>
            <w:r w:rsidRPr="00E15CDD">
              <w:rPr>
                <w:b/>
                <w:sz w:val="28"/>
                <w:lang w:val="nl-BE" w:eastAsia="nl-BE"/>
                <w:rPrChange w:id="1703" w:author="Stagair1" w:date="2018-05-08T16:40:00Z">
                  <w:rPr>
                    <w:b/>
                    <w:sz w:val="28"/>
                    <w:lang w:val="nl-NL" w:eastAsia="nl-BE"/>
                  </w:rPr>
                </w:rPrChange>
              </w:rPr>
              <w:t>Opleiding Electronica-ICT</w:t>
            </w:r>
          </w:p>
          <w:p w14:paraId="379DE06D" w14:textId="77777777" w:rsidR="009E4CA1" w:rsidRPr="00E15CDD" w:rsidRDefault="009E4CA1" w:rsidP="00067F77">
            <w:pPr>
              <w:pStyle w:val="Geenafstand"/>
              <w:rPr>
                <w:szCs w:val="16"/>
                <w:lang w:val="nl-BE" w:eastAsia="nl-BE"/>
                <w:rPrChange w:id="1704" w:author="Stagair1" w:date="2018-05-08T16:40:00Z">
                  <w:rPr>
                    <w:szCs w:val="16"/>
                    <w:lang w:val="nl-NL" w:eastAsia="nl-BE"/>
                  </w:rPr>
                </w:rPrChange>
              </w:rPr>
            </w:pPr>
            <w:r w:rsidRPr="00E15CDD">
              <w:rPr>
                <w:szCs w:val="16"/>
                <w:lang w:val="nl-BE" w:eastAsia="nl-BE"/>
                <w:rPrChange w:id="1705" w:author="Stagair1" w:date="2018-05-08T16:40:00Z">
                  <w:rPr>
                    <w:szCs w:val="16"/>
                    <w:lang w:val="nl-NL" w:eastAsia="nl-BE"/>
                  </w:rPr>
                </w:rPrChang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14:paraId="3EB77EE1" w14:textId="77777777" w:rsidR="009E4CA1" w:rsidRPr="00E15CDD" w:rsidRDefault="009E4CA1" w:rsidP="00067F77">
            <w:pPr>
              <w:pStyle w:val="Geenafstand"/>
              <w:rPr>
                <w:b/>
                <w:bCs/>
                <w:sz w:val="24"/>
                <w:szCs w:val="20"/>
                <w:lang w:val="nl-BE" w:eastAsia="nl-BE"/>
                <w:rPrChange w:id="1706" w:author="Stagair1" w:date="2018-05-08T16:40:00Z">
                  <w:rPr>
                    <w:b/>
                    <w:bCs/>
                    <w:sz w:val="24"/>
                    <w:szCs w:val="20"/>
                    <w:lang w:val="nl-NL" w:eastAsia="nl-BE"/>
                  </w:rPr>
                </w:rPrChange>
              </w:rPr>
            </w:pPr>
            <w:r w:rsidRPr="00E15CDD">
              <w:rPr>
                <w:b/>
                <w:bCs/>
                <w:sz w:val="24"/>
                <w:szCs w:val="20"/>
                <w:lang w:val="nl-BE" w:eastAsia="nl-BE"/>
                <w:rPrChange w:id="1707" w:author="Stagair1" w:date="2018-05-08T16:40:00Z">
                  <w:rPr>
                    <w:b/>
                    <w:bCs/>
                    <w:sz w:val="24"/>
                    <w:szCs w:val="20"/>
                    <w:lang w:val="nl-NL" w:eastAsia="nl-BE"/>
                  </w:rPr>
                </w:rPrChange>
              </w:rPr>
              <w:t>Technologiecampus Gent</w:t>
            </w:r>
          </w:p>
          <w:p w14:paraId="208B49F1" w14:textId="77777777" w:rsidR="009E4CA1" w:rsidRPr="00E15CDD" w:rsidRDefault="009E4CA1" w:rsidP="00067F77">
            <w:pPr>
              <w:pStyle w:val="Geenafstand"/>
              <w:rPr>
                <w:sz w:val="20"/>
                <w:szCs w:val="20"/>
                <w:lang w:val="nl-BE" w:eastAsia="nl-BE"/>
                <w:rPrChange w:id="1708" w:author="Stagair1" w:date="2018-05-08T16:40:00Z">
                  <w:rPr>
                    <w:sz w:val="20"/>
                    <w:szCs w:val="20"/>
                    <w:lang w:val="nl-NL" w:eastAsia="nl-BE"/>
                  </w:rPr>
                </w:rPrChange>
              </w:rPr>
            </w:pPr>
            <w:r w:rsidRPr="00E15CDD">
              <w:rPr>
                <w:color w:val="000000"/>
                <w:sz w:val="20"/>
                <w:szCs w:val="20"/>
                <w:lang w:val="nl-BE" w:eastAsia="nl-BE"/>
                <w:rPrChange w:id="1709" w:author="Stagair1" w:date="2018-05-08T16:40:00Z">
                  <w:rPr>
                    <w:color w:val="000000"/>
                    <w:sz w:val="20"/>
                    <w:szCs w:val="20"/>
                    <w:lang w:val="nl-NL" w:eastAsia="nl-BE"/>
                  </w:rPr>
                </w:rPrChange>
              </w:rPr>
              <w:t xml:space="preserve">Gebr. </w:t>
            </w:r>
            <w:r w:rsidR="00912184" w:rsidRPr="00E15CDD">
              <w:rPr>
                <w:color w:val="000000"/>
                <w:sz w:val="20"/>
                <w:szCs w:val="20"/>
                <w:lang w:val="nl-BE" w:eastAsia="nl-BE"/>
                <w:rPrChange w:id="1710" w:author="Stagair1" w:date="2018-05-08T16:40:00Z">
                  <w:rPr>
                    <w:color w:val="000000"/>
                    <w:sz w:val="20"/>
                    <w:szCs w:val="20"/>
                    <w:lang w:val="nl-NL" w:eastAsia="nl-BE"/>
                  </w:rPr>
                </w:rPrChange>
              </w:rPr>
              <w:t xml:space="preserve">Desmetstraat </w:t>
            </w:r>
            <w:r w:rsidR="00912184" w:rsidRPr="00E15CDD">
              <w:rPr>
                <w:sz w:val="20"/>
                <w:szCs w:val="20"/>
                <w:lang w:val="nl-BE" w:eastAsia="nl-BE"/>
                <w:rPrChange w:id="1711" w:author="Stagair1" w:date="2018-05-08T16:40:00Z">
                  <w:rPr>
                    <w:sz w:val="20"/>
                    <w:szCs w:val="20"/>
                    <w:lang w:val="nl-NL" w:eastAsia="nl-BE"/>
                  </w:rPr>
                </w:rPrChange>
              </w:rPr>
              <w:t>1</w:t>
            </w:r>
          </w:p>
          <w:p w14:paraId="1AA071FA" w14:textId="77777777" w:rsidR="009E4CA1" w:rsidRPr="00E15CDD" w:rsidRDefault="009E4CA1" w:rsidP="00067F77">
            <w:pPr>
              <w:pStyle w:val="Geenafstand"/>
              <w:rPr>
                <w:sz w:val="20"/>
                <w:szCs w:val="20"/>
                <w:lang w:val="nl-BE" w:eastAsia="nl-BE"/>
                <w:rPrChange w:id="1712" w:author="Stagair1" w:date="2018-05-08T16:40:00Z">
                  <w:rPr>
                    <w:sz w:val="20"/>
                    <w:szCs w:val="20"/>
                    <w:lang w:val="nl-NL" w:eastAsia="nl-BE"/>
                  </w:rPr>
                </w:rPrChange>
              </w:rPr>
            </w:pPr>
            <w:r w:rsidRPr="00E15CDD">
              <w:rPr>
                <w:sz w:val="20"/>
                <w:lang w:val="nl-BE" w:eastAsia="nl-BE"/>
                <w:rPrChange w:id="1713" w:author="Stagair1" w:date="2018-05-08T16:40:00Z">
                  <w:rPr>
                    <w:sz w:val="20"/>
                    <w:lang w:val="nl-NL" w:eastAsia="nl-BE"/>
                  </w:rPr>
                </w:rPrChange>
              </w:rPr>
              <w:t>9000 GENT</w:t>
            </w:r>
          </w:p>
          <w:p w14:paraId="18414BFB" w14:textId="77777777" w:rsidR="009E4CA1" w:rsidRPr="00E15CDD" w:rsidRDefault="009E4CA1" w:rsidP="00067F77">
            <w:pPr>
              <w:pStyle w:val="Geenafstand"/>
              <w:rPr>
                <w:sz w:val="20"/>
                <w:szCs w:val="20"/>
                <w:lang w:val="nl-BE" w:eastAsia="nl-BE"/>
                <w:rPrChange w:id="1714" w:author="Stagair1" w:date="2018-05-08T16:40:00Z">
                  <w:rPr>
                    <w:sz w:val="20"/>
                    <w:szCs w:val="20"/>
                    <w:lang w:val="nl-NL" w:eastAsia="nl-BE"/>
                  </w:rPr>
                </w:rPrChange>
              </w:rPr>
            </w:pPr>
            <w:r w:rsidRPr="00E15CDD">
              <w:rPr>
                <w:sz w:val="20"/>
                <w:lang w:val="nl-BE" w:eastAsia="nl-BE"/>
                <w:rPrChange w:id="1715" w:author="Stagair1" w:date="2018-05-08T16:40:00Z">
                  <w:rPr>
                    <w:sz w:val="20"/>
                    <w:lang w:val="nl-NL" w:eastAsia="nl-BE"/>
                  </w:rPr>
                </w:rPrChange>
              </w:rPr>
              <w:t>Tel.</w:t>
            </w:r>
            <w:r w:rsidR="00912184" w:rsidRPr="00E15CDD">
              <w:rPr>
                <w:sz w:val="20"/>
                <w:lang w:val="nl-BE" w:eastAsia="nl-BE"/>
                <w:rPrChange w:id="1716" w:author="Stagair1" w:date="2018-05-08T16:40:00Z">
                  <w:rPr>
                    <w:sz w:val="20"/>
                    <w:lang w:val="nl-NL" w:eastAsia="nl-BE"/>
                  </w:rPr>
                </w:rPrChange>
              </w:rPr>
              <w:t>: (</w:t>
            </w:r>
            <w:r w:rsidRPr="00E15CDD">
              <w:rPr>
                <w:sz w:val="20"/>
                <w:lang w:val="nl-BE" w:eastAsia="nl-BE"/>
                <w:rPrChange w:id="1717" w:author="Stagair1" w:date="2018-05-08T16:40:00Z">
                  <w:rPr>
                    <w:sz w:val="20"/>
                    <w:lang w:val="nl-NL" w:eastAsia="nl-BE"/>
                  </w:rPr>
                </w:rPrChange>
              </w:rPr>
              <w:t>09) 265 86 10</w:t>
            </w:r>
          </w:p>
          <w:p w14:paraId="1C0C8C97" w14:textId="77777777" w:rsidR="009E4CA1" w:rsidRPr="00E15CDD" w:rsidRDefault="00912184" w:rsidP="00067F77">
            <w:pPr>
              <w:pStyle w:val="Geenafstand"/>
              <w:rPr>
                <w:sz w:val="20"/>
                <w:szCs w:val="20"/>
                <w:lang w:val="nl-BE" w:eastAsia="nl-BE"/>
                <w:rPrChange w:id="1718" w:author="Stagair1" w:date="2018-05-08T16:40:00Z">
                  <w:rPr>
                    <w:sz w:val="20"/>
                    <w:szCs w:val="20"/>
                    <w:lang w:val="nl-NL" w:eastAsia="nl-BE"/>
                  </w:rPr>
                </w:rPrChange>
              </w:rPr>
            </w:pPr>
            <w:r w:rsidRPr="00E15CDD">
              <w:rPr>
                <w:sz w:val="20"/>
                <w:lang w:val="nl-BE" w:eastAsia="nl-BE"/>
                <w:rPrChange w:id="1719" w:author="Stagair1" w:date="2018-05-08T16:40:00Z">
                  <w:rPr>
                    <w:sz w:val="20"/>
                    <w:lang w:val="nl-NL" w:eastAsia="nl-BE"/>
                  </w:rPr>
                </w:rPrChange>
              </w:rPr>
              <w:t xml:space="preserve">Fax: </w:t>
            </w:r>
            <w:r w:rsidR="009E4CA1" w:rsidRPr="00E15CDD">
              <w:rPr>
                <w:sz w:val="20"/>
                <w:lang w:val="nl-BE" w:eastAsia="nl-BE"/>
                <w:rPrChange w:id="1720" w:author="Stagair1" w:date="2018-05-08T16:40:00Z">
                  <w:rPr>
                    <w:sz w:val="20"/>
                    <w:lang w:val="nl-NL" w:eastAsia="nl-BE"/>
                  </w:rPr>
                </w:rPrChange>
              </w:rPr>
              <w:t>(09) 225 62 69</w:t>
            </w:r>
          </w:p>
        </w:tc>
      </w:tr>
    </w:tbl>
    <w:p w14:paraId="7491280C" w14:textId="77777777" w:rsidR="009E4CA1" w:rsidRPr="00E15CDD" w:rsidRDefault="009E4CA1" w:rsidP="00067F77">
      <w:pPr>
        <w:pStyle w:val="Geenafstand"/>
        <w:rPr>
          <w:sz w:val="24"/>
          <w:lang w:val="nl-BE" w:eastAsia="nl-BE"/>
          <w:rPrChange w:id="1721" w:author="Stagair1" w:date="2018-05-08T16:40:00Z">
            <w:rPr>
              <w:sz w:val="24"/>
              <w:lang w:val="nl-NL" w:eastAsia="nl-BE"/>
            </w:rPr>
          </w:rPrChang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E15CDD" w14:paraId="2640189E" w14:textId="77777777" w:rsidTr="00BE3D44">
        <w:tc>
          <w:tcPr>
            <w:tcW w:w="14040" w:type="dxa"/>
            <w:gridSpan w:val="5"/>
            <w:tcBorders>
              <w:top w:val="single" w:sz="8" w:space="0" w:color="auto"/>
              <w:left w:val="single" w:sz="8" w:space="0" w:color="auto"/>
              <w:bottom w:val="nil"/>
              <w:right w:val="single" w:sz="8" w:space="0" w:color="auto"/>
            </w:tcBorders>
          </w:tcPr>
          <w:p w14:paraId="7FBA3995" w14:textId="77777777" w:rsidR="009E4CA1" w:rsidRPr="00E15CDD" w:rsidRDefault="009E4CA1" w:rsidP="00067F77">
            <w:pPr>
              <w:pStyle w:val="Geenafstand"/>
              <w:rPr>
                <w:b/>
                <w:sz w:val="24"/>
                <w:lang w:val="nl-BE" w:eastAsia="nl-BE"/>
                <w:rPrChange w:id="1722" w:author="Stagair1" w:date="2018-05-08T16:40:00Z">
                  <w:rPr>
                    <w:b/>
                    <w:sz w:val="24"/>
                    <w:lang w:val="nl-NL" w:eastAsia="nl-BE"/>
                  </w:rPr>
                </w:rPrChange>
              </w:rPr>
            </w:pPr>
            <w:r w:rsidRPr="00E15CDD">
              <w:rPr>
                <w:b/>
                <w:sz w:val="24"/>
                <w:lang w:val="nl-BE" w:eastAsia="nl-BE"/>
                <w:rPrChange w:id="1723" w:author="Stagair1" w:date="2018-05-08T16:40:00Z">
                  <w:rPr>
                    <w:b/>
                    <w:sz w:val="24"/>
                    <w:lang w:val="nl-NL" w:eastAsia="nl-BE"/>
                  </w:rPr>
                </w:rPrChange>
              </w:rPr>
              <w:t xml:space="preserve">ACTIEPLAN </w:t>
            </w:r>
            <w:r w:rsidRPr="00E15CDD">
              <w:rPr>
                <w:sz w:val="18"/>
                <w:lang w:val="nl-BE" w:eastAsia="nl-BE"/>
                <w:rPrChange w:id="1724" w:author="Stagair1" w:date="2018-05-08T16:40:00Z">
                  <w:rPr>
                    <w:sz w:val="18"/>
                    <w:lang w:val="nl-NL" w:eastAsia="nl-BE"/>
                  </w:rPr>
                </w:rPrChange>
              </w:rPr>
              <w:t>(vereisten op pg. 2)</w:t>
            </w:r>
          </w:p>
        </w:tc>
      </w:tr>
      <w:tr w:rsidR="009E4CA1" w:rsidRPr="00E15CDD" w14:paraId="2489E32E"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14:paraId="03FD393F" w14:textId="77777777" w:rsidR="009E4CA1" w:rsidRPr="00E15CDD" w:rsidRDefault="009E4CA1" w:rsidP="00067F77">
            <w:pPr>
              <w:pStyle w:val="Geenafstand"/>
              <w:rPr>
                <w:sz w:val="24"/>
                <w:lang w:val="nl-BE" w:eastAsia="nl-BE"/>
                <w:rPrChange w:id="1725" w:author="Stagair1" w:date="2018-05-08T16:40:00Z">
                  <w:rPr>
                    <w:sz w:val="24"/>
                    <w:lang w:val="nl-NL" w:eastAsia="nl-BE"/>
                  </w:rPr>
                </w:rPrChange>
              </w:rPr>
            </w:pPr>
            <w:r w:rsidRPr="00E15CDD">
              <w:rPr>
                <w:sz w:val="24"/>
                <w:lang w:val="nl-BE" w:eastAsia="nl-BE"/>
                <w:rPrChange w:id="1726" w:author="Stagair1" w:date="2018-05-08T16:40:00Z">
                  <w:rPr>
                    <w:sz w:val="24"/>
                    <w:lang w:val="nl-NL" w:eastAsia="nl-BE"/>
                  </w:rPr>
                </w:rPrChange>
              </w:rPr>
              <w:t xml:space="preserve"> Student(e): Maxim Delaet                                                                                                                                 Groep: 3ICT</w:t>
            </w:r>
          </w:p>
        </w:tc>
      </w:tr>
      <w:tr w:rsidR="009E4CA1" w:rsidRPr="00E15CDD" w14:paraId="36F50F92"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58DD2584" w14:textId="77777777" w:rsidR="009E4CA1" w:rsidRPr="00E15CDD" w:rsidRDefault="009E4CA1" w:rsidP="00067F77">
            <w:pPr>
              <w:pStyle w:val="Geenafstand"/>
              <w:rPr>
                <w:sz w:val="24"/>
                <w:lang w:val="nl-BE" w:eastAsia="nl-BE"/>
                <w:rPrChange w:id="1727" w:author="Stagair1" w:date="2018-05-08T16:40:00Z">
                  <w:rPr>
                    <w:sz w:val="24"/>
                    <w:lang w:val="nl-NL" w:eastAsia="nl-BE"/>
                  </w:rPr>
                </w:rPrChange>
              </w:rPr>
            </w:pPr>
            <w:r w:rsidRPr="00E15CDD">
              <w:rPr>
                <w:sz w:val="24"/>
                <w:lang w:val="nl-BE" w:eastAsia="nl-BE"/>
                <w:rPrChange w:id="1728" w:author="Stagair1" w:date="2018-05-08T16:40:00Z">
                  <w:rPr>
                    <w:sz w:val="24"/>
                    <w:lang w:val="nl-NL" w:eastAsia="nl-BE"/>
                  </w:rPr>
                </w:rPrChange>
              </w:rPr>
              <w:t xml:space="preserve"> Stageplaats: ICORDA NV</w:t>
            </w:r>
          </w:p>
        </w:tc>
      </w:tr>
      <w:tr w:rsidR="009E4CA1" w:rsidRPr="00E15CDD" w14:paraId="61C163F6"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72632CFA" w14:textId="77777777" w:rsidR="009E4CA1" w:rsidRPr="00E15CDD" w:rsidRDefault="009E4CA1" w:rsidP="00067F77">
            <w:pPr>
              <w:pStyle w:val="Geenafstand"/>
              <w:rPr>
                <w:sz w:val="24"/>
                <w:lang w:val="nl-BE" w:eastAsia="nl-BE"/>
                <w:rPrChange w:id="1729" w:author="Stagair1" w:date="2018-05-08T16:40:00Z">
                  <w:rPr>
                    <w:sz w:val="24"/>
                    <w:lang w:val="nl-NL" w:eastAsia="nl-BE"/>
                  </w:rPr>
                </w:rPrChange>
              </w:rPr>
            </w:pPr>
            <w:r w:rsidRPr="00E15CDD">
              <w:rPr>
                <w:sz w:val="24"/>
                <w:lang w:val="nl-BE" w:eastAsia="nl-BE"/>
                <w:rPrChange w:id="1730" w:author="Stagair1" w:date="2018-05-08T16:40:00Z">
                  <w:rPr>
                    <w:sz w:val="24"/>
                    <w:lang w:val="nl-NL" w:eastAsia="nl-BE"/>
                  </w:rPr>
                </w:rPrChange>
              </w:rPr>
              <w:t xml:space="preserve"> Stageleid(st)er (interne promotor): Evert-Jan Jacobs</w:t>
            </w:r>
          </w:p>
        </w:tc>
      </w:tr>
      <w:tr w:rsidR="009E4CA1" w:rsidRPr="00E15CDD" w14:paraId="42D9E64E" w14:textId="77777777"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14:paraId="5324B8FF" w14:textId="77777777" w:rsidR="009E4CA1" w:rsidRPr="00E15CDD" w:rsidRDefault="009E4CA1" w:rsidP="00067F77">
            <w:pPr>
              <w:pStyle w:val="Geenafstand"/>
              <w:rPr>
                <w:sz w:val="24"/>
                <w:lang w:val="nl-BE" w:eastAsia="nl-BE"/>
                <w:rPrChange w:id="1731" w:author="Stagair1" w:date="2018-05-08T16:40:00Z">
                  <w:rPr>
                    <w:sz w:val="24"/>
                    <w:lang w:val="nl-NL" w:eastAsia="nl-BE"/>
                  </w:rPr>
                </w:rPrChange>
              </w:rPr>
            </w:pPr>
            <w:r w:rsidRPr="00E15CDD">
              <w:rPr>
                <w:sz w:val="24"/>
                <w:lang w:val="nl-BE" w:eastAsia="nl-BE"/>
                <w:rPrChange w:id="1732" w:author="Stagair1" w:date="2018-05-08T16:40:00Z">
                  <w:rPr>
                    <w:sz w:val="24"/>
                    <w:lang w:val="nl-NL" w:eastAsia="nl-BE"/>
                  </w:rPr>
                </w:rPrChange>
              </w:rPr>
              <w:t xml:space="preserve"> Stagementor (externe promotor): Jochen Steenbrugge</w:t>
            </w:r>
          </w:p>
        </w:tc>
      </w:tr>
      <w:tr w:rsidR="009E4CA1" w:rsidRPr="00E15CDD" w14:paraId="5AC74EA4" w14:textId="77777777"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14:paraId="3C6505BE" w14:textId="77777777" w:rsidR="009E4CA1" w:rsidRPr="00E15CDD" w:rsidRDefault="009E4CA1" w:rsidP="00067F77">
            <w:pPr>
              <w:pStyle w:val="Geenafstand"/>
              <w:rPr>
                <w:b/>
                <w:bCs/>
                <w:sz w:val="20"/>
                <w:lang w:val="nl-BE" w:eastAsia="nl-BE"/>
                <w:rPrChange w:id="1733" w:author="Stagair1" w:date="2018-05-08T16:40:00Z">
                  <w:rPr>
                    <w:b/>
                    <w:bCs/>
                    <w:sz w:val="20"/>
                    <w:lang w:val="nl-NL" w:eastAsia="nl-BE"/>
                  </w:rPr>
                </w:rPrChange>
              </w:rPr>
            </w:pPr>
            <w:r w:rsidRPr="00E15CDD">
              <w:rPr>
                <w:b/>
                <w:bCs/>
                <w:sz w:val="20"/>
                <w:lang w:val="nl-BE" w:eastAsia="nl-BE"/>
                <w:rPrChange w:id="1734" w:author="Stagair1" w:date="2018-05-08T16:40:00Z">
                  <w:rPr>
                    <w:b/>
                    <w:bCs/>
                    <w:sz w:val="20"/>
                    <w:lang w:val="nl-NL" w:eastAsia="nl-BE"/>
                  </w:rPr>
                </w:rPrChange>
              </w:rPr>
              <w:t>Stap</w:t>
            </w:r>
          </w:p>
        </w:tc>
        <w:tc>
          <w:tcPr>
            <w:tcW w:w="5401" w:type="dxa"/>
            <w:tcBorders>
              <w:top w:val="single" w:sz="8" w:space="0" w:color="auto"/>
              <w:left w:val="single" w:sz="8" w:space="0" w:color="auto"/>
              <w:bottom w:val="single" w:sz="8" w:space="0" w:color="auto"/>
              <w:right w:val="single" w:sz="8" w:space="0" w:color="auto"/>
            </w:tcBorders>
          </w:tcPr>
          <w:p w14:paraId="0A9A27D6" w14:textId="77777777" w:rsidR="009E4CA1" w:rsidRPr="00E15CDD" w:rsidRDefault="009E4CA1" w:rsidP="00067F77">
            <w:pPr>
              <w:pStyle w:val="Geenafstand"/>
              <w:rPr>
                <w:b/>
                <w:bCs/>
                <w:sz w:val="20"/>
                <w:lang w:val="nl-BE" w:eastAsia="nl-BE"/>
                <w:rPrChange w:id="1735" w:author="Stagair1" w:date="2018-05-08T16:40:00Z">
                  <w:rPr>
                    <w:b/>
                    <w:bCs/>
                    <w:sz w:val="20"/>
                    <w:lang w:val="nl-NL" w:eastAsia="nl-BE"/>
                  </w:rPr>
                </w:rPrChange>
              </w:rPr>
            </w:pPr>
            <w:r w:rsidRPr="00E15CDD">
              <w:rPr>
                <w:b/>
                <w:bCs/>
                <w:sz w:val="20"/>
                <w:lang w:val="nl-BE" w:eastAsia="nl-BE"/>
                <w:rPrChange w:id="1736" w:author="Stagair1" w:date="2018-05-08T16:40:00Z">
                  <w:rPr>
                    <w:b/>
                    <w:bCs/>
                    <w:sz w:val="20"/>
                    <w:lang w:val="nl-NL" w:eastAsia="nl-BE"/>
                  </w:rPr>
                </w:rPrChange>
              </w:rPr>
              <w:t>Inhoud</w:t>
            </w:r>
          </w:p>
        </w:tc>
        <w:tc>
          <w:tcPr>
            <w:tcW w:w="1134" w:type="dxa"/>
            <w:tcBorders>
              <w:top w:val="single" w:sz="8" w:space="0" w:color="auto"/>
              <w:left w:val="single" w:sz="8" w:space="0" w:color="auto"/>
              <w:bottom w:val="single" w:sz="8" w:space="0" w:color="auto"/>
              <w:right w:val="single" w:sz="8" w:space="0" w:color="auto"/>
            </w:tcBorders>
          </w:tcPr>
          <w:p w14:paraId="56F7001A" w14:textId="77777777" w:rsidR="009E4CA1" w:rsidRPr="00E15CDD" w:rsidRDefault="009E4CA1" w:rsidP="00067F77">
            <w:pPr>
              <w:pStyle w:val="Geenafstand"/>
              <w:rPr>
                <w:b/>
                <w:bCs/>
                <w:sz w:val="20"/>
                <w:lang w:val="nl-BE" w:eastAsia="nl-BE"/>
                <w:rPrChange w:id="1737" w:author="Stagair1" w:date="2018-05-08T16:40:00Z">
                  <w:rPr>
                    <w:b/>
                    <w:bCs/>
                    <w:sz w:val="20"/>
                    <w:lang w:val="nl-NL" w:eastAsia="nl-BE"/>
                  </w:rPr>
                </w:rPrChange>
              </w:rPr>
            </w:pPr>
            <w:r w:rsidRPr="00E15CDD">
              <w:rPr>
                <w:b/>
                <w:bCs/>
                <w:sz w:val="20"/>
                <w:lang w:val="nl-BE" w:eastAsia="nl-BE"/>
                <w:rPrChange w:id="1738" w:author="Stagair1" w:date="2018-05-08T16:40:00Z">
                  <w:rPr>
                    <w:b/>
                    <w:bCs/>
                    <w:sz w:val="20"/>
                    <w:lang w:val="nl-NL" w:eastAsia="nl-BE"/>
                  </w:rPr>
                </w:rPrChange>
              </w:rPr>
              <w:t>Streef- datum</w:t>
            </w:r>
          </w:p>
        </w:tc>
        <w:tc>
          <w:tcPr>
            <w:tcW w:w="1134" w:type="dxa"/>
            <w:tcBorders>
              <w:top w:val="single" w:sz="8" w:space="0" w:color="auto"/>
              <w:left w:val="single" w:sz="8" w:space="0" w:color="auto"/>
              <w:bottom w:val="single" w:sz="8" w:space="0" w:color="auto"/>
              <w:right w:val="single" w:sz="8" w:space="0" w:color="auto"/>
            </w:tcBorders>
          </w:tcPr>
          <w:p w14:paraId="5CCBCA99" w14:textId="77777777" w:rsidR="009E4CA1" w:rsidRPr="00E15CDD" w:rsidRDefault="009E4CA1" w:rsidP="00067F77">
            <w:pPr>
              <w:pStyle w:val="Geenafstand"/>
              <w:rPr>
                <w:b/>
                <w:bCs/>
                <w:sz w:val="20"/>
                <w:lang w:val="nl-BE" w:eastAsia="nl-BE"/>
                <w:rPrChange w:id="1739" w:author="Stagair1" w:date="2018-05-08T16:40:00Z">
                  <w:rPr>
                    <w:b/>
                    <w:bCs/>
                    <w:sz w:val="20"/>
                    <w:lang w:val="nl-NL" w:eastAsia="nl-BE"/>
                  </w:rPr>
                </w:rPrChange>
              </w:rPr>
            </w:pPr>
            <w:r w:rsidRPr="00E15CDD">
              <w:rPr>
                <w:b/>
                <w:bCs/>
                <w:sz w:val="20"/>
                <w:lang w:val="nl-BE" w:eastAsia="nl-BE"/>
                <w:rPrChange w:id="1740" w:author="Stagair1" w:date="2018-05-08T16:40:00Z">
                  <w:rPr>
                    <w:b/>
                    <w:bCs/>
                    <w:sz w:val="20"/>
                    <w:lang w:val="nl-NL" w:eastAsia="nl-BE"/>
                  </w:rPr>
                </w:rPrChange>
              </w:rPr>
              <w:t>Werkelijke</w:t>
            </w:r>
          </w:p>
          <w:p w14:paraId="112831AB" w14:textId="77777777" w:rsidR="009E4CA1" w:rsidRPr="00E15CDD" w:rsidRDefault="009E4CA1" w:rsidP="00067F77">
            <w:pPr>
              <w:pStyle w:val="Geenafstand"/>
              <w:rPr>
                <w:b/>
                <w:bCs/>
                <w:sz w:val="20"/>
                <w:lang w:val="nl-BE" w:eastAsia="nl-BE"/>
                <w:rPrChange w:id="1741" w:author="Stagair1" w:date="2018-05-08T16:40:00Z">
                  <w:rPr>
                    <w:b/>
                    <w:bCs/>
                    <w:sz w:val="20"/>
                    <w:lang w:val="nl-NL" w:eastAsia="nl-BE"/>
                  </w:rPr>
                </w:rPrChange>
              </w:rPr>
            </w:pPr>
            <w:r w:rsidRPr="00E15CDD">
              <w:rPr>
                <w:b/>
                <w:bCs/>
                <w:sz w:val="20"/>
                <w:lang w:val="nl-BE" w:eastAsia="nl-BE"/>
                <w:rPrChange w:id="1742" w:author="Stagair1" w:date="2018-05-08T16:40:00Z">
                  <w:rPr>
                    <w:b/>
                    <w:bCs/>
                    <w:sz w:val="20"/>
                    <w:lang w:val="nl-NL" w:eastAsia="nl-BE"/>
                  </w:rPr>
                </w:rPrChange>
              </w:rPr>
              <w:t>datum</w:t>
            </w:r>
          </w:p>
        </w:tc>
        <w:tc>
          <w:tcPr>
            <w:tcW w:w="5652" w:type="dxa"/>
            <w:tcBorders>
              <w:top w:val="single" w:sz="8" w:space="0" w:color="auto"/>
              <w:left w:val="single" w:sz="8" w:space="0" w:color="auto"/>
              <w:bottom w:val="single" w:sz="8" w:space="0" w:color="auto"/>
              <w:right w:val="single" w:sz="8" w:space="0" w:color="auto"/>
            </w:tcBorders>
          </w:tcPr>
          <w:p w14:paraId="4E0617AE" w14:textId="77777777" w:rsidR="009E4CA1" w:rsidRPr="00E15CDD" w:rsidRDefault="009E4CA1" w:rsidP="00067F77">
            <w:pPr>
              <w:pStyle w:val="Geenafstand"/>
              <w:rPr>
                <w:b/>
                <w:bCs/>
                <w:sz w:val="20"/>
                <w:lang w:val="nl-BE" w:eastAsia="nl-BE"/>
                <w:rPrChange w:id="1743" w:author="Stagair1" w:date="2018-05-08T16:40:00Z">
                  <w:rPr>
                    <w:b/>
                    <w:bCs/>
                    <w:sz w:val="20"/>
                    <w:lang w:val="nl-NL" w:eastAsia="nl-BE"/>
                  </w:rPr>
                </w:rPrChange>
              </w:rPr>
            </w:pPr>
            <w:r w:rsidRPr="00E15CDD">
              <w:rPr>
                <w:b/>
                <w:bCs/>
                <w:sz w:val="20"/>
                <w:lang w:val="nl-BE" w:eastAsia="nl-BE"/>
                <w:rPrChange w:id="1744" w:author="Stagair1" w:date="2018-05-08T16:40:00Z">
                  <w:rPr>
                    <w:b/>
                    <w:bCs/>
                    <w:sz w:val="20"/>
                    <w:lang w:val="nl-NL" w:eastAsia="nl-BE"/>
                  </w:rPr>
                </w:rPrChange>
              </w:rPr>
              <w:t>Opvolging</w:t>
            </w:r>
          </w:p>
        </w:tc>
      </w:tr>
      <w:tr w:rsidR="009E4CA1" w:rsidRPr="00E15CDD" w14:paraId="5F6DCE45" w14:textId="77777777"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14:paraId="2B20E104" w14:textId="77777777" w:rsidR="009E4CA1" w:rsidRPr="00E15CDD" w:rsidRDefault="009E4CA1" w:rsidP="00067F77">
            <w:pPr>
              <w:pStyle w:val="Geenafstand"/>
              <w:jc w:val="center"/>
              <w:rPr>
                <w:sz w:val="20"/>
                <w:lang w:val="nl-BE" w:eastAsia="nl-BE"/>
                <w:rPrChange w:id="1745" w:author="Stagair1" w:date="2018-05-08T16:40:00Z">
                  <w:rPr>
                    <w:sz w:val="20"/>
                    <w:lang w:val="nl-NL" w:eastAsia="nl-BE"/>
                  </w:rPr>
                </w:rPrChange>
              </w:rPr>
            </w:pPr>
            <w:r w:rsidRPr="00E15CDD">
              <w:rPr>
                <w:sz w:val="20"/>
                <w:lang w:val="nl-BE" w:eastAsia="nl-BE"/>
                <w:rPrChange w:id="1746" w:author="Stagair1" w:date="2018-05-08T16:40:00Z">
                  <w:rPr>
                    <w:sz w:val="20"/>
                    <w:lang w:val="nl-NL" w:eastAsia="nl-BE"/>
                  </w:rPr>
                </w:rPrChange>
              </w:rPr>
              <w:t>1</w:t>
            </w:r>
          </w:p>
          <w:p w14:paraId="27651E76" w14:textId="77777777" w:rsidR="009E4CA1" w:rsidRPr="00E15CDD" w:rsidRDefault="009E4CA1" w:rsidP="00067F77">
            <w:pPr>
              <w:pStyle w:val="Geenafstand"/>
              <w:jc w:val="center"/>
              <w:rPr>
                <w:sz w:val="20"/>
                <w:lang w:val="nl-BE" w:eastAsia="nl-BE"/>
                <w:rPrChange w:id="1747" w:author="Stagair1" w:date="2018-05-08T16:40:00Z">
                  <w:rPr>
                    <w:sz w:val="20"/>
                    <w:lang w:val="nl-NL" w:eastAsia="nl-BE"/>
                  </w:rPr>
                </w:rPrChange>
              </w:rPr>
            </w:pPr>
            <w:r w:rsidRPr="00E15CDD">
              <w:rPr>
                <w:sz w:val="20"/>
                <w:lang w:val="nl-BE" w:eastAsia="nl-BE"/>
                <w:rPrChange w:id="1748" w:author="Stagair1" w:date="2018-05-08T16:40:00Z">
                  <w:rPr>
                    <w:sz w:val="20"/>
                    <w:lang w:val="nl-NL" w:eastAsia="nl-BE"/>
                  </w:rPr>
                </w:rPrChange>
              </w:rPr>
              <w:t>2</w:t>
            </w:r>
          </w:p>
          <w:p w14:paraId="6D4E5DB2" w14:textId="77777777" w:rsidR="009E4CA1" w:rsidRPr="00E15CDD" w:rsidRDefault="009E4CA1" w:rsidP="00067F77">
            <w:pPr>
              <w:pStyle w:val="Geenafstand"/>
              <w:jc w:val="center"/>
              <w:rPr>
                <w:sz w:val="20"/>
                <w:lang w:val="nl-BE" w:eastAsia="nl-BE"/>
                <w:rPrChange w:id="1749" w:author="Stagair1" w:date="2018-05-08T16:40:00Z">
                  <w:rPr>
                    <w:sz w:val="20"/>
                    <w:lang w:val="nl-NL" w:eastAsia="nl-BE"/>
                  </w:rPr>
                </w:rPrChange>
              </w:rPr>
            </w:pPr>
            <w:r w:rsidRPr="00E15CDD">
              <w:rPr>
                <w:sz w:val="20"/>
                <w:lang w:val="nl-BE" w:eastAsia="nl-BE"/>
                <w:rPrChange w:id="1750" w:author="Stagair1" w:date="2018-05-08T16:40:00Z">
                  <w:rPr>
                    <w:sz w:val="20"/>
                    <w:lang w:val="nl-NL" w:eastAsia="nl-BE"/>
                  </w:rPr>
                </w:rPrChange>
              </w:rPr>
              <w:t>3</w:t>
            </w:r>
          </w:p>
          <w:p w14:paraId="726D64C8" w14:textId="77777777" w:rsidR="009E4CA1" w:rsidRPr="00E15CDD" w:rsidRDefault="009E4CA1" w:rsidP="00067F77">
            <w:pPr>
              <w:pStyle w:val="Geenafstand"/>
              <w:jc w:val="center"/>
              <w:rPr>
                <w:sz w:val="20"/>
                <w:lang w:val="nl-BE" w:eastAsia="nl-BE"/>
                <w:rPrChange w:id="1751" w:author="Stagair1" w:date="2018-05-08T16:40:00Z">
                  <w:rPr>
                    <w:sz w:val="20"/>
                    <w:lang w:val="nl-NL" w:eastAsia="nl-BE"/>
                  </w:rPr>
                </w:rPrChange>
              </w:rPr>
            </w:pPr>
            <w:r w:rsidRPr="00E15CDD">
              <w:rPr>
                <w:sz w:val="20"/>
                <w:lang w:val="nl-BE" w:eastAsia="nl-BE"/>
                <w:rPrChange w:id="1752" w:author="Stagair1" w:date="2018-05-08T16:40:00Z">
                  <w:rPr>
                    <w:sz w:val="20"/>
                    <w:lang w:val="nl-NL" w:eastAsia="nl-BE"/>
                  </w:rPr>
                </w:rPrChange>
              </w:rPr>
              <w:t>4</w:t>
            </w:r>
          </w:p>
          <w:p w14:paraId="69C034E1" w14:textId="77777777" w:rsidR="009E4CA1" w:rsidRPr="00E15CDD" w:rsidRDefault="009E4CA1" w:rsidP="00067F77">
            <w:pPr>
              <w:pStyle w:val="Geenafstand"/>
              <w:jc w:val="center"/>
              <w:rPr>
                <w:sz w:val="20"/>
                <w:lang w:val="nl-BE" w:eastAsia="nl-BE"/>
                <w:rPrChange w:id="1753" w:author="Stagair1" w:date="2018-05-08T16:40:00Z">
                  <w:rPr>
                    <w:sz w:val="20"/>
                    <w:lang w:val="nl-NL" w:eastAsia="nl-BE"/>
                  </w:rPr>
                </w:rPrChange>
              </w:rPr>
            </w:pPr>
            <w:r w:rsidRPr="00E15CDD">
              <w:rPr>
                <w:sz w:val="20"/>
                <w:lang w:val="nl-BE" w:eastAsia="nl-BE"/>
                <w:rPrChange w:id="1754" w:author="Stagair1" w:date="2018-05-08T16:40:00Z">
                  <w:rPr>
                    <w:sz w:val="20"/>
                    <w:lang w:val="nl-NL" w:eastAsia="nl-BE"/>
                  </w:rPr>
                </w:rPrChange>
              </w:rPr>
              <w:t>5</w:t>
            </w:r>
          </w:p>
          <w:p w14:paraId="0DB98F0E" w14:textId="77777777" w:rsidR="009E4CA1" w:rsidRPr="00E15CDD" w:rsidRDefault="009E4CA1" w:rsidP="00067F77">
            <w:pPr>
              <w:pStyle w:val="Geenafstand"/>
              <w:jc w:val="center"/>
              <w:rPr>
                <w:sz w:val="20"/>
                <w:lang w:val="nl-BE" w:eastAsia="nl-BE"/>
                <w:rPrChange w:id="1755" w:author="Stagair1" w:date="2018-05-08T16:40:00Z">
                  <w:rPr>
                    <w:sz w:val="20"/>
                    <w:lang w:val="nl-NL" w:eastAsia="nl-BE"/>
                  </w:rPr>
                </w:rPrChange>
              </w:rPr>
            </w:pPr>
            <w:r w:rsidRPr="00E15CDD">
              <w:rPr>
                <w:sz w:val="20"/>
                <w:lang w:val="nl-BE" w:eastAsia="nl-BE"/>
                <w:rPrChange w:id="1756" w:author="Stagair1" w:date="2018-05-08T16:40:00Z">
                  <w:rPr>
                    <w:sz w:val="20"/>
                    <w:lang w:val="nl-NL" w:eastAsia="nl-BE"/>
                  </w:rPr>
                </w:rPrChange>
              </w:rPr>
              <w:t>6</w:t>
            </w:r>
          </w:p>
          <w:p w14:paraId="22B1D478" w14:textId="77777777" w:rsidR="009E4CA1" w:rsidRPr="00E15CDD" w:rsidRDefault="009E4CA1" w:rsidP="00067F77">
            <w:pPr>
              <w:pStyle w:val="Geenafstand"/>
              <w:jc w:val="center"/>
              <w:rPr>
                <w:sz w:val="20"/>
                <w:lang w:val="nl-BE" w:eastAsia="nl-BE"/>
                <w:rPrChange w:id="1757" w:author="Stagair1" w:date="2018-05-08T16:40:00Z">
                  <w:rPr>
                    <w:sz w:val="20"/>
                    <w:lang w:val="nl-NL" w:eastAsia="nl-BE"/>
                  </w:rPr>
                </w:rPrChange>
              </w:rPr>
            </w:pPr>
            <w:r w:rsidRPr="00E15CDD">
              <w:rPr>
                <w:sz w:val="20"/>
                <w:lang w:val="nl-BE" w:eastAsia="nl-BE"/>
                <w:rPrChange w:id="1758" w:author="Stagair1" w:date="2018-05-08T16:40:00Z">
                  <w:rPr>
                    <w:sz w:val="20"/>
                    <w:lang w:val="nl-NL" w:eastAsia="nl-BE"/>
                  </w:rPr>
                </w:rPrChange>
              </w:rPr>
              <w:t>7</w:t>
            </w:r>
          </w:p>
          <w:p w14:paraId="1B30C4E8" w14:textId="77777777" w:rsidR="009E4CA1" w:rsidRPr="00E15CDD" w:rsidRDefault="009E4CA1" w:rsidP="00067F77">
            <w:pPr>
              <w:pStyle w:val="Geenafstand"/>
              <w:jc w:val="center"/>
              <w:rPr>
                <w:sz w:val="20"/>
                <w:lang w:val="nl-BE" w:eastAsia="nl-BE"/>
                <w:rPrChange w:id="1759" w:author="Stagair1" w:date="2018-05-08T16:40:00Z">
                  <w:rPr>
                    <w:sz w:val="20"/>
                    <w:lang w:val="nl-NL" w:eastAsia="nl-BE"/>
                  </w:rPr>
                </w:rPrChange>
              </w:rPr>
            </w:pPr>
            <w:r w:rsidRPr="00E15CDD">
              <w:rPr>
                <w:sz w:val="20"/>
                <w:lang w:val="nl-BE" w:eastAsia="nl-BE"/>
                <w:rPrChange w:id="1760" w:author="Stagair1" w:date="2018-05-08T16:40:00Z">
                  <w:rPr>
                    <w:sz w:val="20"/>
                    <w:lang w:val="nl-NL" w:eastAsia="nl-BE"/>
                  </w:rPr>
                </w:rPrChange>
              </w:rPr>
              <w:t>8</w:t>
            </w:r>
          </w:p>
        </w:tc>
        <w:tc>
          <w:tcPr>
            <w:tcW w:w="5401" w:type="dxa"/>
            <w:tcBorders>
              <w:top w:val="single" w:sz="8" w:space="0" w:color="auto"/>
              <w:left w:val="single" w:sz="8" w:space="0" w:color="auto"/>
              <w:bottom w:val="single" w:sz="8" w:space="0" w:color="auto"/>
              <w:right w:val="single" w:sz="8" w:space="0" w:color="auto"/>
            </w:tcBorders>
          </w:tcPr>
          <w:p w14:paraId="38FEAC6F" w14:textId="77777777" w:rsidR="009E4CA1" w:rsidRPr="00E15CDD" w:rsidRDefault="009E4CA1" w:rsidP="00067F77">
            <w:pPr>
              <w:pStyle w:val="Geenafstand"/>
              <w:rPr>
                <w:b/>
                <w:sz w:val="20"/>
                <w:lang w:val="nl-BE" w:eastAsia="nl-BE"/>
                <w:rPrChange w:id="1761" w:author="Stagair1" w:date="2018-05-08T16:40:00Z">
                  <w:rPr>
                    <w:b/>
                    <w:sz w:val="20"/>
                    <w:lang w:val="nl-NL" w:eastAsia="nl-BE"/>
                  </w:rPr>
                </w:rPrChange>
              </w:rPr>
            </w:pPr>
            <w:r w:rsidRPr="00E15CDD">
              <w:rPr>
                <w:b/>
                <w:sz w:val="20"/>
                <w:lang w:val="nl-BE" w:eastAsia="nl-BE"/>
                <w:rPrChange w:id="1762" w:author="Stagair1" w:date="2018-05-08T16:40:00Z">
                  <w:rPr>
                    <w:b/>
                    <w:sz w:val="20"/>
                    <w:lang w:val="nl-NL" w:eastAsia="nl-BE"/>
                  </w:rPr>
                </w:rPrChange>
              </w:rPr>
              <w:t>Opzetten Windows omgeving, AD, fileserver</w:t>
            </w:r>
          </w:p>
          <w:p w14:paraId="1D29E1FD" w14:textId="77777777" w:rsidR="009E4CA1" w:rsidRPr="00E15CDD" w:rsidRDefault="009E4CA1" w:rsidP="00067F77">
            <w:pPr>
              <w:pStyle w:val="Geenafstand"/>
              <w:rPr>
                <w:b/>
                <w:sz w:val="20"/>
                <w:lang w:val="nl-BE" w:eastAsia="nl-BE"/>
                <w:rPrChange w:id="1763" w:author="Stagair1" w:date="2018-05-08T16:40:00Z">
                  <w:rPr>
                    <w:b/>
                    <w:sz w:val="20"/>
                    <w:lang w:val="nl-NL" w:eastAsia="nl-BE"/>
                  </w:rPr>
                </w:rPrChange>
              </w:rPr>
            </w:pPr>
            <w:r w:rsidRPr="00E15CDD">
              <w:rPr>
                <w:b/>
                <w:sz w:val="20"/>
                <w:lang w:val="nl-BE" w:eastAsia="nl-BE"/>
                <w:rPrChange w:id="1764" w:author="Stagair1" w:date="2018-05-08T16:40:00Z">
                  <w:rPr>
                    <w:b/>
                    <w:sz w:val="20"/>
                    <w:lang w:val="nl-NL" w:eastAsia="nl-BE"/>
                  </w:rPr>
                </w:rPrChange>
              </w:rPr>
              <w:t>Opzetten van storagezone</w:t>
            </w:r>
          </w:p>
          <w:p w14:paraId="6ACF5B35" w14:textId="77777777" w:rsidR="009E4CA1" w:rsidRPr="00E15CDD" w:rsidRDefault="009E4CA1" w:rsidP="00067F77">
            <w:pPr>
              <w:pStyle w:val="Geenafstand"/>
              <w:rPr>
                <w:b/>
                <w:sz w:val="20"/>
                <w:lang w:val="nl-BE" w:eastAsia="nl-BE"/>
                <w:rPrChange w:id="1765" w:author="Stagair1" w:date="2018-05-08T16:40:00Z">
                  <w:rPr>
                    <w:b/>
                    <w:sz w:val="20"/>
                    <w:lang w:val="nl-NL" w:eastAsia="nl-BE"/>
                  </w:rPr>
                </w:rPrChange>
              </w:rPr>
            </w:pPr>
            <w:r w:rsidRPr="00E15CDD">
              <w:rPr>
                <w:b/>
                <w:sz w:val="20"/>
                <w:lang w:val="nl-BE" w:eastAsia="nl-BE"/>
                <w:rPrChange w:id="1766" w:author="Stagair1" w:date="2018-05-08T16:40:00Z">
                  <w:rPr>
                    <w:b/>
                    <w:sz w:val="20"/>
                    <w:lang w:val="nl-NL" w:eastAsia="nl-BE"/>
                  </w:rPr>
                </w:rPrChange>
              </w:rPr>
              <w:t>Opzetten van ShareFile cloud</w:t>
            </w:r>
          </w:p>
          <w:p w14:paraId="2FEAF837" w14:textId="77777777" w:rsidR="009E4CA1" w:rsidRPr="00E15CDD" w:rsidRDefault="009E4CA1" w:rsidP="00067F77">
            <w:pPr>
              <w:pStyle w:val="Geenafstand"/>
              <w:rPr>
                <w:b/>
                <w:sz w:val="20"/>
                <w:lang w:val="nl-BE" w:eastAsia="nl-BE"/>
                <w:rPrChange w:id="1767" w:author="Stagair1" w:date="2018-05-08T16:40:00Z">
                  <w:rPr>
                    <w:b/>
                    <w:sz w:val="20"/>
                    <w:lang w:val="nl-NL" w:eastAsia="nl-BE"/>
                  </w:rPr>
                </w:rPrChange>
              </w:rPr>
            </w:pPr>
            <w:r w:rsidRPr="00E15CDD">
              <w:rPr>
                <w:b/>
                <w:sz w:val="20"/>
                <w:lang w:val="nl-BE" w:eastAsia="nl-BE"/>
                <w:rPrChange w:id="1768" w:author="Stagair1" w:date="2018-05-08T16:40:00Z">
                  <w:rPr>
                    <w:b/>
                    <w:sz w:val="20"/>
                    <w:lang w:val="nl-NL" w:eastAsia="nl-BE"/>
                  </w:rPr>
                </w:rPrChange>
              </w:rPr>
              <w:t>Opzetten en configuratie Netscaler</w:t>
            </w:r>
          </w:p>
          <w:p w14:paraId="6441287A" w14:textId="77777777" w:rsidR="009E4CA1" w:rsidRPr="00E15CDD" w:rsidRDefault="009E4CA1" w:rsidP="00067F77">
            <w:pPr>
              <w:pStyle w:val="Geenafstand"/>
              <w:rPr>
                <w:b/>
                <w:sz w:val="20"/>
                <w:lang w:val="nl-BE" w:eastAsia="nl-BE"/>
                <w:rPrChange w:id="1769" w:author="Stagair1" w:date="2018-05-08T16:40:00Z">
                  <w:rPr>
                    <w:b/>
                    <w:sz w:val="20"/>
                    <w:lang w:val="nl-NL" w:eastAsia="nl-BE"/>
                  </w:rPr>
                </w:rPrChange>
              </w:rPr>
            </w:pPr>
            <w:r w:rsidRPr="00E15CDD">
              <w:rPr>
                <w:b/>
                <w:sz w:val="20"/>
                <w:lang w:val="nl-BE" w:eastAsia="nl-BE"/>
                <w:rPrChange w:id="1770" w:author="Stagair1" w:date="2018-05-08T16:40:00Z">
                  <w:rPr>
                    <w:b/>
                    <w:sz w:val="20"/>
                    <w:lang w:val="nl-NL" w:eastAsia="nl-BE"/>
                  </w:rPr>
                </w:rPrChange>
              </w:rPr>
              <w:t>Certificaten, veiligheidsvoorzieningen en authenticatie (SSO)</w:t>
            </w:r>
          </w:p>
          <w:p w14:paraId="32BAA9A3" w14:textId="77777777" w:rsidR="009E4CA1" w:rsidRPr="00E15CDD" w:rsidRDefault="009E4CA1" w:rsidP="00067F77">
            <w:pPr>
              <w:pStyle w:val="Geenafstand"/>
              <w:rPr>
                <w:b/>
                <w:sz w:val="20"/>
                <w:lang w:val="nl-BE" w:eastAsia="nl-BE"/>
                <w:rPrChange w:id="1771" w:author="Stagair1" w:date="2018-05-08T16:40:00Z">
                  <w:rPr>
                    <w:b/>
                    <w:sz w:val="20"/>
                    <w:lang w:val="nl-NL" w:eastAsia="nl-BE"/>
                  </w:rPr>
                </w:rPrChange>
              </w:rPr>
            </w:pPr>
            <w:r w:rsidRPr="00E15CDD">
              <w:rPr>
                <w:b/>
                <w:sz w:val="20"/>
                <w:lang w:val="nl-BE" w:eastAsia="nl-BE"/>
                <w:rPrChange w:id="1772" w:author="Stagair1" w:date="2018-05-08T16:40:00Z">
                  <w:rPr>
                    <w:b/>
                    <w:sz w:val="20"/>
                    <w:lang w:val="nl-NL" w:eastAsia="nl-BE"/>
                  </w:rPr>
                </w:rPrChange>
              </w:rPr>
              <w:t xml:space="preserve">2x </w:t>
            </w:r>
            <w:r w:rsidR="00DB4F39" w:rsidRPr="00E15CDD">
              <w:rPr>
                <w:b/>
                <w:sz w:val="20"/>
                <w:lang w:val="nl-BE" w:eastAsia="nl-BE"/>
                <w:rPrChange w:id="1773" w:author="Stagair1" w:date="2018-05-08T16:40:00Z">
                  <w:rPr>
                    <w:b/>
                    <w:sz w:val="20"/>
                    <w:lang w:val="nl-NL" w:eastAsia="nl-BE"/>
                  </w:rPr>
                </w:rPrChange>
              </w:rPr>
              <w:t>StorageZone Controller</w:t>
            </w:r>
            <w:r w:rsidRPr="00E15CDD">
              <w:rPr>
                <w:b/>
                <w:sz w:val="20"/>
                <w:lang w:val="nl-BE" w:eastAsia="nl-BE"/>
                <w:rPrChange w:id="1774" w:author="Stagair1" w:date="2018-05-08T16:40:00Z">
                  <w:rPr>
                    <w:b/>
                    <w:sz w:val="20"/>
                    <w:lang w:val="nl-NL" w:eastAsia="nl-BE"/>
                  </w:rPr>
                </w:rPrChange>
              </w:rPr>
              <w:t xml:space="preserve"> en load balancing</w:t>
            </w:r>
          </w:p>
          <w:p w14:paraId="3E0A9979" w14:textId="77777777" w:rsidR="009E4CA1" w:rsidRPr="00E15CDD" w:rsidRDefault="009E4CA1" w:rsidP="00067F77">
            <w:pPr>
              <w:pStyle w:val="Geenafstand"/>
              <w:rPr>
                <w:b/>
                <w:sz w:val="20"/>
                <w:lang w:val="nl-BE" w:eastAsia="nl-BE"/>
                <w:rPrChange w:id="1775" w:author="Stagair1" w:date="2018-05-08T16:40:00Z">
                  <w:rPr>
                    <w:b/>
                    <w:sz w:val="20"/>
                    <w:lang w:val="nl-NL" w:eastAsia="nl-BE"/>
                  </w:rPr>
                </w:rPrChange>
              </w:rPr>
            </w:pPr>
            <w:r w:rsidRPr="00E15CDD">
              <w:rPr>
                <w:b/>
                <w:sz w:val="20"/>
                <w:lang w:val="nl-BE" w:eastAsia="nl-BE"/>
                <w:rPrChange w:id="1776" w:author="Stagair1" w:date="2018-05-08T16:40:00Z">
                  <w:rPr>
                    <w:b/>
                    <w:sz w:val="20"/>
                    <w:lang w:val="nl-NL" w:eastAsia="nl-BE"/>
                  </w:rPr>
                </w:rPrChange>
              </w:rPr>
              <w:t>Ontdubbelen Netscaler met DMZ</w:t>
            </w:r>
          </w:p>
          <w:p w14:paraId="37AE86D5" w14:textId="77777777" w:rsidR="009E4CA1" w:rsidRPr="00E15CDD" w:rsidRDefault="009E4CA1" w:rsidP="00067F77">
            <w:pPr>
              <w:pStyle w:val="Geenafstand"/>
              <w:rPr>
                <w:b/>
                <w:sz w:val="20"/>
                <w:lang w:val="nl-BE" w:eastAsia="nl-BE"/>
                <w:rPrChange w:id="1777" w:author="Stagair1" w:date="2018-05-08T16:40:00Z">
                  <w:rPr>
                    <w:b/>
                    <w:sz w:val="20"/>
                    <w:lang w:val="nl-NL" w:eastAsia="nl-BE"/>
                  </w:rPr>
                </w:rPrChange>
              </w:rPr>
            </w:pPr>
            <w:r w:rsidRPr="00E15CDD">
              <w:rPr>
                <w:b/>
                <w:sz w:val="20"/>
                <w:lang w:val="nl-BE" w:eastAsia="nl-BE"/>
                <w:rPrChange w:id="1778" w:author="Stagair1" w:date="2018-05-08T16:40:00Z">
                  <w:rPr>
                    <w:b/>
                    <w:sz w:val="20"/>
                    <w:lang w:val="nl-NL" w:eastAsia="nl-BE"/>
                  </w:rPr>
                </w:rPrChange>
              </w:rPr>
              <w:t>Uittesten performance en availability m.b.t. SLA</w:t>
            </w:r>
          </w:p>
        </w:tc>
        <w:tc>
          <w:tcPr>
            <w:tcW w:w="1134" w:type="dxa"/>
            <w:tcBorders>
              <w:top w:val="single" w:sz="8" w:space="0" w:color="auto"/>
              <w:left w:val="single" w:sz="8" w:space="0" w:color="auto"/>
              <w:bottom w:val="single" w:sz="8" w:space="0" w:color="auto"/>
              <w:right w:val="single" w:sz="8" w:space="0" w:color="auto"/>
            </w:tcBorders>
          </w:tcPr>
          <w:p w14:paraId="3D7764FB" w14:textId="77777777" w:rsidR="009E4CA1" w:rsidRPr="00E15CDD" w:rsidRDefault="009E4CA1" w:rsidP="00067F77">
            <w:pPr>
              <w:pStyle w:val="Geenafstand"/>
              <w:rPr>
                <w:sz w:val="20"/>
                <w:lang w:val="nl-BE" w:eastAsia="nl-BE"/>
                <w:rPrChange w:id="1779" w:author="Stagair1" w:date="2018-05-08T16:40:00Z">
                  <w:rPr>
                    <w:sz w:val="20"/>
                    <w:lang w:val="nl-NL" w:eastAsia="nl-BE"/>
                  </w:rPr>
                </w:rPrChange>
              </w:rPr>
            </w:pPr>
            <w:r w:rsidRPr="00E15CDD">
              <w:rPr>
                <w:sz w:val="20"/>
                <w:lang w:val="nl-BE" w:eastAsia="nl-BE"/>
                <w:rPrChange w:id="1780" w:author="Stagair1" w:date="2018-05-08T16:40:00Z">
                  <w:rPr>
                    <w:sz w:val="20"/>
                    <w:lang w:val="nl-NL" w:eastAsia="nl-BE"/>
                  </w:rPr>
                </w:rPrChange>
              </w:rPr>
              <w:t>02/03/18</w:t>
            </w:r>
          </w:p>
          <w:p w14:paraId="2869D597" w14:textId="77777777" w:rsidR="009E4CA1" w:rsidRPr="00E15CDD" w:rsidRDefault="009E4CA1" w:rsidP="00067F77">
            <w:pPr>
              <w:pStyle w:val="Geenafstand"/>
              <w:rPr>
                <w:sz w:val="20"/>
                <w:lang w:val="nl-BE" w:eastAsia="nl-BE"/>
                <w:rPrChange w:id="1781" w:author="Stagair1" w:date="2018-05-08T16:40:00Z">
                  <w:rPr>
                    <w:sz w:val="20"/>
                    <w:lang w:val="nl-NL" w:eastAsia="nl-BE"/>
                  </w:rPr>
                </w:rPrChange>
              </w:rPr>
            </w:pPr>
            <w:r w:rsidRPr="00E15CDD">
              <w:rPr>
                <w:sz w:val="20"/>
                <w:lang w:val="nl-BE" w:eastAsia="nl-BE"/>
                <w:rPrChange w:id="1782" w:author="Stagair1" w:date="2018-05-08T16:40:00Z">
                  <w:rPr>
                    <w:sz w:val="20"/>
                    <w:lang w:val="nl-NL" w:eastAsia="nl-BE"/>
                  </w:rPr>
                </w:rPrChange>
              </w:rPr>
              <w:t>09/03/18</w:t>
            </w:r>
          </w:p>
          <w:p w14:paraId="7F33C49D" w14:textId="77777777" w:rsidR="009E4CA1" w:rsidRPr="00E15CDD" w:rsidRDefault="009E4CA1" w:rsidP="00067F77">
            <w:pPr>
              <w:pStyle w:val="Geenafstand"/>
              <w:rPr>
                <w:sz w:val="20"/>
                <w:lang w:val="nl-BE" w:eastAsia="nl-BE"/>
                <w:rPrChange w:id="1783" w:author="Stagair1" w:date="2018-05-08T16:40:00Z">
                  <w:rPr>
                    <w:sz w:val="20"/>
                    <w:lang w:val="nl-NL" w:eastAsia="nl-BE"/>
                  </w:rPr>
                </w:rPrChange>
              </w:rPr>
            </w:pPr>
            <w:r w:rsidRPr="00E15CDD">
              <w:rPr>
                <w:sz w:val="20"/>
                <w:lang w:val="nl-BE" w:eastAsia="nl-BE"/>
                <w:rPrChange w:id="1784" w:author="Stagair1" w:date="2018-05-08T16:40:00Z">
                  <w:rPr>
                    <w:sz w:val="20"/>
                    <w:lang w:val="nl-NL" w:eastAsia="nl-BE"/>
                  </w:rPr>
                </w:rPrChange>
              </w:rPr>
              <w:t>16/03/18</w:t>
            </w:r>
          </w:p>
          <w:p w14:paraId="000AB52C" w14:textId="77777777" w:rsidR="009E4CA1" w:rsidRPr="00E15CDD" w:rsidRDefault="009E4CA1" w:rsidP="00067F77">
            <w:pPr>
              <w:pStyle w:val="Geenafstand"/>
              <w:rPr>
                <w:sz w:val="20"/>
                <w:lang w:val="nl-BE" w:eastAsia="nl-BE"/>
                <w:rPrChange w:id="1785" w:author="Stagair1" w:date="2018-05-08T16:40:00Z">
                  <w:rPr>
                    <w:sz w:val="20"/>
                    <w:lang w:val="nl-NL" w:eastAsia="nl-BE"/>
                  </w:rPr>
                </w:rPrChange>
              </w:rPr>
            </w:pPr>
            <w:r w:rsidRPr="00E15CDD">
              <w:rPr>
                <w:sz w:val="20"/>
                <w:lang w:val="nl-BE" w:eastAsia="nl-BE"/>
                <w:rPrChange w:id="1786" w:author="Stagair1" w:date="2018-05-08T16:40:00Z">
                  <w:rPr>
                    <w:sz w:val="20"/>
                    <w:lang w:val="nl-NL" w:eastAsia="nl-BE"/>
                  </w:rPr>
                </w:rPrChange>
              </w:rPr>
              <w:t>23/03/18</w:t>
            </w:r>
          </w:p>
          <w:p w14:paraId="35D50F75" w14:textId="77777777" w:rsidR="009E4CA1" w:rsidRPr="00E15CDD" w:rsidRDefault="009E4CA1" w:rsidP="00067F77">
            <w:pPr>
              <w:pStyle w:val="Geenafstand"/>
              <w:rPr>
                <w:sz w:val="20"/>
                <w:lang w:val="nl-BE" w:eastAsia="nl-BE"/>
                <w:rPrChange w:id="1787" w:author="Stagair1" w:date="2018-05-08T16:40:00Z">
                  <w:rPr>
                    <w:sz w:val="20"/>
                    <w:lang w:val="nl-NL" w:eastAsia="nl-BE"/>
                  </w:rPr>
                </w:rPrChange>
              </w:rPr>
            </w:pPr>
            <w:r w:rsidRPr="00E15CDD">
              <w:rPr>
                <w:sz w:val="20"/>
                <w:lang w:val="nl-BE" w:eastAsia="nl-BE"/>
                <w:rPrChange w:id="1788" w:author="Stagair1" w:date="2018-05-08T16:40:00Z">
                  <w:rPr>
                    <w:sz w:val="20"/>
                    <w:lang w:val="nl-NL" w:eastAsia="nl-BE"/>
                  </w:rPr>
                </w:rPrChange>
              </w:rPr>
              <w:t>30/03/18</w:t>
            </w:r>
          </w:p>
          <w:p w14:paraId="49BED75E" w14:textId="77777777" w:rsidR="009E4CA1" w:rsidRPr="00E15CDD" w:rsidRDefault="009E4CA1" w:rsidP="00067F77">
            <w:pPr>
              <w:pStyle w:val="Geenafstand"/>
              <w:rPr>
                <w:sz w:val="20"/>
                <w:lang w:val="nl-BE" w:eastAsia="nl-BE"/>
                <w:rPrChange w:id="1789" w:author="Stagair1" w:date="2018-05-08T16:40:00Z">
                  <w:rPr>
                    <w:sz w:val="20"/>
                    <w:lang w:val="nl-NL" w:eastAsia="nl-BE"/>
                  </w:rPr>
                </w:rPrChange>
              </w:rPr>
            </w:pPr>
            <w:r w:rsidRPr="00E15CDD">
              <w:rPr>
                <w:sz w:val="20"/>
                <w:lang w:val="nl-BE" w:eastAsia="nl-BE"/>
                <w:rPrChange w:id="1790" w:author="Stagair1" w:date="2018-05-08T16:40:00Z">
                  <w:rPr>
                    <w:sz w:val="20"/>
                    <w:lang w:val="nl-NL" w:eastAsia="nl-BE"/>
                  </w:rPr>
                </w:rPrChange>
              </w:rPr>
              <w:t>06/04/18</w:t>
            </w:r>
          </w:p>
          <w:p w14:paraId="39590CC9" w14:textId="77777777" w:rsidR="009E4CA1" w:rsidRPr="00E15CDD" w:rsidRDefault="009E4CA1" w:rsidP="00067F77">
            <w:pPr>
              <w:pStyle w:val="Geenafstand"/>
              <w:rPr>
                <w:sz w:val="20"/>
                <w:lang w:val="nl-BE" w:eastAsia="nl-BE"/>
                <w:rPrChange w:id="1791" w:author="Stagair1" w:date="2018-05-08T16:40:00Z">
                  <w:rPr>
                    <w:sz w:val="20"/>
                    <w:lang w:val="nl-NL" w:eastAsia="nl-BE"/>
                  </w:rPr>
                </w:rPrChange>
              </w:rPr>
            </w:pPr>
            <w:r w:rsidRPr="00E15CDD">
              <w:rPr>
                <w:sz w:val="20"/>
                <w:lang w:val="nl-BE" w:eastAsia="nl-BE"/>
                <w:rPrChange w:id="1792" w:author="Stagair1" w:date="2018-05-08T16:40:00Z">
                  <w:rPr>
                    <w:sz w:val="20"/>
                    <w:lang w:val="nl-NL" w:eastAsia="nl-BE"/>
                  </w:rPr>
                </w:rPrChange>
              </w:rPr>
              <w:t>20/04/18</w:t>
            </w:r>
          </w:p>
          <w:p w14:paraId="284C5A7B" w14:textId="77777777" w:rsidR="009E4CA1" w:rsidRPr="00E15CDD" w:rsidRDefault="009E4CA1" w:rsidP="00067F77">
            <w:pPr>
              <w:pStyle w:val="Geenafstand"/>
              <w:rPr>
                <w:sz w:val="20"/>
                <w:lang w:val="nl-BE" w:eastAsia="nl-BE"/>
                <w:rPrChange w:id="1793" w:author="Stagair1" w:date="2018-05-08T16:40:00Z">
                  <w:rPr>
                    <w:sz w:val="20"/>
                    <w:lang w:val="nl-NL" w:eastAsia="nl-BE"/>
                  </w:rPr>
                </w:rPrChange>
              </w:rPr>
            </w:pPr>
            <w:r w:rsidRPr="00E15CDD">
              <w:rPr>
                <w:sz w:val="20"/>
                <w:lang w:val="nl-BE" w:eastAsia="nl-BE"/>
                <w:rPrChange w:id="1794" w:author="Stagair1" w:date="2018-05-08T16:40:00Z">
                  <w:rPr>
                    <w:sz w:val="20"/>
                    <w:lang w:val="nl-NL" w:eastAsia="nl-BE"/>
                  </w:rPr>
                </w:rPrChange>
              </w:rPr>
              <w:t>27/04/18</w:t>
            </w:r>
          </w:p>
        </w:tc>
        <w:tc>
          <w:tcPr>
            <w:tcW w:w="1134" w:type="dxa"/>
            <w:tcBorders>
              <w:top w:val="single" w:sz="8" w:space="0" w:color="auto"/>
              <w:left w:val="single" w:sz="8" w:space="0" w:color="auto"/>
              <w:bottom w:val="single" w:sz="8" w:space="0" w:color="auto"/>
              <w:right w:val="single" w:sz="8" w:space="0" w:color="auto"/>
            </w:tcBorders>
          </w:tcPr>
          <w:p w14:paraId="1437E3E6" w14:textId="77777777" w:rsidR="009E4CA1" w:rsidRPr="00E15CDD" w:rsidRDefault="008326FF" w:rsidP="00067F77">
            <w:pPr>
              <w:pStyle w:val="Geenafstand"/>
              <w:rPr>
                <w:sz w:val="20"/>
                <w:lang w:val="nl-BE" w:eastAsia="nl-BE"/>
                <w:rPrChange w:id="1795" w:author="Stagair1" w:date="2018-05-08T16:40:00Z">
                  <w:rPr>
                    <w:sz w:val="20"/>
                    <w:lang w:val="nl-NL" w:eastAsia="nl-BE"/>
                  </w:rPr>
                </w:rPrChange>
              </w:rPr>
            </w:pPr>
            <w:r w:rsidRPr="00E15CDD">
              <w:rPr>
                <w:sz w:val="20"/>
                <w:lang w:val="nl-BE" w:eastAsia="nl-BE"/>
                <w:rPrChange w:id="1796" w:author="Stagair1" w:date="2018-05-08T16:40:00Z">
                  <w:rPr>
                    <w:sz w:val="20"/>
                    <w:lang w:val="nl-NL" w:eastAsia="nl-BE"/>
                  </w:rPr>
                </w:rPrChange>
              </w:rPr>
              <w:t>01/03/18</w:t>
            </w:r>
          </w:p>
          <w:p w14:paraId="3F2E9F69" w14:textId="77777777" w:rsidR="00772DE7" w:rsidRPr="00E15CDD" w:rsidRDefault="000C55FB" w:rsidP="00067F77">
            <w:pPr>
              <w:pStyle w:val="Geenafstand"/>
              <w:rPr>
                <w:sz w:val="20"/>
                <w:lang w:val="nl-BE" w:eastAsia="nl-BE"/>
                <w:rPrChange w:id="1797" w:author="Stagair1" w:date="2018-05-08T16:40:00Z">
                  <w:rPr>
                    <w:sz w:val="20"/>
                    <w:lang w:val="nl-NL" w:eastAsia="nl-BE"/>
                  </w:rPr>
                </w:rPrChange>
              </w:rPr>
            </w:pPr>
            <w:r w:rsidRPr="00E15CDD">
              <w:rPr>
                <w:sz w:val="20"/>
                <w:lang w:val="nl-BE" w:eastAsia="nl-BE"/>
                <w:rPrChange w:id="1798" w:author="Stagair1" w:date="2018-05-08T16:40:00Z">
                  <w:rPr>
                    <w:sz w:val="20"/>
                    <w:lang w:val="nl-NL" w:eastAsia="nl-BE"/>
                  </w:rPr>
                </w:rPrChange>
              </w:rPr>
              <w:t>29</w:t>
            </w:r>
            <w:r w:rsidR="008101AC" w:rsidRPr="00E15CDD">
              <w:rPr>
                <w:sz w:val="20"/>
                <w:lang w:val="nl-BE" w:eastAsia="nl-BE"/>
                <w:rPrChange w:id="1799" w:author="Stagair1" w:date="2018-05-08T16:40:00Z">
                  <w:rPr>
                    <w:sz w:val="20"/>
                    <w:lang w:val="nl-NL" w:eastAsia="nl-BE"/>
                  </w:rPr>
                </w:rPrChange>
              </w:rPr>
              <w:t>/03</w:t>
            </w:r>
            <w:r w:rsidR="00772DE7" w:rsidRPr="00E15CDD">
              <w:rPr>
                <w:sz w:val="20"/>
                <w:lang w:val="nl-BE" w:eastAsia="nl-BE"/>
                <w:rPrChange w:id="1800" w:author="Stagair1" w:date="2018-05-08T16:40:00Z">
                  <w:rPr>
                    <w:sz w:val="20"/>
                    <w:lang w:val="nl-NL" w:eastAsia="nl-BE"/>
                  </w:rPr>
                </w:rPrChange>
              </w:rPr>
              <w:t>/18*</w:t>
            </w:r>
          </w:p>
          <w:p w14:paraId="7AA6431A" w14:textId="77777777" w:rsidR="00772DE7" w:rsidRPr="00E15CDD" w:rsidRDefault="000C55FB" w:rsidP="00067F77">
            <w:pPr>
              <w:pStyle w:val="Geenafstand"/>
              <w:rPr>
                <w:sz w:val="20"/>
                <w:lang w:val="nl-BE" w:eastAsia="nl-BE"/>
                <w:rPrChange w:id="1801" w:author="Stagair1" w:date="2018-05-08T16:40:00Z">
                  <w:rPr>
                    <w:sz w:val="20"/>
                    <w:lang w:val="nl-NL" w:eastAsia="nl-BE"/>
                  </w:rPr>
                </w:rPrChange>
              </w:rPr>
            </w:pPr>
            <w:r w:rsidRPr="00E15CDD">
              <w:rPr>
                <w:sz w:val="20"/>
                <w:lang w:val="nl-BE" w:eastAsia="nl-BE"/>
                <w:rPrChange w:id="1802" w:author="Stagair1" w:date="2018-05-08T16:40:00Z">
                  <w:rPr>
                    <w:sz w:val="20"/>
                    <w:lang w:val="nl-NL" w:eastAsia="nl-BE"/>
                  </w:rPr>
                </w:rPrChange>
              </w:rPr>
              <w:t>01/04</w:t>
            </w:r>
            <w:r w:rsidR="00772DE7" w:rsidRPr="00E15CDD">
              <w:rPr>
                <w:sz w:val="20"/>
                <w:lang w:val="nl-BE" w:eastAsia="nl-BE"/>
                <w:rPrChange w:id="1803" w:author="Stagair1" w:date="2018-05-08T16:40:00Z">
                  <w:rPr>
                    <w:sz w:val="20"/>
                    <w:lang w:val="nl-NL" w:eastAsia="nl-BE"/>
                  </w:rPr>
                </w:rPrChange>
              </w:rPr>
              <w:t>/18*</w:t>
            </w:r>
          </w:p>
          <w:p w14:paraId="576932FB" w14:textId="77777777" w:rsidR="00772DE7" w:rsidRPr="00E15CDD" w:rsidRDefault="00772DE7" w:rsidP="00772DE7">
            <w:pPr>
              <w:pStyle w:val="Geenafstand"/>
              <w:rPr>
                <w:sz w:val="20"/>
                <w:lang w:val="nl-BE" w:eastAsia="nl-BE"/>
                <w:rPrChange w:id="1804" w:author="Stagair1" w:date="2018-05-08T16:40:00Z">
                  <w:rPr>
                    <w:sz w:val="20"/>
                    <w:lang w:val="nl-NL" w:eastAsia="nl-BE"/>
                  </w:rPr>
                </w:rPrChange>
              </w:rPr>
            </w:pPr>
            <w:r w:rsidRPr="00E15CDD">
              <w:rPr>
                <w:sz w:val="20"/>
                <w:lang w:val="nl-BE" w:eastAsia="nl-BE"/>
                <w:rPrChange w:id="1805" w:author="Stagair1" w:date="2018-05-08T16:40:00Z">
                  <w:rPr>
                    <w:sz w:val="20"/>
                    <w:lang w:val="nl-NL" w:eastAsia="nl-BE"/>
                  </w:rPr>
                </w:rPrChange>
              </w:rPr>
              <w:t>12/03/18</w:t>
            </w:r>
          </w:p>
          <w:p w14:paraId="79D5AECE" w14:textId="77777777" w:rsidR="00772DE7" w:rsidRPr="00E15CDD" w:rsidRDefault="00772DE7" w:rsidP="00772DE7">
            <w:pPr>
              <w:pStyle w:val="Geenafstand"/>
              <w:rPr>
                <w:sz w:val="20"/>
                <w:lang w:val="nl-BE" w:eastAsia="nl-BE"/>
                <w:rPrChange w:id="1806" w:author="Stagair1" w:date="2018-05-08T16:40:00Z">
                  <w:rPr>
                    <w:sz w:val="20"/>
                    <w:lang w:val="nl-NL" w:eastAsia="nl-BE"/>
                  </w:rPr>
                </w:rPrChange>
              </w:rPr>
            </w:pPr>
            <w:r w:rsidRPr="00E15CDD">
              <w:rPr>
                <w:sz w:val="20"/>
                <w:lang w:val="nl-BE" w:eastAsia="nl-BE"/>
                <w:rPrChange w:id="1807" w:author="Stagair1" w:date="2018-05-08T16:40:00Z">
                  <w:rPr>
                    <w:sz w:val="20"/>
                    <w:lang w:val="nl-NL" w:eastAsia="nl-BE"/>
                  </w:rPr>
                </w:rPrChange>
              </w:rPr>
              <w:t>14/03/18</w:t>
            </w:r>
          </w:p>
          <w:p w14:paraId="15A01D0F" w14:textId="77777777" w:rsidR="00391E69" w:rsidRPr="00E15CDD" w:rsidRDefault="00391E69" w:rsidP="00772DE7">
            <w:pPr>
              <w:pStyle w:val="Geenafstand"/>
              <w:rPr>
                <w:sz w:val="20"/>
                <w:lang w:val="nl-BE" w:eastAsia="nl-BE"/>
                <w:rPrChange w:id="1808" w:author="Stagair1" w:date="2018-05-08T16:40:00Z">
                  <w:rPr>
                    <w:sz w:val="20"/>
                    <w:lang w:val="nl-NL" w:eastAsia="nl-BE"/>
                  </w:rPr>
                </w:rPrChange>
              </w:rPr>
            </w:pPr>
            <w:r w:rsidRPr="00E15CDD">
              <w:rPr>
                <w:sz w:val="20"/>
                <w:lang w:val="nl-BE" w:eastAsia="nl-BE"/>
                <w:rPrChange w:id="1809" w:author="Stagair1" w:date="2018-05-08T16:40:00Z">
                  <w:rPr>
                    <w:sz w:val="20"/>
                    <w:lang w:val="nl-NL" w:eastAsia="nl-BE"/>
                  </w:rPr>
                </w:rPrChange>
              </w:rPr>
              <w:t>30/04/18</w:t>
            </w:r>
          </w:p>
        </w:tc>
        <w:tc>
          <w:tcPr>
            <w:tcW w:w="5652" w:type="dxa"/>
            <w:tcBorders>
              <w:top w:val="single" w:sz="8" w:space="0" w:color="auto"/>
              <w:left w:val="single" w:sz="8" w:space="0" w:color="auto"/>
              <w:bottom w:val="single" w:sz="8" w:space="0" w:color="auto"/>
              <w:right w:val="single" w:sz="8" w:space="0" w:color="auto"/>
            </w:tcBorders>
          </w:tcPr>
          <w:p w14:paraId="3A87849E" w14:textId="77777777" w:rsidR="009E4CA1" w:rsidRPr="00E15CDD" w:rsidRDefault="009E4CA1" w:rsidP="00067F77">
            <w:pPr>
              <w:pStyle w:val="Geenafstand"/>
              <w:rPr>
                <w:sz w:val="20"/>
                <w:lang w:val="nl-BE" w:eastAsia="nl-BE"/>
                <w:rPrChange w:id="1810" w:author="Stagair1" w:date="2018-05-08T16:40:00Z">
                  <w:rPr>
                    <w:sz w:val="20"/>
                    <w:lang w:val="nl-NL" w:eastAsia="nl-BE"/>
                  </w:rPr>
                </w:rPrChange>
              </w:rPr>
            </w:pPr>
          </w:p>
          <w:p w14:paraId="7BF775C4" w14:textId="77777777" w:rsidR="00772DE7" w:rsidRPr="00E15CDD" w:rsidRDefault="00772DE7" w:rsidP="00067F77">
            <w:pPr>
              <w:pStyle w:val="Geenafstand"/>
              <w:rPr>
                <w:sz w:val="20"/>
                <w:lang w:val="nl-BE" w:eastAsia="nl-BE"/>
                <w:rPrChange w:id="1811" w:author="Stagair1" w:date="2018-05-08T16:40:00Z">
                  <w:rPr>
                    <w:sz w:val="20"/>
                    <w:lang w:val="nl-NL" w:eastAsia="nl-BE"/>
                  </w:rPr>
                </w:rPrChange>
              </w:rPr>
            </w:pPr>
          </w:p>
        </w:tc>
      </w:tr>
    </w:tbl>
    <w:p w14:paraId="128F26D4" w14:textId="77777777" w:rsidR="009E4CA1" w:rsidRPr="00E15CDD" w:rsidRDefault="009E4CA1" w:rsidP="009E4CA1">
      <w:pPr>
        <w:spacing w:after="0" w:line="240" w:lineRule="auto"/>
        <w:rPr>
          <w:rFonts w:eastAsia="Times New Roman" w:cs="Times New Roman"/>
          <w:b/>
          <w:caps/>
          <w:sz w:val="20"/>
          <w:szCs w:val="24"/>
          <w:lang w:eastAsia="nl-BE"/>
          <w:rPrChange w:id="1812" w:author="Stagair1" w:date="2018-05-08T16:40:00Z">
            <w:rPr>
              <w:rFonts w:eastAsia="Times New Roman" w:cs="Times New Roman"/>
              <w:b/>
              <w:caps/>
              <w:sz w:val="20"/>
              <w:szCs w:val="24"/>
              <w:lang w:val="nl-NL" w:eastAsia="nl-BE"/>
            </w:rPr>
          </w:rPrChange>
        </w:rPr>
      </w:pPr>
    </w:p>
    <w:p w14:paraId="18D14CDD" w14:textId="77777777" w:rsidR="00D40082" w:rsidRPr="00E15CDD" w:rsidRDefault="00772DE7" w:rsidP="00772DE7">
      <w:pPr>
        <w:rPr>
          <w:rFonts w:cs="Times New Roman"/>
          <w:rPrChange w:id="1813" w:author="Stagair1" w:date="2018-05-08T16:40:00Z">
            <w:rPr>
              <w:rFonts w:cs="Times New Roman"/>
              <w:lang w:val="nl-NL"/>
            </w:rPr>
          </w:rPrChange>
        </w:rPr>
        <w:sectPr w:rsidR="00D40082" w:rsidRPr="00E15CDD" w:rsidSect="005A68D6">
          <w:pgSz w:w="16838" w:h="11906" w:orient="landscape" w:code="9"/>
          <w:pgMar w:top="1871" w:right="1134" w:bottom="1134" w:left="1134" w:header="709" w:footer="709" w:gutter="0"/>
          <w:cols w:space="708"/>
          <w:docGrid w:linePitch="360"/>
        </w:sectPr>
      </w:pPr>
      <w:r w:rsidRPr="00E15CDD">
        <w:rPr>
          <w:rFonts w:cs="Times New Roman"/>
          <w:rPrChange w:id="1814" w:author="Stagair1" w:date="2018-05-08T16:40:00Z">
            <w:rPr>
              <w:rFonts w:cs="Times New Roman"/>
              <w:lang w:val="nl-NL"/>
            </w:rPr>
          </w:rPrChange>
        </w:rPr>
        <w:t xml:space="preserve">* Vertraging opgelopen bij het opzetten van de </w:t>
      </w:r>
      <w:r w:rsidR="00DB4F39" w:rsidRPr="00E15CDD">
        <w:rPr>
          <w:rFonts w:cs="Times New Roman"/>
          <w:rPrChange w:id="1815" w:author="Stagair1" w:date="2018-05-08T16:40:00Z">
            <w:rPr>
              <w:rFonts w:cs="Times New Roman"/>
              <w:lang w:val="nl-NL"/>
            </w:rPr>
          </w:rPrChange>
        </w:rPr>
        <w:t>StorageZone Controller</w:t>
      </w:r>
      <w:r w:rsidRPr="00E15CDD">
        <w:rPr>
          <w:rFonts w:cs="Times New Roman"/>
          <w:rPrChange w:id="1816" w:author="Stagair1" w:date="2018-05-08T16:40:00Z">
            <w:rPr>
              <w:rFonts w:cs="Times New Roman"/>
              <w:lang w:val="nl-NL"/>
            </w:rPr>
          </w:rPrChange>
        </w:rPr>
        <w:t xml:space="preserve"> voor de ShareFile Cloud vanwege beperkingen in de trial versie, </w:t>
      </w:r>
      <w:r w:rsidR="00F42ECE" w:rsidRPr="00E15CDD">
        <w:rPr>
          <w:rFonts w:cs="Times New Roman"/>
          <w:rPrChange w:id="1817" w:author="Stagair1" w:date="2018-05-08T16:40:00Z">
            <w:rPr>
              <w:rFonts w:cs="Times New Roman"/>
              <w:lang w:val="nl-NL"/>
            </w:rPr>
          </w:rPrChange>
        </w:rPr>
        <w:t>admin</w:t>
      </w:r>
      <w:r w:rsidRPr="00E15CDD">
        <w:rPr>
          <w:rFonts w:cs="Times New Roman"/>
          <w:rPrChange w:id="1818" w:author="Stagair1" w:date="2018-05-08T16:40:00Z">
            <w:rPr>
              <w:rFonts w:cs="Times New Roman"/>
              <w:lang w:val="nl-NL"/>
            </w:rPr>
          </w:rPrChange>
        </w:rPr>
        <w:t xml:space="preserve">account </w:t>
      </w:r>
      <w:r w:rsidR="0045063A" w:rsidRPr="00E15CDD">
        <w:rPr>
          <w:rFonts w:cs="Times New Roman"/>
          <w:rPrChange w:id="1819" w:author="Stagair1" w:date="2018-05-08T16:40:00Z">
            <w:rPr>
              <w:rFonts w:cs="Times New Roman"/>
              <w:lang w:val="nl-NL"/>
            </w:rPr>
          </w:rPrChange>
        </w:rPr>
        <w:t>aanmeldgegevens</w:t>
      </w:r>
      <w:r w:rsidRPr="00E15CDD">
        <w:rPr>
          <w:rFonts w:cs="Times New Roman"/>
          <w:rPrChange w:id="1820" w:author="Stagair1" w:date="2018-05-08T16:40:00Z">
            <w:rPr>
              <w:rFonts w:cs="Times New Roman"/>
              <w:lang w:val="nl-NL"/>
            </w:rPr>
          </w:rPrChange>
        </w:rPr>
        <w:t xml:space="preserve"> ontvangen op 21/03</w:t>
      </w:r>
    </w:p>
    <w:p w14:paraId="307E7674" w14:textId="77777777" w:rsidR="00E86672" w:rsidRPr="00E15CDD" w:rsidRDefault="00E86672" w:rsidP="002352AB">
      <w:pPr>
        <w:pStyle w:val="Kop1"/>
        <w:rPr>
          <w:rPrChange w:id="1821" w:author="Stagair1" w:date="2018-05-08T16:40:00Z">
            <w:rPr>
              <w:lang w:val="nl-NL"/>
            </w:rPr>
          </w:rPrChange>
        </w:rPr>
      </w:pPr>
      <w:bookmarkStart w:id="1822" w:name="_Toc509827073"/>
      <w:bookmarkStart w:id="1823" w:name="_Toc512841416"/>
      <w:r w:rsidRPr="00E15CDD">
        <w:rPr>
          <w:rPrChange w:id="1824" w:author="Stagair1" w:date="2018-05-08T16:40:00Z">
            <w:rPr>
              <w:lang w:val="nl-NL"/>
            </w:rPr>
          </w:rPrChange>
        </w:rPr>
        <w:lastRenderedPageBreak/>
        <w:t>Voorstudie</w:t>
      </w:r>
      <w:bookmarkEnd w:id="1822"/>
      <w:bookmarkEnd w:id="1823"/>
    </w:p>
    <w:p w14:paraId="7E931482" w14:textId="77777777" w:rsidR="001C6BD8" w:rsidRPr="00E15CDD" w:rsidRDefault="001C6BD8" w:rsidP="001C6BD8">
      <w:pPr>
        <w:rPr>
          <w:rPrChange w:id="1825" w:author="Stagair1" w:date="2018-05-08T16:40:00Z">
            <w:rPr>
              <w:lang w:val="nl-NL"/>
            </w:rPr>
          </w:rPrChange>
        </w:rPr>
      </w:pPr>
    </w:p>
    <w:p w14:paraId="6B86AD4B" w14:textId="77777777" w:rsidR="000774F9" w:rsidRPr="00E15CDD" w:rsidRDefault="00C70F38" w:rsidP="001C6BD8">
      <w:pPr>
        <w:rPr>
          <w:rPrChange w:id="1826" w:author="Stagair1" w:date="2018-05-08T16:40:00Z">
            <w:rPr>
              <w:lang w:val="nl-NL"/>
            </w:rPr>
          </w:rPrChange>
        </w:rPr>
      </w:pPr>
      <w:r w:rsidRPr="00E15CDD">
        <w:rPr>
          <w:rPrChange w:id="1827" w:author="Stagair1" w:date="2018-05-08T16:40:00Z">
            <w:rPr>
              <w:lang w:val="nl-NL"/>
            </w:rPr>
          </w:rPrChange>
        </w:rPr>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E15CDD">
        <w:rPr>
          <w:rPrChange w:id="1828" w:author="Stagair1" w:date="2018-05-08T16:40:00Z">
            <w:rPr>
              <w:lang w:val="nl-NL"/>
            </w:rPr>
          </w:rPrChange>
        </w:rPr>
        <w:t>die zal ook de nodige details bevatten, met welke men rekening moet houden tijdens de feitelijke opstelling.</w:t>
      </w:r>
    </w:p>
    <w:p w14:paraId="28B31002" w14:textId="77777777" w:rsidR="00C956D6" w:rsidRPr="00E15CDD" w:rsidRDefault="00C956D6" w:rsidP="001C6BD8">
      <w:pPr>
        <w:rPr>
          <w:rPrChange w:id="1829" w:author="Stagair1" w:date="2018-05-08T16:40:00Z">
            <w:rPr>
              <w:lang w:val="nl-NL"/>
            </w:rPr>
          </w:rPrChange>
        </w:rPr>
      </w:pPr>
    </w:p>
    <w:p w14:paraId="7879D6A5" w14:textId="77777777" w:rsidR="00516421" w:rsidRPr="00E15CDD" w:rsidRDefault="00516421" w:rsidP="001C6BD8">
      <w:pPr>
        <w:rPr>
          <w:rPrChange w:id="1830" w:author="Stagair1" w:date="2018-05-08T16:40:00Z">
            <w:rPr>
              <w:lang w:val="nl-NL"/>
            </w:rPr>
          </w:rPrChange>
        </w:rPr>
      </w:pPr>
    </w:p>
    <w:p w14:paraId="752C6170" w14:textId="77777777" w:rsidR="00C956D6" w:rsidRPr="00E15CDD" w:rsidRDefault="00661E5A" w:rsidP="002352AB">
      <w:pPr>
        <w:pStyle w:val="Kop2"/>
        <w:rPr>
          <w:rPrChange w:id="1831" w:author="Stagair1" w:date="2018-05-08T16:40:00Z">
            <w:rPr>
              <w:lang w:val="nl-NL"/>
            </w:rPr>
          </w:rPrChange>
        </w:rPr>
      </w:pPr>
      <w:bookmarkStart w:id="1832" w:name="_Toc512841417"/>
      <w:r w:rsidRPr="00E15CDD">
        <w:rPr>
          <w:rPrChange w:id="1833" w:author="Stagair1" w:date="2018-05-08T16:40:00Z">
            <w:rPr>
              <w:lang w:val="nl-NL"/>
            </w:rPr>
          </w:rPrChange>
        </w:rPr>
        <w:t>Cloud als keuze</w:t>
      </w:r>
      <w:bookmarkEnd w:id="1832"/>
    </w:p>
    <w:p w14:paraId="42A2FC4D" w14:textId="77777777" w:rsidR="00C956D6" w:rsidRPr="00E15CDD" w:rsidRDefault="00C956D6" w:rsidP="001C6BD8">
      <w:pPr>
        <w:rPr>
          <w:rPrChange w:id="1834" w:author="Stagair1" w:date="2018-05-08T16:40:00Z">
            <w:rPr>
              <w:lang w:val="nl-NL"/>
            </w:rPr>
          </w:rPrChange>
        </w:rPr>
      </w:pPr>
    </w:p>
    <w:p w14:paraId="01B5DE22" w14:textId="77777777" w:rsidR="00873CEF" w:rsidRPr="00E15CDD" w:rsidRDefault="00873CEF" w:rsidP="00873CEF">
      <w:pPr>
        <w:rPr>
          <w:rFonts w:cs="Times New Roman"/>
          <w:rPrChange w:id="1835" w:author="Stagair1" w:date="2018-05-08T16:40:00Z">
            <w:rPr>
              <w:rFonts w:cs="Times New Roman"/>
              <w:lang w:val="nl-NL"/>
            </w:rPr>
          </w:rPrChange>
        </w:rPr>
      </w:pPr>
      <w:r w:rsidRPr="00E15CDD">
        <w:rPr>
          <w:rFonts w:cs="Times New Roman"/>
          <w:rPrChange w:id="1836" w:author="Stagair1" w:date="2018-05-08T16:40:00Z">
            <w:rPr>
              <w:rFonts w:cs="Times New Roman"/>
              <w:lang w:val="nl-NL"/>
            </w:rPr>
          </w:rPrChange>
        </w:rPr>
        <w:t xml:space="preserve">Kort gezegd kan men stellen dat de volgende punten </w:t>
      </w:r>
      <w:r w:rsidR="00493180" w:rsidRPr="00E15CDD">
        <w:rPr>
          <w:rFonts w:cs="Times New Roman"/>
          <w:rPrChange w:id="1837" w:author="Stagair1" w:date="2018-05-08T16:40:00Z">
            <w:rPr>
              <w:rFonts w:cs="Times New Roman"/>
              <w:lang w:val="nl-NL"/>
            </w:rPr>
          </w:rPrChange>
        </w:rPr>
        <w:t>doorslaggevend</w:t>
      </w:r>
      <w:r w:rsidRPr="00E15CDD">
        <w:rPr>
          <w:rFonts w:cs="Times New Roman"/>
          <w:rPrChange w:id="1838" w:author="Stagair1" w:date="2018-05-08T16:40:00Z">
            <w:rPr>
              <w:rFonts w:cs="Times New Roman"/>
              <w:lang w:val="nl-NL"/>
            </w:rPr>
          </w:rPrChange>
        </w:rPr>
        <w:t xml:space="preserve"> zijn bij de keuzes voor de toegang tot en opslag van gevoelige data.</w:t>
      </w:r>
    </w:p>
    <w:p w14:paraId="39176EC2" w14:textId="77777777" w:rsidR="00873CEF" w:rsidRPr="00E15CDD" w:rsidRDefault="00873CEF" w:rsidP="00873CEF">
      <w:pPr>
        <w:pStyle w:val="Lijstalinea"/>
        <w:numPr>
          <w:ilvl w:val="0"/>
          <w:numId w:val="2"/>
        </w:numPr>
        <w:rPr>
          <w:rFonts w:cs="Times New Roman"/>
          <w:rPrChange w:id="1839" w:author="Stagair1" w:date="2018-05-08T16:40:00Z">
            <w:rPr>
              <w:rFonts w:cs="Times New Roman"/>
              <w:lang w:val="nl-NL"/>
            </w:rPr>
          </w:rPrChange>
        </w:rPr>
      </w:pPr>
      <w:r w:rsidRPr="00E15CDD">
        <w:rPr>
          <w:rFonts w:cs="Times New Roman"/>
          <w:rPrChange w:id="1840" w:author="Stagair1" w:date="2018-05-08T16:40:00Z">
            <w:rPr>
              <w:rFonts w:cs="Times New Roman"/>
              <w:lang w:val="nl-NL"/>
            </w:rPr>
          </w:rPrChange>
        </w:rPr>
        <w:t>De data moet steeds (gemakkelijk) toegankelijk zijn, ongeacht de locatie van de gebruiker. (</w:t>
      </w:r>
      <w:r w:rsidR="009318B2" w:rsidRPr="00E15CDD">
        <w:rPr>
          <w:rFonts w:cs="Times New Roman"/>
          <w:b/>
          <w:rPrChange w:id="1841" w:author="Stagair1" w:date="2018-05-08T16:40:00Z">
            <w:rPr>
              <w:rFonts w:cs="Times New Roman"/>
              <w:b/>
              <w:lang w:val="nl-NL"/>
            </w:rPr>
          </w:rPrChange>
        </w:rPr>
        <w:t>a</w:t>
      </w:r>
      <w:r w:rsidRPr="00E15CDD">
        <w:rPr>
          <w:rFonts w:cs="Times New Roman"/>
          <w:b/>
          <w:rPrChange w:id="1842" w:author="Stagair1" w:date="2018-05-08T16:40:00Z">
            <w:rPr>
              <w:rFonts w:cs="Times New Roman"/>
              <w:b/>
              <w:lang w:val="nl-NL"/>
            </w:rPr>
          </w:rPrChange>
        </w:rPr>
        <w:t>vailability</w:t>
      </w:r>
      <w:r w:rsidRPr="00E15CDD">
        <w:rPr>
          <w:rFonts w:cs="Times New Roman"/>
          <w:rPrChange w:id="1843" w:author="Stagair1" w:date="2018-05-08T16:40:00Z">
            <w:rPr>
              <w:rFonts w:cs="Times New Roman"/>
              <w:lang w:val="nl-NL"/>
            </w:rPr>
          </w:rPrChange>
        </w:rPr>
        <w:t>)</w:t>
      </w:r>
    </w:p>
    <w:p w14:paraId="5300C8FE" w14:textId="77777777" w:rsidR="00873CEF" w:rsidRPr="00E15CDD" w:rsidRDefault="00873CEF" w:rsidP="00873CEF">
      <w:pPr>
        <w:pStyle w:val="Lijstalinea"/>
        <w:numPr>
          <w:ilvl w:val="0"/>
          <w:numId w:val="2"/>
        </w:numPr>
        <w:rPr>
          <w:rFonts w:cs="Times New Roman"/>
          <w:rPrChange w:id="1844" w:author="Stagair1" w:date="2018-05-08T16:40:00Z">
            <w:rPr>
              <w:rFonts w:cs="Times New Roman"/>
              <w:lang w:val="nl-NL"/>
            </w:rPr>
          </w:rPrChange>
        </w:rPr>
      </w:pPr>
      <w:r w:rsidRPr="00E15CDD">
        <w:rPr>
          <w:rFonts w:cs="Times New Roman"/>
          <w:rPrChange w:id="1845" w:author="Stagair1" w:date="2018-05-08T16:40:00Z">
            <w:rPr>
              <w:rFonts w:cs="Times New Roman"/>
              <w:lang w:val="nl-NL"/>
            </w:rPr>
          </w:rPrChange>
        </w:rPr>
        <w:t>De data kan alleen toegankelijk zijn voor de gebruikers die er recht op hebben. (</w:t>
      </w:r>
      <w:r w:rsidR="009318B2" w:rsidRPr="00E15CDD">
        <w:rPr>
          <w:rFonts w:cs="Times New Roman"/>
          <w:b/>
          <w:rPrChange w:id="1846" w:author="Stagair1" w:date="2018-05-08T16:40:00Z">
            <w:rPr>
              <w:rFonts w:cs="Times New Roman"/>
              <w:b/>
              <w:lang w:val="nl-NL"/>
            </w:rPr>
          </w:rPrChange>
        </w:rPr>
        <w:t>a</w:t>
      </w:r>
      <w:r w:rsidRPr="00E15CDD">
        <w:rPr>
          <w:rFonts w:cs="Times New Roman"/>
          <w:b/>
          <w:rPrChange w:id="1847" w:author="Stagair1" w:date="2018-05-08T16:40:00Z">
            <w:rPr>
              <w:rFonts w:cs="Times New Roman"/>
              <w:b/>
              <w:lang w:val="nl-NL"/>
            </w:rPr>
          </w:rPrChange>
        </w:rPr>
        <w:t>uthentication</w:t>
      </w:r>
      <w:r w:rsidRPr="00E15CDD">
        <w:rPr>
          <w:rFonts w:cs="Times New Roman"/>
          <w:rPrChange w:id="1848" w:author="Stagair1" w:date="2018-05-08T16:40:00Z">
            <w:rPr>
              <w:rFonts w:cs="Times New Roman"/>
              <w:lang w:val="nl-NL"/>
            </w:rPr>
          </w:rPrChange>
        </w:rPr>
        <w:t>)</w:t>
      </w:r>
    </w:p>
    <w:p w14:paraId="602B91D0" w14:textId="77777777" w:rsidR="00873CEF" w:rsidRPr="00E15CDD" w:rsidRDefault="00873CEF" w:rsidP="00873CEF">
      <w:pPr>
        <w:pStyle w:val="Lijstalinea"/>
        <w:numPr>
          <w:ilvl w:val="0"/>
          <w:numId w:val="2"/>
        </w:numPr>
        <w:rPr>
          <w:rFonts w:cs="Times New Roman"/>
          <w:rPrChange w:id="1849" w:author="Stagair1" w:date="2018-05-08T16:40:00Z">
            <w:rPr>
              <w:rFonts w:cs="Times New Roman"/>
              <w:lang w:val="nl-NL"/>
            </w:rPr>
          </w:rPrChange>
        </w:rPr>
      </w:pPr>
      <w:r w:rsidRPr="00E15CDD">
        <w:rPr>
          <w:rFonts w:cs="Times New Roman"/>
          <w:rPrChange w:id="1850" w:author="Stagair1" w:date="2018-05-08T16:40:00Z">
            <w:rPr>
              <w:rFonts w:cs="Times New Roman"/>
              <w:lang w:val="nl-NL"/>
            </w:rPr>
          </w:rPrChange>
        </w:rPr>
        <w:t>De data moet goed afgeschermd zijn van ongewenste toegang en manipulatie (bv. Door hackers). (</w:t>
      </w:r>
      <w:r w:rsidR="009318B2" w:rsidRPr="00E15CDD">
        <w:rPr>
          <w:rFonts w:cs="Times New Roman"/>
          <w:b/>
          <w:rPrChange w:id="1851" w:author="Stagair1" w:date="2018-05-08T16:40:00Z">
            <w:rPr>
              <w:rFonts w:cs="Times New Roman"/>
              <w:b/>
              <w:lang w:val="nl-NL"/>
            </w:rPr>
          </w:rPrChange>
        </w:rPr>
        <w:t>s</w:t>
      </w:r>
      <w:r w:rsidRPr="00E15CDD">
        <w:rPr>
          <w:rFonts w:cs="Times New Roman"/>
          <w:b/>
          <w:rPrChange w:id="1852" w:author="Stagair1" w:date="2018-05-08T16:40:00Z">
            <w:rPr>
              <w:rFonts w:cs="Times New Roman"/>
              <w:b/>
              <w:lang w:val="nl-NL"/>
            </w:rPr>
          </w:rPrChange>
        </w:rPr>
        <w:t>ecurity</w:t>
      </w:r>
      <w:r w:rsidRPr="00E15CDD">
        <w:rPr>
          <w:rFonts w:cs="Times New Roman"/>
          <w:rPrChange w:id="1853" w:author="Stagair1" w:date="2018-05-08T16:40:00Z">
            <w:rPr>
              <w:rFonts w:cs="Times New Roman"/>
              <w:lang w:val="nl-NL"/>
            </w:rPr>
          </w:rPrChange>
        </w:rPr>
        <w:t xml:space="preserve"> en </w:t>
      </w:r>
      <w:r w:rsidR="009318B2" w:rsidRPr="00E15CDD">
        <w:rPr>
          <w:rFonts w:cs="Times New Roman"/>
          <w:b/>
          <w:rPrChange w:id="1854" w:author="Stagair1" w:date="2018-05-08T16:40:00Z">
            <w:rPr>
              <w:rFonts w:cs="Times New Roman"/>
              <w:b/>
              <w:lang w:val="nl-NL"/>
            </w:rPr>
          </w:rPrChange>
        </w:rPr>
        <w:t>i</w:t>
      </w:r>
      <w:r w:rsidRPr="00E15CDD">
        <w:rPr>
          <w:rFonts w:cs="Times New Roman"/>
          <w:b/>
          <w:rPrChange w:id="1855" w:author="Stagair1" w:date="2018-05-08T16:40:00Z">
            <w:rPr>
              <w:rFonts w:cs="Times New Roman"/>
              <w:b/>
              <w:lang w:val="nl-NL"/>
            </w:rPr>
          </w:rPrChange>
        </w:rPr>
        <w:t>ntegrity</w:t>
      </w:r>
      <w:r w:rsidRPr="00E15CDD">
        <w:rPr>
          <w:rFonts w:cs="Times New Roman"/>
          <w:rPrChange w:id="1856" w:author="Stagair1" w:date="2018-05-08T16:40:00Z">
            <w:rPr>
              <w:rFonts w:cs="Times New Roman"/>
              <w:lang w:val="nl-NL"/>
            </w:rPr>
          </w:rPrChange>
        </w:rPr>
        <w:t>)</w:t>
      </w:r>
    </w:p>
    <w:p w14:paraId="0285B4BA" w14:textId="77777777" w:rsidR="00873CEF" w:rsidRPr="00E15CDD" w:rsidRDefault="00873CEF" w:rsidP="00873CEF">
      <w:pPr>
        <w:pStyle w:val="Lijstalinea"/>
        <w:numPr>
          <w:ilvl w:val="0"/>
          <w:numId w:val="2"/>
        </w:numPr>
        <w:rPr>
          <w:rFonts w:cs="Times New Roman"/>
          <w:rPrChange w:id="1857" w:author="Stagair1" w:date="2018-05-08T16:40:00Z">
            <w:rPr>
              <w:rFonts w:cs="Times New Roman"/>
              <w:lang w:val="nl-NL"/>
            </w:rPr>
          </w:rPrChange>
        </w:rPr>
      </w:pPr>
      <w:r w:rsidRPr="00E15CDD">
        <w:rPr>
          <w:rFonts w:cs="Times New Roman"/>
          <w:rPrChange w:id="1858" w:author="Stagair1" w:date="2018-05-08T16:40:00Z">
            <w:rPr>
              <w:rFonts w:cs="Times New Roman"/>
              <w:lang w:val="nl-NL"/>
            </w:rPr>
          </w:rPrChange>
        </w:rPr>
        <w:t>De dataopslag moet aan alle regels en wetten voldoen. (</w:t>
      </w:r>
      <w:r w:rsidR="009318B2" w:rsidRPr="00E15CDD">
        <w:rPr>
          <w:rFonts w:cs="Times New Roman"/>
          <w:rPrChange w:id="1859" w:author="Stagair1" w:date="2018-05-08T16:40:00Z">
            <w:rPr>
              <w:rFonts w:cs="Times New Roman"/>
              <w:lang w:val="nl-NL"/>
            </w:rPr>
          </w:rPrChange>
        </w:rPr>
        <w:t>l</w:t>
      </w:r>
      <w:r w:rsidRPr="00E15CDD">
        <w:rPr>
          <w:rFonts w:cs="Times New Roman"/>
          <w:b/>
          <w:rPrChange w:id="1860" w:author="Stagair1" w:date="2018-05-08T16:40:00Z">
            <w:rPr>
              <w:rFonts w:cs="Times New Roman"/>
              <w:b/>
              <w:lang w:val="nl-NL"/>
            </w:rPr>
          </w:rPrChange>
        </w:rPr>
        <w:t>egality</w:t>
      </w:r>
      <w:r w:rsidRPr="00E15CDD">
        <w:rPr>
          <w:rFonts w:cs="Times New Roman"/>
          <w:rPrChange w:id="1861" w:author="Stagair1" w:date="2018-05-08T16:40:00Z">
            <w:rPr>
              <w:rFonts w:cs="Times New Roman"/>
              <w:lang w:val="nl-NL"/>
            </w:rPr>
          </w:rPrChange>
        </w:rPr>
        <w:t>)</w:t>
      </w:r>
    </w:p>
    <w:p w14:paraId="5E730714" w14:textId="77777777" w:rsidR="00873CEF" w:rsidRPr="00E15CDD" w:rsidRDefault="00873CEF" w:rsidP="00873CEF">
      <w:pPr>
        <w:pStyle w:val="Lijstalinea"/>
        <w:numPr>
          <w:ilvl w:val="0"/>
          <w:numId w:val="2"/>
        </w:numPr>
        <w:rPr>
          <w:rFonts w:cs="Times New Roman"/>
          <w:rPrChange w:id="1862" w:author="Stagair1" w:date="2018-05-08T16:40:00Z">
            <w:rPr>
              <w:rFonts w:cs="Times New Roman"/>
              <w:lang w:val="nl-NL"/>
            </w:rPr>
          </w:rPrChange>
        </w:rPr>
      </w:pPr>
      <w:r w:rsidRPr="00E15CDD">
        <w:rPr>
          <w:rFonts w:cs="Times New Roman"/>
          <w:rPrChange w:id="1863" w:author="Stagair1" w:date="2018-05-08T16:40:00Z">
            <w:rPr>
              <w:rFonts w:cs="Times New Roman"/>
              <w:lang w:val="nl-NL"/>
            </w:rPr>
          </w:rPrChange>
        </w:rPr>
        <w:t>Gevoelige data wordt liefst in eigen handen gehouden, d.w.z. dat een eigen opslagruimte gebezigd wordt. Indien dat niet mogelijk is, h</w:t>
      </w:r>
      <w:r w:rsidR="00E172F7" w:rsidRPr="00E15CDD">
        <w:rPr>
          <w:rFonts w:cs="Times New Roman"/>
          <w:rPrChange w:id="1864" w:author="Stagair1" w:date="2018-05-08T16:40:00Z">
            <w:rPr>
              <w:rFonts w:cs="Times New Roman"/>
              <w:lang w:val="nl-NL"/>
            </w:rPr>
          </w:rPrChange>
        </w:rPr>
        <w:t>oudt men liefst de private key</w:t>
      </w:r>
      <w:r w:rsidRPr="00E15CDD">
        <w:rPr>
          <w:rFonts w:cs="Times New Roman"/>
          <w:rPrChange w:id="1865" w:author="Stagair1" w:date="2018-05-08T16:40:00Z">
            <w:rPr>
              <w:rFonts w:cs="Times New Roman"/>
              <w:lang w:val="nl-NL"/>
            </w:rPr>
          </w:rPrChange>
        </w:rPr>
        <w:t xml:space="preserve"> in eigen handen. (</w:t>
      </w:r>
      <w:r w:rsidR="009318B2" w:rsidRPr="00E15CDD">
        <w:rPr>
          <w:rFonts w:cs="Times New Roman"/>
          <w:b/>
          <w:rPrChange w:id="1866" w:author="Stagair1" w:date="2018-05-08T16:40:00Z">
            <w:rPr>
              <w:rFonts w:cs="Times New Roman"/>
              <w:b/>
              <w:lang w:val="nl-NL"/>
            </w:rPr>
          </w:rPrChange>
        </w:rPr>
        <w:t>p</w:t>
      </w:r>
      <w:r w:rsidRPr="00E15CDD">
        <w:rPr>
          <w:rFonts w:cs="Times New Roman"/>
          <w:b/>
          <w:rPrChange w:id="1867" w:author="Stagair1" w:date="2018-05-08T16:40:00Z">
            <w:rPr>
              <w:rFonts w:cs="Times New Roman"/>
              <w:b/>
              <w:lang w:val="nl-NL"/>
            </w:rPr>
          </w:rPrChange>
        </w:rPr>
        <w:t>rivacy</w:t>
      </w:r>
      <w:r w:rsidRPr="00E15CDD">
        <w:rPr>
          <w:rFonts w:cs="Times New Roman"/>
          <w:rPrChange w:id="1868" w:author="Stagair1" w:date="2018-05-08T16:40:00Z">
            <w:rPr>
              <w:rFonts w:cs="Times New Roman"/>
              <w:lang w:val="nl-NL"/>
            </w:rPr>
          </w:rPrChange>
        </w:rPr>
        <w:t>)</w:t>
      </w:r>
    </w:p>
    <w:p w14:paraId="7DE37D5B" w14:textId="77777777" w:rsidR="00873CEF" w:rsidRPr="00E15CDD" w:rsidRDefault="00A12C6D" w:rsidP="000774F9">
      <w:pPr>
        <w:rPr>
          <w:rFonts w:cs="Times New Roman"/>
          <w:rPrChange w:id="1869" w:author="Stagair1" w:date="2018-05-08T16:40:00Z">
            <w:rPr>
              <w:rFonts w:cs="Times New Roman"/>
              <w:lang w:val="nl-NL"/>
            </w:rPr>
          </w:rPrChange>
        </w:rPr>
      </w:pPr>
      <w:r w:rsidRPr="00E15CDD">
        <w:rPr>
          <w:rFonts w:cs="Times New Roman"/>
          <w:rPrChange w:id="1870" w:author="Stagair1" w:date="2018-05-08T16:40:00Z">
            <w:rPr>
              <w:rFonts w:cs="Times New Roman"/>
              <w:lang w:val="nl-NL"/>
            </w:rPr>
          </w:rPrChange>
        </w:rPr>
        <w:t>ICORDA probeert hier ook rekening mee te houden wanneer er naar de ideale oplossing voor een klant gezocht wordt.</w:t>
      </w:r>
    </w:p>
    <w:p w14:paraId="1B4CFCE7" w14:textId="77777777" w:rsidR="00C447AC" w:rsidRPr="00E15CDD" w:rsidRDefault="00A12C6D" w:rsidP="00873CEF">
      <w:pPr>
        <w:rPr>
          <w:rFonts w:cs="Times New Roman"/>
          <w:rPrChange w:id="1871" w:author="Stagair1" w:date="2018-05-08T16:40:00Z">
            <w:rPr>
              <w:rFonts w:cs="Times New Roman"/>
              <w:lang w:val="nl-NL"/>
            </w:rPr>
          </w:rPrChange>
        </w:rPr>
      </w:pPr>
      <w:r w:rsidRPr="00E15CDD">
        <w:rPr>
          <w:rFonts w:cs="Times New Roman"/>
          <w:rPrChange w:id="1872" w:author="Stagair1" w:date="2018-05-08T16:40:00Z">
            <w:rPr>
              <w:rFonts w:cs="Times New Roman"/>
              <w:lang w:val="nl-NL"/>
            </w:rPr>
          </w:rPrChange>
        </w:rPr>
        <w:t xml:space="preserve">Bij sommige klanten kunnen bepaalde punten van heel </w:t>
      </w:r>
      <w:r w:rsidR="00873CEF" w:rsidRPr="00E15CDD">
        <w:rPr>
          <w:rFonts w:cs="Times New Roman"/>
          <w:rPrChange w:id="1873" w:author="Stagair1" w:date="2018-05-08T16:40:00Z">
            <w:rPr>
              <w:rFonts w:cs="Times New Roman"/>
              <w:lang w:val="nl-NL"/>
            </w:rPr>
          </w:rPrChange>
        </w:rPr>
        <w:t xml:space="preserve">groot belang zijn. Denk bijvoorbeeld aan een advocatenkantoor, zij willen een oplossing dat gemakkelijk toegankelijk is, </w:t>
      </w:r>
      <w:r w:rsidR="00873CEF" w:rsidRPr="00E15CDD">
        <w:rPr>
          <w:rFonts w:cs="Times New Roman"/>
          <w:b/>
          <w:rPrChange w:id="1874" w:author="Stagair1" w:date="2018-05-08T16:40:00Z">
            <w:rPr>
              <w:rFonts w:cs="Times New Roman"/>
              <w:b/>
              <w:lang w:val="nl-NL"/>
            </w:rPr>
          </w:rPrChange>
        </w:rPr>
        <w:t>goed beveiligd</w:t>
      </w:r>
      <w:r w:rsidR="00873CEF" w:rsidRPr="00E15CDD">
        <w:rPr>
          <w:rFonts w:cs="Times New Roman"/>
          <w:rPrChange w:id="1875" w:author="Stagair1" w:date="2018-05-08T16:40:00Z">
            <w:rPr>
              <w:rFonts w:cs="Times New Roman"/>
              <w:lang w:val="nl-NL"/>
            </w:rPr>
          </w:rPrChange>
        </w:rPr>
        <w:t xml:space="preserve"> is en aan de nodige </w:t>
      </w:r>
      <w:r w:rsidR="00873CEF" w:rsidRPr="00E15CDD">
        <w:rPr>
          <w:rFonts w:cs="Times New Roman"/>
          <w:b/>
          <w:rPrChange w:id="1876" w:author="Stagair1" w:date="2018-05-08T16:40:00Z">
            <w:rPr>
              <w:rFonts w:cs="Times New Roman"/>
              <w:b/>
              <w:lang w:val="nl-NL"/>
            </w:rPr>
          </w:rPrChange>
        </w:rPr>
        <w:t>wetten</w:t>
      </w:r>
      <w:r w:rsidR="00873CEF" w:rsidRPr="00E15CDD">
        <w:rPr>
          <w:rFonts w:cs="Times New Roman"/>
          <w:rPrChange w:id="1877" w:author="Stagair1" w:date="2018-05-08T16:40:00Z">
            <w:rPr>
              <w:rFonts w:cs="Times New Roman"/>
              <w:lang w:val="nl-NL"/>
            </w:rPr>
          </w:rPrChange>
        </w:rPr>
        <w:t xml:space="preserve"> voldoet.</w:t>
      </w:r>
    </w:p>
    <w:p w14:paraId="738EF2AC" w14:textId="77777777" w:rsidR="00987E82" w:rsidRPr="00E15CDD" w:rsidRDefault="00C447AC" w:rsidP="00C447AC">
      <w:pPr>
        <w:rPr>
          <w:rFonts w:cs="Times New Roman"/>
          <w:rPrChange w:id="1878" w:author="Stagair1" w:date="2018-05-08T16:40:00Z">
            <w:rPr>
              <w:rFonts w:cs="Times New Roman"/>
              <w:lang w:val="nl-NL"/>
            </w:rPr>
          </w:rPrChange>
        </w:rPr>
      </w:pPr>
      <w:r w:rsidRPr="00E15CDD">
        <w:rPr>
          <w:rFonts w:cs="Times New Roman"/>
          <w:rPrChange w:id="1879" w:author="Stagair1" w:date="2018-05-08T16:40:00Z">
            <w:rPr>
              <w:rFonts w:cs="Times New Roman"/>
              <w:lang w:val="nl-NL"/>
            </w:rPr>
          </w:rPrChange>
        </w:rPr>
        <w:t>Aangezien grote bedrijven vaak geografisch verspreid zijn over meerdere locaties en VPN-services niet altijd de favoriete oplossing zijn, is het aan te raden om onderzoek te doen naar de mogelijkheden die de Cloud te bieden heeft. Dergelijke goede functionaliteit gaat dan meestal gepaard met extra mogelijkheden zoals (verder)werken van thuis uit.</w:t>
      </w:r>
    </w:p>
    <w:p w14:paraId="4E0098A2" w14:textId="77777777" w:rsidR="00A12C6D" w:rsidRPr="00E15CDD" w:rsidRDefault="00A12C6D" w:rsidP="00A12C6D">
      <w:pPr>
        <w:rPr>
          <w:rPrChange w:id="1880" w:author="Stagair1" w:date="2018-05-08T16:40:00Z">
            <w:rPr>
              <w:lang w:val="nl-NL"/>
            </w:rPr>
          </w:rPrChange>
        </w:rPr>
      </w:pPr>
    </w:p>
    <w:p w14:paraId="07EC6B47" w14:textId="77777777" w:rsidR="00BE3D44" w:rsidRPr="00E15CDD" w:rsidRDefault="002B2C8A" w:rsidP="002352AB">
      <w:pPr>
        <w:pStyle w:val="Kop3"/>
        <w:rPr>
          <w:rPrChange w:id="1881" w:author="Stagair1" w:date="2018-05-08T16:40:00Z">
            <w:rPr>
              <w:lang w:val="nl-NL"/>
            </w:rPr>
          </w:rPrChange>
        </w:rPr>
      </w:pPr>
      <w:bookmarkStart w:id="1882" w:name="_Toc509827075"/>
      <w:bookmarkStart w:id="1883" w:name="_Toc512841418"/>
      <w:r w:rsidRPr="00E15CDD">
        <w:rPr>
          <w:rPrChange w:id="1884" w:author="Stagair1" w:date="2018-05-08T16:40:00Z">
            <w:rPr>
              <w:lang w:val="nl-NL"/>
            </w:rPr>
          </w:rPrChange>
        </w:rPr>
        <w:t>Vergelijking met VPN</w:t>
      </w:r>
      <w:bookmarkEnd w:id="1882"/>
      <w:bookmarkEnd w:id="1883"/>
    </w:p>
    <w:p w14:paraId="13DC2FE7" w14:textId="77777777" w:rsidR="00BE3D44" w:rsidRPr="00E15CDD" w:rsidRDefault="00F74D25" w:rsidP="00873CEF">
      <w:pPr>
        <w:rPr>
          <w:rFonts w:cs="Times New Roman"/>
          <w:rPrChange w:id="1885" w:author="Stagair1" w:date="2018-05-08T16:40:00Z">
            <w:rPr>
              <w:rFonts w:cs="Times New Roman"/>
              <w:lang w:val="nl-NL"/>
            </w:rPr>
          </w:rPrChange>
        </w:rPr>
      </w:pPr>
      <w:r w:rsidRPr="00E15CDD">
        <w:rPr>
          <w:rFonts w:cs="Times New Roman"/>
          <w:rPrChange w:id="1886" w:author="Stagair1" w:date="2018-05-08T16:40:00Z">
            <w:rPr>
              <w:rFonts w:cs="Times New Roman"/>
              <w:lang w:val="nl-NL"/>
            </w:rPr>
          </w:rPrChange>
        </w:rPr>
        <w:t xml:space="preserve">De Cloud is niet de enige optie voor het wereldwijd toegankelijk maken van data. De VPN-technologie is een andere optie, die reeds door veel bedrijven geïmplementeerd </w:t>
      </w:r>
      <w:r w:rsidR="008B4167" w:rsidRPr="00E15CDD">
        <w:rPr>
          <w:rFonts w:cs="Times New Roman"/>
          <w:rPrChange w:id="1887" w:author="Stagair1" w:date="2018-05-08T16:40:00Z">
            <w:rPr>
              <w:rFonts w:cs="Times New Roman"/>
              <w:lang w:val="nl-NL"/>
            </w:rPr>
          </w:rPrChange>
        </w:rPr>
        <w:t>wordt</w:t>
      </w:r>
      <w:r w:rsidRPr="00E15CDD">
        <w:rPr>
          <w:rFonts w:cs="Times New Roman"/>
          <w:rPrChange w:id="1888" w:author="Stagair1" w:date="2018-05-08T16:40:00Z">
            <w:rPr>
              <w:rFonts w:cs="Times New Roman"/>
              <w:lang w:val="nl-NL"/>
            </w:rPr>
          </w:rPrChange>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14:paraId="012671BC" w14:textId="77777777" w:rsidR="005D543E" w:rsidRPr="00E15CDD" w:rsidRDefault="00F74D25" w:rsidP="00873CEF">
      <w:pPr>
        <w:rPr>
          <w:rFonts w:cs="Times New Roman"/>
          <w:rPrChange w:id="1889" w:author="Stagair1" w:date="2018-05-08T16:40:00Z">
            <w:rPr>
              <w:rFonts w:cs="Times New Roman"/>
              <w:lang w:val="nl-NL"/>
            </w:rPr>
          </w:rPrChange>
        </w:rPr>
      </w:pPr>
      <w:r w:rsidRPr="00E15CDD">
        <w:rPr>
          <w:rFonts w:cs="Times New Roman"/>
          <w:rPrChange w:id="1890" w:author="Stagair1" w:date="2018-05-08T16:40:00Z">
            <w:rPr>
              <w:rFonts w:cs="Times New Roman"/>
              <w:lang w:val="nl-NL"/>
            </w:rPr>
          </w:rPrChange>
        </w:rPr>
        <w:t xml:space="preserve">Bij het opzetten een VPN-verbinding met een bedrijf, zal de gebruiker toegang </w:t>
      </w:r>
      <w:r w:rsidR="008B4167" w:rsidRPr="00E15CDD">
        <w:rPr>
          <w:rFonts w:cs="Times New Roman"/>
          <w:rPrChange w:id="1891" w:author="Stagair1" w:date="2018-05-08T16:40:00Z">
            <w:rPr>
              <w:rFonts w:cs="Times New Roman"/>
              <w:lang w:val="nl-NL"/>
            </w:rPr>
          </w:rPrChange>
        </w:rPr>
        <w:t>krijgen</w:t>
      </w:r>
      <w:r w:rsidRPr="00E15CDD">
        <w:rPr>
          <w:rFonts w:cs="Times New Roman"/>
          <w:rPrChange w:id="1892" w:author="Stagair1" w:date="2018-05-08T16:40:00Z">
            <w:rPr>
              <w:rFonts w:cs="Times New Roman"/>
              <w:lang w:val="nl-NL"/>
            </w:rPr>
          </w:rPrChange>
        </w:rPr>
        <w:t xml:space="preserve"> tot het bedrijfsnetwerk alsof het zijn eigen </w:t>
      </w:r>
      <w:r w:rsidR="008B4167" w:rsidRPr="00E15CDD">
        <w:rPr>
          <w:rFonts w:cs="Times New Roman"/>
          <w:rPrChange w:id="1893" w:author="Stagair1" w:date="2018-05-08T16:40:00Z">
            <w:rPr>
              <w:rFonts w:cs="Times New Roman"/>
              <w:lang w:val="nl-NL"/>
            </w:rPr>
          </w:rPrChange>
        </w:rPr>
        <w:t>thuis</w:t>
      </w:r>
      <w:r w:rsidRPr="00E15CDD">
        <w:rPr>
          <w:rFonts w:cs="Times New Roman"/>
          <w:rPrChange w:id="1894" w:author="Stagair1" w:date="2018-05-08T16:40:00Z">
            <w:rPr>
              <w:rFonts w:cs="Times New Roman"/>
              <w:lang w:val="nl-NL"/>
            </w:rPr>
          </w:rPrChange>
        </w:rPr>
        <w:t xml:space="preserve">netwerk is. De naam VPN (virtual private network) zegt </w:t>
      </w:r>
      <w:r w:rsidRPr="00E15CDD">
        <w:rPr>
          <w:rFonts w:cs="Times New Roman"/>
          <w:rPrChange w:id="1895" w:author="Stagair1" w:date="2018-05-08T16:40:00Z">
            <w:rPr>
              <w:rFonts w:cs="Times New Roman"/>
              <w:lang w:val="nl-NL"/>
            </w:rPr>
          </w:rPrChange>
        </w:rPr>
        <w:lastRenderedPageBreak/>
        <w:t xml:space="preserve">dan ook veel over de werking van de betreffende technologie. De gebruiker zit niet fysiek in het netwerk, maar heeft </w:t>
      </w:r>
      <w:r w:rsidR="00315612" w:rsidRPr="00E15CDD">
        <w:rPr>
          <w:rFonts w:cs="Times New Roman"/>
          <w:rPrChange w:id="1896" w:author="Stagair1" w:date="2018-05-08T16:40:00Z">
            <w:rPr>
              <w:rFonts w:cs="Times New Roman"/>
              <w:lang w:val="nl-NL"/>
            </w:rPr>
          </w:rPrChange>
        </w:rPr>
        <w:t>wel toegang tot het netwerk, en bij deze dezelfde mogelijkheden als</w:t>
      </w:r>
      <w:r w:rsidR="008B4167" w:rsidRPr="00E15CDD">
        <w:rPr>
          <w:rFonts w:cs="Times New Roman"/>
          <w:rPrChange w:id="1897" w:author="Stagair1" w:date="2018-05-08T16:40:00Z">
            <w:rPr>
              <w:rFonts w:cs="Times New Roman"/>
              <w:lang w:val="nl-NL"/>
            </w:rPr>
          </w:rPrChange>
        </w:rPr>
        <w:t xml:space="preserve"> de</w:t>
      </w:r>
      <w:r w:rsidR="00315612" w:rsidRPr="00E15CDD">
        <w:rPr>
          <w:rFonts w:cs="Times New Roman"/>
          <w:rPrChange w:id="1898" w:author="Stagair1" w:date="2018-05-08T16:40:00Z">
            <w:rPr>
              <w:rFonts w:cs="Times New Roman"/>
              <w:lang w:val="nl-NL"/>
            </w:rPr>
          </w:rPrChange>
        </w:rPr>
        <w:t xml:space="preserve"> </w:t>
      </w:r>
      <w:r w:rsidR="005D543E" w:rsidRPr="00E15CDD">
        <w:rPr>
          <w:rFonts w:cs="Times New Roman"/>
          <w:rPrChange w:id="1899" w:author="Stagair1" w:date="2018-05-08T16:40:00Z">
            <w:rPr>
              <w:rFonts w:cs="Times New Roman"/>
              <w:lang w:val="nl-NL"/>
            </w:rPr>
          </w:rPrChange>
        </w:rPr>
        <w:t>interne gebruikers.</w:t>
      </w:r>
    </w:p>
    <w:p w14:paraId="3AE5F158" w14:textId="77777777" w:rsidR="00DE04C3" w:rsidRPr="00E15CDD" w:rsidRDefault="00DE04C3" w:rsidP="00873CEF">
      <w:pPr>
        <w:rPr>
          <w:rFonts w:cs="Times New Roman"/>
          <w:rPrChange w:id="1900" w:author="Stagair1" w:date="2018-05-08T16:40:00Z">
            <w:rPr>
              <w:rFonts w:cs="Times New Roman"/>
              <w:lang w:val="nl-NL"/>
            </w:rPr>
          </w:rPrChange>
        </w:rPr>
      </w:pPr>
    </w:p>
    <w:p w14:paraId="226891B7" w14:textId="77777777" w:rsidR="009318B2" w:rsidRPr="00E15CDD" w:rsidRDefault="00FB593E" w:rsidP="00873CEF">
      <w:pPr>
        <w:rPr>
          <w:rFonts w:cs="Times New Roman"/>
          <w:rPrChange w:id="1901" w:author="Stagair1" w:date="2018-05-08T16:40:00Z">
            <w:rPr>
              <w:rFonts w:cs="Times New Roman"/>
              <w:lang w:val="nl-NL"/>
            </w:rPr>
          </w:rPrChange>
        </w:rPr>
      </w:pPr>
      <w:r w:rsidRPr="0056094B">
        <w:rPr>
          <w:noProof/>
          <w:lang w:eastAsia="nl-BE"/>
        </w:rPr>
        <w:drawing>
          <wp:inline distT="0" distB="0" distL="0" distR="0" wp14:anchorId="6D9208E1" wp14:editId="166B839F">
            <wp:extent cx="5652135" cy="3996774"/>
            <wp:effectExtent l="0" t="0" r="0" b="0"/>
            <wp:docPr id="69" name="Picture 69"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r w:rsidR="009318B2" w:rsidRPr="0056094B">
        <w:rPr>
          <w:noProof/>
          <w:lang w:eastAsia="nl-BE"/>
        </w:rPr>
        <w:drawing>
          <wp:inline distT="0" distB="0" distL="0" distR="0" wp14:anchorId="35A5232F" wp14:editId="1B43934D">
            <wp:extent cx="5652135" cy="3996774"/>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5652135" cy="3996774"/>
                    </a:xfrm>
                    <a:prstGeom prst="rect">
                      <a:avLst/>
                    </a:prstGeom>
                    <a:noFill/>
                    <a:ln>
                      <a:noFill/>
                    </a:ln>
                  </pic:spPr>
                </pic:pic>
              </a:graphicData>
            </a:graphic>
          </wp:inline>
        </w:drawing>
      </w:r>
    </w:p>
    <w:p w14:paraId="20AAE922" w14:textId="77777777" w:rsidR="009318B2" w:rsidRPr="00E15CDD" w:rsidRDefault="009318B2" w:rsidP="009318B2">
      <w:pPr>
        <w:pStyle w:val="Bijschrift"/>
        <w:rPr>
          <w:rFonts w:cs="Times New Roman"/>
          <w:sz w:val="20"/>
          <w:rPrChange w:id="1902" w:author="Stagair1" w:date="2018-05-08T16:40:00Z">
            <w:rPr>
              <w:rFonts w:cs="Times New Roman"/>
              <w:sz w:val="20"/>
              <w:lang w:val="nl-NL"/>
            </w:rPr>
          </w:rPrChange>
        </w:rPr>
      </w:pPr>
      <w:bookmarkStart w:id="1903" w:name="_Toc509850456"/>
      <w:bookmarkStart w:id="1904" w:name="_Toc512457913"/>
      <w:r w:rsidRPr="00E15CDD">
        <w:rPr>
          <w:rPrChange w:id="1905" w:author="Stagair1" w:date="2018-05-08T16:40:00Z">
            <w:rPr>
              <w:lang w:val="nl-NL"/>
            </w:rPr>
          </w:rPrChange>
        </w:rPr>
        <w:lastRenderedPageBreak/>
        <w:t xml:space="preserve">Figuur </w:t>
      </w:r>
      <w:ins w:id="1906" w:author="Stagair1" w:date="2018-05-08T17:40:00Z">
        <w:r w:rsidR="00060962">
          <w:fldChar w:fldCharType="begin"/>
        </w:r>
        <w:r w:rsidR="00060962">
          <w:instrText xml:space="preserve"> STYLEREF 1 \s </w:instrText>
        </w:r>
      </w:ins>
      <w:r w:rsidR="00060962">
        <w:fldChar w:fldCharType="separate"/>
      </w:r>
      <w:r w:rsidR="00060962">
        <w:rPr>
          <w:noProof/>
        </w:rPr>
        <w:t>4</w:t>
      </w:r>
      <w:ins w:id="190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1908" w:author="Stagair1" w:date="2018-05-08T17:40:00Z">
        <w:r w:rsidR="00060962">
          <w:rPr>
            <w:noProof/>
          </w:rPr>
          <w:t>1</w:t>
        </w:r>
        <w:r w:rsidR="00060962">
          <w:fldChar w:fldCharType="end"/>
        </w:r>
      </w:ins>
      <w:del w:id="1909" w:author="Stagair1" w:date="2018-05-08T16:39:00Z">
        <w:r w:rsidR="006463A1" w:rsidRPr="00E15CDD" w:rsidDel="00E15CDD">
          <w:rPr>
            <w:rPrChange w:id="1910" w:author="Stagair1" w:date="2018-05-08T16:40:00Z">
              <w:rPr>
                <w:lang w:val="nl-NL"/>
              </w:rPr>
            </w:rPrChange>
          </w:rPr>
          <w:fldChar w:fldCharType="begin"/>
        </w:r>
        <w:r w:rsidR="006463A1" w:rsidRPr="00E15CDD" w:rsidDel="00E15CDD">
          <w:rPr>
            <w:rPrChange w:id="1911" w:author="Stagair1" w:date="2018-05-08T16:40:00Z">
              <w:rPr>
                <w:lang w:val="nl-NL"/>
              </w:rPr>
            </w:rPrChange>
          </w:rPr>
          <w:delInstrText xml:space="preserve"> STYLEREF 1 \s </w:delInstrText>
        </w:r>
        <w:r w:rsidR="006463A1" w:rsidRPr="00E15CDD" w:rsidDel="00E15CDD">
          <w:rPr>
            <w:rPrChange w:id="1912" w:author="Stagair1" w:date="2018-05-08T16:40:00Z">
              <w:rPr>
                <w:lang w:val="nl-NL"/>
              </w:rPr>
            </w:rPrChange>
          </w:rPr>
          <w:fldChar w:fldCharType="separate"/>
        </w:r>
        <w:r w:rsidR="006463A1" w:rsidRPr="00E15CDD" w:rsidDel="00E15CDD">
          <w:rPr>
            <w:rPrChange w:id="1913" w:author="Stagair1" w:date="2018-05-08T16:40:00Z">
              <w:rPr>
                <w:lang w:val="nl-NL"/>
              </w:rPr>
            </w:rPrChange>
          </w:rPr>
          <w:delText>4</w:delText>
        </w:r>
        <w:r w:rsidR="006463A1" w:rsidRPr="00E15CDD" w:rsidDel="00E15CDD">
          <w:rPr>
            <w:rPrChange w:id="1914" w:author="Stagair1" w:date="2018-05-08T16:40:00Z">
              <w:rPr>
                <w:lang w:val="nl-NL"/>
              </w:rPr>
            </w:rPrChange>
          </w:rPr>
          <w:fldChar w:fldCharType="end"/>
        </w:r>
        <w:r w:rsidR="006463A1" w:rsidRPr="00E15CDD" w:rsidDel="00E15CDD">
          <w:rPr>
            <w:rPrChange w:id="1915" w:author="Stagair1" w:date="2018-05-08T16:40:00Z">
              <w:rPr>
                <w:lang w:val="nl-NL"/>
              </w:rPr>
            </w:rPrChange>
          </w:rPr>
          <w:noBreakHyphen/>
        </w:r>
        <w:r w:rsidR="006463A1" w:rsidRPr="00E15CDD" w:rsidDel="00E15CDD">
          <w:rPr>
            <w:rPrChange w:id="1916" w:author="Stagair1" w:date="2018-05-08T16:40:00Z">
              <w:rPr>
                <w:lang w:val="nl-NL"/>
              </w:rPr>
            </w:rPrChange>
          </w:rPr>
          <w:fldChar w:fldCharType="begin"/>
        </w:r>
        <w:r w:rsidR="006463A1" w:rsidRPr="00E15CDD" w:rsidDel="00E15CDD">
          <w:rPr>
            <w:rPrChange w:id="1917" w:author="Stagair1" w:date="2018-05-08T16:40:00Z">
              <w:rPr>
                <w:lang w:val="nl-NL"/>
              </w:rPr>
            </w:rPrChange>
          </w:rPr>
          <w:delInstrText xml:space="preserve"> SEQ Figuur \* ARABIC \s 1 </w:delInstrText>
        </w:r>
        <w:r w:rsidR="006463A1" w:rsidRPr="00E15CDD" w:rsidDel="00E15CDD">
          <w:rPr>
            <w:rPrChange w:id="1918" w:author="Stagair1" w:date="2018-05-08T16:40:00Z">
              <w:rPr>
                <w:lang w:val="nl-NL"/>
              </w:rPr>
            </w:rPrChange>
          </w:rPr>
          <w:fldChar w:fldCharType="separate"/>
        </w:r>
        <w:r w:rsidR="006463A1" w:rsidRPr="00E15CDD" w:rsidDel="00E15CDD">
          <w:rPr>
            <w:rPrChange w:id="1919" w:author="Stagair1" w:date="2018-05-08T16:40:00Z">
              <w:rPr>
                <w:lang w:val="nl-NL"/>
              </w:rPr>
            </w:rPrChange>
          </w:rPr>
          <w:delText>1</w:delText>
        </w:r>
        <w:r w:rsidR="006463A1" w:rsidRPr="00E15CDD" w:rsidDel="00E15CDD">
          <w:rPr>
            <w:rPrChange w:id="1920" w:author="Stagair1" w:date="2018-05-08T16:40:00Z">
              <w:rPr>
                <w:lang w:val="nl-NL"/>
              </w:rPr>
            </w:rPrChange>
          </w:rPr>
          <w:fldChar w:fldCharType="end"/>
        </w:r>
      </w:del>
      <w:r w:rsidRPr="00E15CDD">
        <w:rPr>
          <w:rPrChange w:id="1921" w:author="Stagair1" w:date="2018-05-08T16:40:00Z">
            <w:rPr>
              <w:lang w:val="nl-NL"/>
            </w:rPr>
          </w:rPrChange>
        </w:rPr>
        <w:t>: Een simpel overzicht van de werking van virtual private networks</w:t>
      </w:r>
      <w:r w:rsidR="002F2947" w:rsidRPr="00E15CDD">
        <w:rPr>
          <w:rPrChange w:id="1922" w:author="Stagair1" w:date="2018-05-08T16:40:00Z">
            <w:rPr>
              <w:lang w:val="nl-NL"/>
            </w:rPr>
          </w:rPrChange>
        </w:rPr>
        <w:t>.</w:t>
      </w:r>
      <w:r w:rsidRPr="00E15CDD">
        <w:rPr>
          <w:rPrChange w:id="1923" w:author="Stagair1" w:date="2018-05-08T16:40:00Z">
            <w:rPr>
              <w:lang w:val="nl-NL"/>
            </w:rPr>
          </w:rPrChange>
        </w:rPr>
        <w:t xml:space="preserve"> </w:t>
      </w:r>
      <w:sdt>
        <w:sdtPr>
          <w:id w:val="462468879"/>
          <w:citation/>
        </w:sdtPr>
        <w:sdtContent>
          <w:r w:rsidRPr="00E15CDD">
            <w:rPr>
              <w:rPrChange w:id="1924" w:author="Stagair1" w:date="2018-05-08T16:40:00Z">
                <w:rPr>
                  <w:lang w:val="nl-NL"/>
                </w:rPr>
              </w:rPrChange>
            </w:rPr>
            <w:fldChar w:fldCharType="begin"/>
          </w:r>
          <w:r w:rsidRPr="00E15CDD">
            <w:rPr>
              <w:rPrChange w:id="1925" w:author="Stagair1" w:date="2018-05-08T16:40:00Z">
                <w:rPr>
                  <w:lang w:val="nl-NL"/>
                </w:rPr>
              </w:rPrChange>
            </w:rPr>
            <w:instrText xml:space="preserve"> CITATION Vir18 \l 1033 </w:instrText>
          </w:r>
          <w:r w:rsidRPr="00E15CDD">
            <w:rPr>
              <w:rPrChange w:id="1926" w:author="Stagair1" w:date="2018-05-08T16:40:00Z">
                <w:rPr>
                  <w:lang w:val="nl-NL"/>
                </w:rPr>
              </w:rPrChange>
            </w:rPr>
            <w:fldChar w:fldCharType="separate"/>
          </w:r>
          <w:r w:rsidR="006F20A4" w:rsidRPr="00E15CDD">
            <w:rPr>
              <w:rPrChange w:id="1927" w:author="Stagair1" w:date="2018-05-08T16:40:00Z">
                <w:rPr>
                  <w:noProof/>
                  <w:lang w:val="nl-NL"/>
                </w:rPr>
              </w:rPrChange>
            </w:rPr>
            <w:t>[7]</w:t>
          </w:r>
          <w:r w:rsidRPr="00E15CDD">
            <w:rPr>
              <w:rPrChange w:id="1928" w:author="Stagair1" w:date="2018-05-08T16:40:00Z">
                <w:rPr>
                  <w:lang w:val="nl-NL"/>
                </w:rPr>
              </w:rPrChange>
            </w:rPr>
            <w:fldChar w:fldCharType="end"/>
          </w:r>
        </w:sdtContent>
      </w:sdt>
      <w:bookmarkEnd w:id="1903"/>
      <w:bookmarkEnd w:id="1904"/>
    </w:p>
    <w:p w14:paraId="57BE740C" w14:textId="77777777" w:rsidR="009318B2" w:rsidRPr="00E15CDD" w:rsidRDefault="009318B2" w:rsidP="00873CEF">
      <w:pPr>
        <w:rPr>
          <w:rFonts w:cs="Times New Roman"/>
          <w:rPrChange w:id="1929" w:author="Stagair1" w:date="2018-05-08T16:40:00Z">
            <w:rPr>
              <w:rFonts w:cs="Times New Roman"/>
              <w:lang w:val="nl-NL"/>
            </w:rPr>
          </w:rPrChange>
        </w:rPr>
      </w:pPr>
    </w:p>
    <w:p w14:paraId="4076E120" w14:textId="77777777" w:rsidR="00F74D25" w:rsidRPr="00E15CDD" w:rsidRDefault="00315612" w:rsidP="00873CEF">
      <w:pPr>
        <w:rPr>
          <w:rFonts w:cs="Times New Roman"/>
          <w:rPrChange w:id="1930" w:author="Stagair1" w:date="2018-05-08T16:40:00Z">
            <w:rPr>
              <w:rFonts w:cs="Times New Roman"/>
              <w:lang w:val="nl-NL"/>
            </w:rPr>
          </w:rPrChange>
        </w:rPr>
      </w:pPr>
      <w:r w:rsidRPr="00E15CDD">
        <w:rPr>
          <w:rFonts w:cs="Times New Roman"/>
          <w:rPrChange w:id="1931" w:author="Stagair1" w:date="2018-05-08T16:40:00Z">
            <w:rPr>
              <w:rFonts w:cs="Times New Roman"/>
              <w:lang w:val="nl-NL"/>
            </w:rPr>
          </w:rPrChange>
        </w:rPr>
        <w:t xml:space="preserve">Het grootte voordeel hiervan is meteen ook </w:t>
      </w:r>
      <w:r w:rsidR="005D543E" w:rsidRPr="00E15CDD">
        <w:rPr>
          <w:rFonts w:cs="Times New Roman"/>
          <w:rPrChange w:id="1932" w:author="Stagair1" w:date="2018-05-08T16:40:00Z">
            <w:rPr>
              <w:rFonts w:cs="Times New Roman"/>
              <w:lang w:val="nl-NL"/>
            </w:rPr>
          </w:rPrChange>
        </w:rPr>
        <w:t>een nadeel voor het verlenen van data access</w:t>
      </w:r>
      <w:r w:rsidR="008B4167" w:rsidRPr="00E15CDD">
        <w:rPr>
          <w:rFonts w:cs="Times New Roman"/>
          <w:rPrChange w:id="1933" w:author="Stagair1" w:date="2018-05-08T16:40:00Z">
            <w:rPr>
              <w:rFonts w:cs="Times New Roman"/>
              <w:lang w:val="nl-NL"/>
            </w:rPr>
          </w:rPrChange>
        </w:rPr>
        <w:t xml:space="preserve"> op deze manier</w:t>
      </w:r>
      <w:r w:rsidR="005D543E" w:rsidRPr="00E15CDD">
        <w:rPr>
          <w:rFonts w:cs="Times New Roman"/>
          <w:rPrChange w:id="1934" w:author="Stagair1" w:date="2018-05-08T16:40:00Z">
            <w:rPr>
              <w:rFonts w:cs="Times New Roman"/>
              <w:lang w:val="nl-NL"/>
            </w:rPr>
          </w:rPrChange>
        </w:rPr>
        <w:t xml:space="preserve">. Tijdens een actieve VPN-verbinding is de gebruiker namelijk virtueel verbonden met </w:t>
      </w:r>
      <w:r w:rsidR="005D543E" w:rsidRPr="00E15CDD">
        <w:rPr>
          <w:rFonts w:cs="Times New Roman"/>
          <w:i/>
          <w:rPrChange w:id="1935" w:author="Stagair1" w:date="2018-05-08T16:40:00Z">
            <w:rPr>
              <w:rFonts w:cs="Times New Roman"/>
              <w:i/>
              <w:lang w:val="nl-NL"/>
            </w:rPr>
          </w:rPrChange>
        </w:rPr>
        <w:t>en</w:t>
      </w:r>
      <w:r w:rsidR="005D543E" w:rsidRPr="00E15CDD">
        <w:rPr>
          <w:rFonts w:cs="Times New Roman"/>
          <w:rPrChange w:id="1936" w:author="Stagair1" w:date="2018-05-08T16:40:00Z">
            <w:rPr>
              <w:rFonts w:cs="Times New Roman"/>
              <w:lang w:val="nl-NL"/>
            </w:rPr>
          </w:rPrChange>
        </w:rPr>
        <w:t xml:space="preserve"> </w:t>
      </w:r>
      <w:r w:rsidR="005D543E" w:rsidRPr="00E15CDD">
        <w:rPr>
          <w:rFonts w:cs="Times New Roman"/>
          <w:i/>
          <w:rPrChange w:id="1937" w:author="Stagair1" w:date="2018-05-08T16:40:00Z">
            <w:rPr>
              <w:rFonts w:cs="Times New Roman"/>
              <w:i/>
              <w:lang w:val="nl-NL"/>
            </w:rPr>
          </w:rPrChange>
        </w:rPr>
        <w:t>aanwezig in</w:t>
      </w:r>
      <w:r w:rsidR="005D543E" w:rsidRPr="00E15CDD">
        <w:rPr>
          <w:rFonts w:cs="Times New Roman"/>
          <w:rPrChange w:id="1938" w:author="Stagair1" w:date="2018-05-08T16:40:00Z">
            <w:rPr>
              <w:rFonts w:cs="Times New Roman"/>
              <w:lang w:val="nl-NL"/>
            </w:rPr>
          </w:rPrChange>
        </w:rPr>
        <w:t xml:space="preserve"> het interne bedrijfsnetwerk. Dit is dikwijls niet de bedoeling als een gebruiker</w:t>
      </w:r>
      <w:r w:rsidR="008B4167" w:rsidRPr="00E15CDD">
        <w:rPr>
          <w:rFonts w:cs="Times New Roman"/>
          <w:rPrChange w:id="1939" w:author="Stagair1" w:date="2018-05-08T16:40:00Z">
            <w:rPr>
              <w:rFonts w:cs="Times New Roman"/>
              <w:lang w:val="nl-NL"/>
            </w:rPr>
          </w:rPrChange>
        </w:rPr>
        <w:t xml:space="preserve"> enkel</w:t>
      </w:r>
      <w:r w:rsidR="005D543E" w:rsidRPr="00E15CDD">
        <w:rPr>
          <w:rFonts w:cs="Times New Roman"/>
          <w:rPrChange w:id="1940" w:author="Stagair1" w:date="2018-05-08T16:40:00Z">
            <w:rPr>
              <w:rFonts w:cs="Times New Roman"/>
              <w:lang w:val="nl-NL"/>
            </w:rPr>
          </w:rPrChange>
        </w:rPr>
        <w:t xml:space="preserve"> nood heeft aan</w:t>
      </w:r>
      <w:r w:rsidR="008B4167" w:rsidRPr="00E15CDD">
        <w:rPr>
          <w:rFonts w:cs="Times New Roman"/>
          <w:rPrChange w:id="1941" w:author="Stagair1" w:date="2018-05-08T16:40:00Z">
            <w:rPr>
              <w:rFonts w:cs="Times New Roman"/>
              <w:lang w:val="nl-NL"/>
            </w:rPr>
          </w:rPrChange>
        </w:rPr>
        <w:t xml:space="preserve"> wat</w:t>
      </w:r>
      <w:r w:rsidR="005D543E" w:rsidRPr="00E15CDD">
        <w:rPr>
          <w:rFonts w:cs="Times New Roman"/>
          <w:rPrChange w:id="1942" w:author="Stagair1" w:date="2018-05-08T16:40:00Z">
            <w:rPr>
              <w:rFonts w:cs="Times New Roman"/>
              <w:lang w:val="nl-NL"/>
            </w:rPr>
          </w:rPrChange>
        </w:rPr>
        <w:t xml:space="preserve"> data uit het bedrijf waar hij of zij de rechten voor heeft. Het is niet nodig om toegang te krijgen tot het interne netwerk voor het ophalen van data. De extra functionaliteit die een VPN-verbinding </w:t>
      </w:r>
      <w:r w:rsidR="008B4167" w:rsidRPr="00E15CDD">
        <w:rPr>
          <w:rFonts w:cs="Times New Roman"/>
          <w:rPrChange w:id="1943" w:author="Stagair1" w:date="2018-05-08T16:40:00Z">
            <w:rPr>
              <w:rFonts w:cs="Times New Roman"/>
              <w:lang w:val="nl-NL"/>
            </w:rPr>
          </w:rPrChange>
        </w:rPr>
        <w:t>voorziet,</w:t>
      </w:r>
      <w:r w:rsidR="005D543E" w:rsidRPr="00E15CDD">
        <w:rPr>
          <w:rFonts w:cs="Times New Roman"/>
          <w:rPrChange w:id="1944" w:author="Stagair1" w:date="2018-05-08T16:40:00Z">
            <w:rPr>
              <w:rFonts w:cs="Times New Roman"/>
              <w:lang w:val="nl-NL"/>
            </w:rPr>
          </w:rPrChange>
        </w:rPr>
        <w:t xml:space="preserve"> kan een groot beveiligingsrisico inhouden</w:t>
      </w:r>
      <w:r w:rsidR="008B4167" w:rsidRPr="00E15CDD">
        <w:rPr>
          <w:rFonts w:cs="Times New Roman"/>
          <w:rPrChange w:id="1945" w:author="Stagair1" w:date="2018-05-08T16:40:00Z">
            <w:rPr>
              <w:rFonts w:cs="Times New Roman"/>
              <w:lang w:val="nl-NL"/>
            </w:rPr>
          </w:rPrChange>
        </w:rPr>
        <w:t>.</w:t>
      </w:r>
      <w:r w:rsidR="005D543E" w:rsidRPr="00E15CDD">
        <w:rPr>
          <w:rFonts w:cs="Times New Roman"/>
          <w:rPrChange w:id="1946" w:author="Stagair1" w:date="2018-05-08T16:40:00Z">
            <w:rPr>
              <w:rFonts w:cs="Times New Roman"/>
              <w:lang w:val="nl-NL"/>
            </w:rPr>
          </w:rPrChange>
        </w:rPr>
        <w:t xml:space="preserve"> </w:t>
      </w:r>
      <w:r w:rsidR="008B4167" w:rsidRPr="00E15CDD">
        <w:rPr>
          <w:rFonts w:cs="Times New Roman"/>
          <w:rPrChange w:id="1947" w:author="Stagair1" w:date="2018-05-08T16:40:00Z">
            <w:rPr>
              <w:rFonts w:cs="Times New Roman"/>
              <w:lang w:val="nl-NL"/>
            </w:rPr>
          </w:rPrChange>
        </w:rPr>
        <w:t>Indien</w:t>
      </w:r>
      <w:r w:rsidR="005D543E" w:rsidRPr="00E15CDD">
        <w:rPr>
          <w:rFonts w:cs="Times New Roman"/>
          <w:rPrChange w:id="1948" w:author="Stagair1" w:date="2018-05-08T16:40:00Z">
            <w:rPr>
              <w:rFonts w:cs="Times New Roman"/>
              <w:lang w:val="nl-NL"/>
            </w:rPr>
          </w:rPrChange>
        </w:rPr>
        <w:t xml:space="preserve"> de beveiliging van de verbinding en de rechten niet strikt genoeg opgesteld zijn</w:t>
      </w:r>
      <w:r w:rsidR="008B4167" w:rsidRPr="00E15CDD">
        <w:rPr>
          <w:rFonts w:cs="Times New Roman"/>
          <w:rPrChange w:id="1949" w:author="Stagair1" w:date="2018-05-08T16:40:00Z">
            <w:rPr>
              <w:rFonts w:cs="Times New Roman"/>
              <w:lang w:val="nl-NL"/>
            </w:rPr>
          </w:rPrChange>
        </w:rPr>
        <w:t>, kan de gebruiker via VPN-verbinding toegang krijgen tot extra functionaliteit</w:t>
      </w:r>
      <w:r w:rsidR="005D543E" w:rsidRPr="00E15CDD">
        <w:rPr>
          <w:rFonts w:cs="Times New Roman"/>
          <w:rPrChange w:id="1950" w:author="Stagair1" w:date="2018-05-08T16:40:00Z">
            <w:rPr>
              <w:rFonts w:cs="Times New Roman"/>
              <w:lang w:val="nl-NL"/>
            </w:rPr>
          </w:rPrChange>
        </w:rPr>
        <w:t>.</w:t>
      </w:r>
      <w:r w:rsidR="008B4167" w:rsidRPr="00E15CDD">
        <w:rPr>
          <w:rFonts w:cs="Times New Roman"/>
          <w:rPrChange w:id="1951" w:author="Stagair1" w:date="2018-05-08T16:40:00Z">
            <w:rPr>
              <w:rFonts w:cs="Times New Roman"/>
              <w:lang w:val="nl-NL"/>
            </w:rPr>
          </w:rPrChange>
        </w:rPr>
        <w:t xml:space="preserve"> Dit brengt extra risico’s naar voren.</w:t>
      </w:r>
      <w:r w:rsidR="005D543E" w:rsidRPr="00E15CDD">
        <w:rPr>
          <w:rFonts w:cs="Times New Roman"/>
          <w:rPrChange w:id="1952" w:author="Stagair1" w:date="2018-05-08T16:40:00Z">
            <w:rPr>
              <w:rFonts w:cs="Times New Roman"/>
              <w:lang w:val="nl-NL"/>
            </w:rPr>
          </w:rPrChange>
        </w:rPr>
        <w:t xml:space="preserve"> Het is bovendien moeilijker om gebruikers </w:t>
      </w:r>
      <w:r w:rsidR="008B4167" w:rsidRPr="00E15CDD">
        <w:rPr>
          <w:rFonts w:cs="Times New Roman"/>
          <w:rPrChange w:id="1953" w:author="Stagair1" w:date="2018-05-08T16:40:00Z">
            <w:rPr>
              <w:rFonts w:cs="Times New Roman"/>
              <w:lang w:val="nl-NL"/>
            </w:rPr>
          </w:rPrChange>
        </w:rPr>
        <w:t>van</w:t>
      </w:r>
      <w:r w:rsidR="005D543E" w:rsidRPr="00E15CDD">
        <w:rPr>
          <w:rFonts w:cs="Times New Roman"/>
          <w:rPrChange w:id="1954" w:author="Stagair1" w:date="2018-05-08T16:40:00Z">
            <w:rPr>
              <w:rFonts w:cs="Times New Roman"/>
              <w:lang w:val="nl-NL"/>
            </w:rPr>
          </w:rPrChange>
        </w:rPr>
        <w:t xml:space="preserve">op afstand te </w:t>
      </w:r>
      <w:r w:rsidR="008B4167" w:rsidRPr="00E15CDD">
        <w:rPr>
          <w:rFonts w:cs="Times New Roman"/>
          <w:rPrChange w:id="1955" w:author="Stagair1" w:date="2018-05-08T16:40:00Z">
            <w:rPr>
              <w:rFonts w:cs="Times New Roman"/>
              <w:lang w:val="nl-NL"/>
            </w:rPr>
          </w:rPrChange>
        </w:rPr>
        <w:t>beperken en monitoren</w:t>
      </w:r>
      <w:r w:rsidR="005D543E" w:rsidRPr="00E15CDD">
        <w:rPr>
          <w:rFonts w:cs="Times New Roman"/>
          <w:rPrChange w:id="1956" w:author="Stagair1" w:date="2018-05-08T16:40:00Z">
            <w:rPr>
              <w:rFonts w:cs="Times New Roman"/>
              <w:lang w:val="nl-NL"/>
            </w:rPr>
          </w:rPrChange>
        </w:rPr>
        <w:t>.</w:t>
      </w:r>
    </w:p>
    <w:p w14:paraId="2BA770A1" w14:textId="77777777" w:rsidR="00A12C6D" w:rsidRPr="00E15CDD" w:rsidRDefault="008B4167" w:rsidP="00873CEF">
      <w:pPr>
        <w:rPr>
          <w:rFonts w:cs="Times New Roman"/>
          <w:rPrChange w:id="1957" w:author="Stagair1" w:date="2018-05-08T16:40:00Z">
            <w:rPr>
              <w:rFonts w:cs="Times New Roman"/>
              <w:lang w:val="nl-NL"/>
            </w:rPr>
          </w:rPrChange>
        </w:rPr>
      </w:pPr>
      <w:r w:rsidRPr="00E15CDD">
        <w:rPr>
          <w:rFonts w:cs="Times New Roman"/>
          <w:rPrChange w:id="1958" w:author="Stagair1" w:date="2018-05-08T16:40:00Z">
            <w:rPr>
              <w:rFonts w:cs="Times New Roman"/>
              <w:lang w:val="nl-NL"/>
            </w:rPr>
          </w:rPrChange>
        </w:rPr>
        <w:t xml:space="preserve">Cloud toegang is dan ook ontwikkeld met de bedoeling van enkel de nodige functionaliteit te </w:t>
      </w:r>
      <w:r w:rsidR="00E50522" w:rsidRPr="00E15CDD">
        <w:rPr>
          <w:rFonts w:cs="Times New Roman"/>
          <w:rPrChange w:id="1959" w:author="Stagair1" w:date="2018-05-08T16:40:00Z">
            <w:rPr>
              <w:rFonts w:cs="Times New Roman"/>
              <w:lang w:val="nl-NL"/>
            </w:rPr>
          </w:rPrChange>
        </w:rPr>
        <w:t xml:space="preserve">voorzien en niet meer. </w:t>
      </w:r>
      <w:r w:rsidR="009C0A17" w:rsidRPr="00E15CDD">
        <w:rPr>
          <w:rFonts w:cs="Times New Roman"/>
          <w:i/>
          <w:rPrChange w:id="1960" w:author="Stagair1" w:date="2018-05-08T16:40:00Z">
            <w:rPr>
              <w:rFonts w:cs="Times New Roman"/>
              <w:i/>
              <w:lang w:val="nl-NL"/>
            </w:rPr>
          </w:rPrChange>
        </w:rPr>
        <w:t xml:space="preserve">De verschillende types aan </w:t>
      </w:r>
      <w:r w:rsidR="00441E30" w:rsidRPr="00E15CDD">
        <w:rPr>
          <w:rFonts w:cs="Times New Roman"/>
          <w:i/>
          <w:rPrChange w:id="1961" w:author="Stagair1" w:date="2018-05-08T16:40:00Z">
            <w:rPr>
              <w:rFonts w:cs="Times New Roman"/>
              <w:i/>
              <w:lang w:val="nl-NL"/>
            </w:rPr>
          </w:rPrChange>
        </w:rPr>
        <w:t>Cloud</w:t>
      </w:r>
      <w:r w:rsidR="009C0A17" w:rsidRPr="00E15CDD">
        <w:rPr>
          <w:rFonts w:cs="Times New Roman"/>
          <w:i/>
          <w:rPrChange w:id="1962" w:author="Stagair1" w:date="2018-05-08T16:40:00Z">
            <w:rPr>
              <w:rFonts w:cs="Times New Roman"/>
              <w:i/>
              <w:lang w:val="nl-NL"/>
            </w:rPr>
          </w:rPrChange>
        </w:rPr>
        <w:t>-oplossingen kan je terugvinden in</w:t>
      </w:r>
      <w:r w:rsidR="000824C2" w:rsidRPr="00E15CDD">
        <w:rPr>
          <w:rFonts w:cs="Times New Roman"/>
          <w:i/>
          <w:rPrChange w:id="1963" w:author="Stagair1" w:date="2018-05-08T16:40:00Z">
            <w:rPr>
              <w:rFonts w:cs="Times New Roman"/>
              <w:i/>
              <w:lang w:val="nl-NL"/>
            </w:rPr>
          </w:rPrChange>
        </w:rPr>
        <w:t xml:space="preserve"> </w:t>
      </w:r>
      <w:r w:rsidR="000824C2" w:rsidRPr="00E15CDD">
        <w:rPr>
          <w:rFonts w:cs="Times New Roman"/>
          <w:i/>
          <w:rPrChange w:id="1964" w:author="Stagair1" w:date="2018-05-08T16:40:00Z">
            <w:rPr>
              <w:rFonts w:cs="Times New Roman"/>
              <w:i/>
              <w:lang w:val="nl-NL"/>
            </w:rPr>
          </w:rPrChange>
        </w:rPr>
        <w:fldChar w:fldCharType="begin"/>
      </w:r>
      <w:r w:rsidR="000824C2" w:rsidRPr="00E15CDD">
        <w:rPr>
          <w:rFonts w:cs="Times New Roman"/>
          <w:i/>
          <w:rPrChange w:id="1965" w:author="Stagair1" w:date="2018-05-08T16:40:00Z">
            <w:rPr>
              <w:rFonts w:cs="Times New Roman"/>
              <w:i/>
              <w:lang w:val="nl-NL"/>
            </w:rPr>
          </w:rPrChange>
        </w:rPr>
        <w:instrText xml:space="preserve"> REF _Ref509828042 \w \p \h </w:instrText>
      </w:r>
      <w:r w:rsidR="000824C2" w:rsidRPr="00E15CDD">
        <w:rPr>
          <w:rFonts w:cs="Times New Roman"/>
          <w:i/>
          <w:rPrChange w:id="1966" w:author="Stagair1" w:date="2018-05-08T16:40:00Z">
            <w:rPr>
              <w:rFonts w:cs="Times New Roman"/>
              <w:i/>
            </w:rPr>
          </w:rPrChange>
        </w:rPr>
      </w:r>
      <w:r w:rsidR="000824C2" w:rsidRPr="00E15CDD">
        <w:rPr>
          <w:rFonts w:cs="Times New Roman"/>
          <w:i/>
          <w:rPrChange w:id="1967" w:author="Stagair1" w:date="2018-05-08T16:40:00Z">
            <w:rPr>
              <w:rFonts w:cs="Times New Roman"/>
              <w:i/>
              <w:lang w:val="nl-NL"/>
            </w:rPr>
          </w:rPrChange>
        </w:rPr>
        <w:fldChar w:fldCharType="separate"/>
      </w:r>
      <w:r w:rsidR="000824C2" w:rsidRPr="00E15CDD">
        <w:rPr>
          <w:rFonts w:cs="Times New Roman"/>
          <w:i/>
          <w:rPrChange w:id="1968" w:author="Stagair1" w:date="2018-05-08T16:40:00Z">
            <w:rPr>
              <w:rFonts w:cs="Times New Roman"/>
              <w:i/>
              <w:lang w:val="nl-NL"/>
            </w:rPr>
          </w:rPrChange>
        </w:rPr>
        <w:t>4.1.3 hieronder</w:t>
      </w:r>
      <w:r w:rsidR="000824C2" w:rsidRPr="00E15CDD">
        <w:rPr>
          <w:rFonts w:cs="Times New Roman"/>
          <w:i/>
          <w:rPrChange w:id="1969" w:author="Stagair1" w:date="2018-05-08T16:40:00Z">
            <w:rPr>
              <w:rFonts w:cs="Times New Roman"/>
              <w:i/>
              <w:lang w:val="nl-NL"/>
            </w:rPr>
          </w:rPrChange>
        </w:rPr>
        <w:fldChar w:fldCharType="end"/>
      </w:r>
      <w:r w:rsidR="009C0A17" w:rsidRPr="00E15CDD">
        <w:rPr>
          <w:rFonts w:cs="Times New Roman"/>
          <w:rPrChange w:id="1970" w:author="Stagair1" w:date="2018-05-08T16:40:00Z">
            <w:rPr>
              <w:rFonts w:cs="Times New Roman"/>
              <w:lang w:val="nl-NL"/>
            </w:rPr>
          </w:rPrChange>
        </w:rPr>
        <w:t>. Een Cloud opstelling die voorzien is van gemakkelijk</w:t>
      </w:r>
      <w:r w:rsidR="00441E30" w:rsidRPr="00E15CDD">
        <w:rPr>
          <w:rFonts w:cs="Times New Roman"/>
          <w:rPrChange w:id="1971" w:author="Stagair1" w:date="2018-05-08T16:40:00Z">
            <w:rPr>
              <w:rFonts w:cs="Times New Roman"/>
              <w:lang w:val="nl-NL"/>
            </w:rPr>
          </w:rPrChange>
        </w:rPr>
        <w:t>e</w:t>
      </w:r>
      <w:r w:rsidR="009C0A17" w:rsidRPr="00E15CDD">
        <w:rPr>
          <w:rFonts w:cs="Times New Roman"/>
          <w:rPrChange w:id="1972" w:author="Stagair1" w:date="2018-05-08T16:40:00Z">
            <w:rPr>
              <w:rFonts w:cs="Times New Roman"/>
              <w:lang w:val="nl-NL"/>
            </w:rPr>
          </w:rPrChange>
        </w:rPr>
        <w:t xml:space="preserve"> toegang tot data</w:t>
      </w:r>
      <w:r w:rsidR="00441E30" w:rsidRPr="00E15CDD">
        <w:rPr>
          <w:rFonts w:cs="Times New Roman"/>
          <w:rPrChange w:id="1973" w:author="Stagair1" w:date="2018-05-08T16:40:00Z">
            <w:rPr>
              <w:rFonts w:cs="Times New Roman"/>
              <w:lang w:val="nl-NL"/>
            </w:rPr>
          </w:rPrChange>
        </w:rPr>
        <w:t>,</w:t>
      </w:r>
      <w:r w:rsidR="009C0A17" w:rsidRPr="00E15CDD">
        <w:rPr>
          <w:rFonts w:cs="Times New Roman"/>
          <w:rPrChange w:id="1974" w:author="Stagair1" w:date="2018-05-08T16:40:00Z">
            <w:rPr>
              <w:rFonts w:cs="Times New Roman"/>
              <w:lang w:val="nl-NL"/>
            </w:rPr>
          </w:rPrChange>
        </w:rPr>
        <w:t xml:space="preserve"> zal alles binnen het netwerk dat geen data inhoudt zo </w:t>
      </w:r>
      <w:r w:rsidR="002224CF" w:rsidRPr="00E15CDD">
        <w:rPr>
          <w:rFonts w:cs="Times New Roman"/>
          <w:rPrChange w:id="1975" w:author="Stagair1" w:date="2018-05-08T16:40:00Z">
            <w:rPr>
              <w:rFonts w:cs="Times New Roman"/>
              <w:lang w:val="nl-NL"/>
            </w:rPr>
          </w:rPrChange>
        </w:rPr>
        <w:t>goed</w:t>
      </w:r>
      <w:r w:rsidR="009C0A17" w:rsidRPr="00E15CDD">
        <w:rPr>
          <w:rFonts w:cs="Times New Roman"/>
          <w:rPrChange w:id="1976" w:author="Stagair1" w:date="2018-05-08T16:40:00Z">
            <w:rPr>
              <w:rFonts w:cs="Times New Roman"/>
              <w:lang w:val="nl-NL"/>
            </w:rPr>
          </w:rPrChange>
        </w:rPr>
        <w:t xml:space="preserve"> mogelijk proberen afsche</w:t>
      </w:r>
      <w:r w:rsidR="002224CF" w:rsidRPr="00E15CDD">
        <w:rPr>
          <w:rFonts w:cs="Times New Roman"/>
          <w:rPrChange w:id="1977" w:author="Stagair1" w:date="2018-05-08T16:40:00Z">
            <w:rPr>
              <w:rFonts w:cs="Times New Roman"/>
              <w:lang w:val="nl-NL"/>
            </w:rPr>
          </w:rPrChange>
        </w:rPr>
        <w:t>rmen van de publieke gebruiker.</w:t>
      </w:r>
    </w:p>
    <w:p w14:paraId="51988875" w14:textId="77777777" w:rsidR="002224CF" w:rsidRPr="00E15CDD" w:rsidRDefault="002224CF" w:rsidP="00873CEF">
      <w:pPr>
        <w:rPr>
          <w:rFonts w:cs="Times New Roman"/>
          <w:rPrChange w:id="1978" w:author="Stagair1" w:date="2018-05-08T16:40:00Z">
            <w:rPr>
              <w:rFonts w:cs="Times New Roman"/>
              <w:lang w:val="nl-NL"/>
            </w:rPr>
          </w:rPrChange>
        </w:rPr>
      </w:pPr>
      <w:r w:rsidRPr="00E15CDD">
        <w:rPr>
          <w:rFonts w:cs="Times New Roman"/>
          <w:b/>
          <w:rPrChange w:id="1979" w:author="Stagair1" w:date="2018-05-08T16:40:00Z">
            <w:rPr>
              <w:rFonts w:cs="Times New Roman"/>
              <w:b/>
              <w:lang w:val="nl-NL"/>
            </w:rPr>
          </w:rPrChange>
        </w:rPr>
        <w:t xml:space="preserve">Conclusie: </w:t>
      </w:r>
      <w:r w:rsidRPr="00E15CDD">
        <w:rPr>
          <w:rFonts w:cs="Times New Roman"/>
          <w:rPrChange w:id="1980" w:author="Stagair1" w:date="2018-05-08T16:40:00Z">
            <w:rPr>
              <w:rFonts w:cs="Times New Roman"/>
              <w:lang w:val="nl-NL"/>
            </w:rPr>
          </w:rPrChange>
        </w:rPr>
        <w:t>De meest ideale oplossing tussen VPN en Cloud hangt volledig af van het doel dat men wil bereiken en de personen die er gebruik van zullen maken.</w:t>
      </w:r>
      <w:r w:rsidR="00C447AC" w:rsidRPr="00E15CDD">
        <w:rPr>
          <w:rFonts w:cs="Times New Roman"/>
          <w:rPrChange w:id="1981" w:author="Stagair1" w:date="2018-05-08T16:40:00Z">
            <w:rPr>
              <w:rFonts w:cs="Times New Roman"/>
              <w:lang w:val="nl-NL"/>
            </w:rPr>
          </w:rPrChange>
        </w:rPr>
        <w:t xml:space="preserve"> Aangezien er in </w:t>
      </w:r>
      <w:r w:rsidRPr="00E15CDD">
        <w:rPr>
          <w:rFonts w:cs="Times New Roman"/>
          <w:rPrChange w:id="1982" w:author="Stagair1" w:date="2018-05-08T16:40:00Z">
            <w:rPr>
              <w:rFonts w:cs="Times New Roman"/>
              <w:lang w:val="nl-NL"/>
            </w:rPr>
          </w:rPrChange>
        </w:rPr>
        <w:t>deze situatie</w:t>
      </w:r>
      <w:r w:rsidR="00C447AC" w:rsidRPr="00E15CDD">
        <w:rPr>
          <w:rFonts w:cs="Times New Roman"/>
          <w:rPrChange w:id="1983" w:author="Stagair1" w:date="2018-05-08T16:40:00Z">
            <w:rPr>
              <w:rFonts w:cs="Times New Roman"/>
              <w:lang w:val="nl-NL"/>
            </w:rPr>
          </w:rPrChange>
        </w:rPr>
        <w:t xml:space="preserve"> enkel</w:t>
      </w:r>
      <w:r w:rsidRPr="00E15CDD">
        <w:rPr>
          <w:rFonts w:cs="Times New Roman"/>
          <w:rPrChange w:id="1984" w:author="Stagair1" w:date="2018-05-08T16:40:00Z">
            <w:rPr>
              <w:rFonts w:cs="Times New Roman"/>
              <w:lang w:val="nl-NL"/>
            </w:rPr>
          </w:rPrChange>
        </w:rPr>
        <w:t xml:space="preserve"> nood is aan gemakkelijke toegang tot data </w:t>
      </w:r>
      <w:r w:rsidR="00C447AC" w:rsidRPr="00E15CDD">
        <w:rPr>
          <w:rFonts w:cs="Times New Roman"/>
          <w:rPrChange w:id="1985" w:author="Stagair1" w:date="2018-05-08T16:40:00Z">
            <w:rPr>
              <w:rFonts w:cs="Times New Roman"/>
              <w:lang w:val="nl-NL"/>
            </w:rPr>
          </w:rPrChange>
        </w:rPr>
        <w:t>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weer een zee van beveiligingsproblemen introduceren.</w:t>
      </w:r>
    </w:p>
    <w:p w14:paraId="63B7E4A4" w14:textId="77777777" w:rsidR="00E245BA" w:rsidRPr="00E15CDD" w:rsidRDefault="00E245BA" w:rsidP="00873CEF">
      <w:pPr>
        <w:rPr>
          <w:rFonts w:cs="Times New Roman"/>
          <w:rPrChange w:id="1986" w:author="Stagair1" w:date="2018-05-08T16:40:00Z">
            <w:rPr>
              <w:rFonts w:cs="Times New Roman"/>
              <w:lang w:val="nl-NL"/>
            </w:rPr>
          </w:rPrChange>
        </w:rPr>
      </w:pPr>
    </w:p>
    <w:p w14:paraId="20CB5640" w14:textId="77777777" w:rsidR="002B2C8A" w:rsidRPr="00E15CDD" w:rsidRDefault="00A12C6D" w:rsidP="002352AB">
      <w:pPr>
        <w:pStyle w:val="Kop3"/>
        <w:rPr>
          <w:rPrChange w:id="1987" w:author="Stagair1" w:date="2018-05-08T16:40:00Z">
            <w:rPr>
              <w:lang w:val="nl-NL"/>
            </w:rPr>
          </w:rPrChange>
        </w:rPr>
      </w:pPr>
      <w:bookmarkStart w:id="1988" w:name="_Toc509827076"/>
      <w:bookmarkStart w:id="1989" w:name="_Ref509828397"/>
      <w:bookmarkStart w:id="1990" w:name="_Toc512841419"/>
      <w:r w:rsidRPr="00E15CDD">
        <w:rPr>
          <w:rPrChange w:id="1991" w:author="Stagair1" w:date="2018-05-08T16:40:00Z">
            <w:rPr>
              <w:lang w:val="nl-NL"/>
            </w:rPr>
          </w:rPrChange>
        </w:rPr>
        <w:t>Keuze aan</w:t>
      </w:r>
      <w:r w:rsidR="00333A5B" w:rsidRPr="00E15CDD">
        <w:rPr>
          <w:rPrChange w:id="1992" w:author="Stagair1" w:date="2018-05-08T16:40:00Z">
            <w:rPr>
              <w:lang w:val="nl-NL"/>
            </w:rPr>
          </w:rPrChange>
        </w:rPr>
        <w:t xml:space="preserve"> Cloud-op</w:t>
      </w:r>
      <w:r w:rsidR="00E50522" w:rsidRPr="00E15CDD">
        <w:rPr>
          <w:rPrChange w:id="1993" w:author="Stagair1" w:date="2018-05-08T16:40:00Z">
            <w:rPr>
              <w:lang w:val="nl-NL"/>
            </w:rPr>
          </w:rPrChange>
        </w:rPr>
        <w:t>stellingen</w:t>
      </w:r>
      <w:bookmarkEnd w:id="1988"/>
      <w:bookmarkEnd w:id="1989"/>
      <w:bookmarkEnd w:id="1990"/>
    </w:p>
    <w:p w14:paraId="33B89397" w14:textId="77777777" w:rsidR="00BE3D44" w:rsidRPr="00E15CDD" w:rsidRDefault="000D3D61" w:rsidP="00BE3D44">
      <w:pPr>
        <w:rPr>
          <w:rFonts w:cs="Times New Roman"/>
          <w:rPrChange w:id="1994" w:author="Stagair1" w:date="2018-05-08T16:40:00Z">
            <w:rPr>
              <w:rFonts w:cs="Times New Roman"/>
              <w:lang w:val="nl-NL"/>
            </w:rPr>
          </w:rPrChange>
        </w:rPr>
      </w:pPr>
      <w:r w:rsidRPr="00E15CDD">
        <w:rPr>
          <w:rFonts w:cs="Times New Roman"/>
          <w:rPrChange w:id="1995" w:author="Stagair1" w:date="2018-05-08T16:40:00Z">
            <w:rPr>
              <w:rFonts w:cs="Times New Roman"/>
              <w:lang w:val="nl-NL"/>
            </w:rPr>
          </w:rPrChange>
        </w:rPr>
        <w:t>Men kan een Cloud-</w:t>
      </w:r>
      <w:r w:rsidR="00BE3D44" w:rsidRPr="00E15CDD">
        <w:rPr>
          <w:rFonts w:cs="Times New Roman"/>
          <w:rPrChange w:id="1996" w:author="Stagair1" w:date="2018-05-08T16:40:00Z">
            <w:rPr>
              <w:rFonts w:cs="Times New Roman"/>
              <w:lang w:val="nl-NL"/>
            </w:rPr>
          </w:rPrChange>
        </w:rPr>
        <w:t>opstelling steeds categoriseren onder één van de volgende types:</w:t>
      </w:r>
    </w:p>
    <w:p w14:paraId="4B02E67D" w14:textId="77777777" w:rsidR="00BE3D44" w:rsidRPr="00E15CDD" w:rsidRDefault="00BE3D44" w:rsidP="00BE3D44">
      <w:pPr>
        <w:pStyle w:val="Lijstalinea"/>
        <w:numPr>
          <w:ilvl w:val="0"/>
          <w:numId w:val="2"/>
        </w:numPr>
        <w:rPr>
          <w:rFonts w:cs="Times New Roman"/>
          <w:rPrChange w:id="1997" w:author="Stagair1" w:date="2018-05-08T16:40:00Z">
            <w:rPr>
              <w:rFonts w:cs="Times New Roman"/>
              <w:lang w:val="nl-NL"/>
            </w:rPr>
          </w:rPrChange>
        </w:rPr>
      </w:pPr>
      <w:r w:rsidRPr="00E15CDD">
        <w:rPr>
          <w:rFonts w:cs="Times New Roman"/>
          <w:rPrChange w:id="1998" w:author="Stagair1" w:date="2018-05-08T16:40:00Z">
            <w:rPr>
              <w:rFonts w:cs="Times New Roman"/>
              <w:lang w:val="nl-NL"/>
            </w:rPr>
          </w:rPrChange>
        </w:rPr>
        <w:t>Publieke Cloud</w:t>
      </w:r>
    </w:p>
    <w:p w14:paraId="4951330F" w14:textId="77777777" w:rsidR="00BE3D44" w:rsidRPr="00E15CDD" w:rsidRDefault="00BE3D44" w:rsidP="00BE3D44">
      <w:pPr>
        <w:pStyle w:val="Lijstalinea"/>
        <w:numPr>
          <w:ilvl w:val="0"/>
          <w:numId w:val="2"/>
        </w:numPr>
        <w:rPr>
          <w:rFonts w:cs="Times New Roman"/>
          <w:rPrChange w:id="1999" w:author="Stagair1" w:date="2018-05-08T16:40:00Z">
            <w:rPr>
              <w:rFonts w:cs="Times New Roman"/>
              <w:lang w:val="nl-NL"/>
            </w:rPr>
          </w:rPrChange>
        </w:rPr>
      </w:pPr>
      <w:r w:rsidRPr="00E15CDD">
        <w:rPr>
          <w:rFonts w:cs="Times New Roman"/>
          <w:rPrChange w:id="2000" w:author="Stagair1" w:date="2018-05-08T16:40:00Z">
            <w:rPr>
              <w:rFonts w:cs="Times New Roman"/>
              <w:lang w:val="nl-NL"/>
            </w:rPr>
          </w:rPrChange>
        </w:rPr>
        <w:t>Private Cloud</w:t>
      </w:r>
    </w:p>
    <w:p w14:paraId="4B20A4A2" w14:textId="77777777" w:rsidR="00BE3D44" w:rsidRPr="00E15CDD" w:rsidRDefault="00BE3D44" w:rsidP="00BE3D44">
      <w:pPr>
        <w:pStyle w:val="Lijstalinea"/>
        <w:numPr>
          <w:ilvl w:val="0"/>
          <w:numId w:val="2"/>
        </w:numPr>
        <w:rPr>
          <w:rFonts w:cs="Times New Roman"/>
          <w:rPrChange w:id="2001" w:author="Stagair1" w:date="2018-05-08T16:40:00Z">
            <w:rPr>
              <w:rFonts w:cs="Times New Roman"/>
              <w:lang w:val="nl-NL"/>
            </w:rPr>
          </w:rPrChange>
        </w:rPr>
      </w:pPr>
      <w:r w:rsidRPr="00E15CDD">
        <w:rPr>
          <w:rFonts w:cs="Times New Roman"/>
          <w:rPrChange w:id="2002" w:author="Stagair1" w:date="2018-05-08T16:40:00Z">
            <w:rPr>
              <w:rFonts w:cs="Times New Roman"/>
              <w:lang w:val="nl-NL"/>
            </w:rPr>
          </w:rPrChange>
        </w:rPr>
        <w:t>Hybride Cloud</w:t>
      </w:r>
    </w:p>
    <w:p w14:paraId="3E58C10E" w14:textId="77777777" w:rsidR="005A0387" w:rsidRPr="00E15CDD" w:rsidRDefault="005A0387" w:rsidP="005A0387">
      <w:pPr>
        <w:rPr>
          <w:rFonts w:cs="Times New Roman"/>
          <w:rPrChange w:id="2003" w:author="Stagair1" w:date="2018-05-08T16:40:00Z">
            <w:rPr>
              <w:rFonts w:cs="Times New Roman"/>
              <w:lang w:val="nl-NL"/>
            </w:rPr>
          </w:rPrChange>
        </w:rPr>
      </w:pPr>
      <w:r w:rsidRPr="0056094B">
        <w:rPr>
          <w:noProof/>
          <w:lang w:eastAsia="nl-BE"/>
        </w:rPr>
        <w:drawing>
          <wp:inline distT="0" distB="0" distL="0" distR="0" wp14:anchorId="0A76A08E" wp14:editId="03FA282E">
            <wp:extent cx="5652135" cy="2551861"/>
            <wp:effectExtent l="0" t="0" r="5715" b="1270"/>
            <wp:docPr id="64" name="Picture 64" descr="http://www.impressico.com/wp-content/uploads/2015/11/Hybrid_cloud_comb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www.impressico.com/wp-content/uploads/2015/11/Hybrid_cloud_combo.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652135" cy="2551861"/>
                    </a:xfrm>
                    <a:prstGeom prst="rect">
                      <a:avLst/>
                    </a:prstGeom>
                    <a:noFill/>
                    <a:ln>
                      <a:noFill/>
                    </a:ln>
                  </pic:spPr>
                </pic:pic>
              </a:graphicData>
            </a:graphic>
          </wp:inline>
        </w:drawing>
      </w:r>
    </w:p>
    <w:p w14:paraId="6DF306A2" w14:textId="77777777" w:rsidR="00DE04C3" w:rsidRPr="00E15CDD" w:rsidRDefault="00DE04C3" w:rsidP="00DE04C3">
      <w:pPr>
        <w:pStyle w:val="Bijschrift"/>
        <w:rPr>
          <w:rFonts w:cs="Times New Roman"/>
          <w:sz w:val="20"/>
          <w:rPrChange w:id="2004" w:author="Stagair1" w:date="2018-05-08T16:40:00Z">
            <w:rPr>
              <w:rFonts w:cs="Times New Roman"/>
              <w:sz w:val="20"/>
              <w:lang w:val="nl-NL"/>
            </w:rPr>
          </w:rPrChange>
        </w:rPr>
      </w:pPr>
      <w:bookmarkStart w:id="2005" w:name="_Toc509850457"/>
      <w:bookmarkStart w:id="2006" w:name="_Toc512457914"/>
      <w:r w:rsidRPr="00E15CDD">
        <w:rPr>
          <w:rPrChange w:id="2007" w:author="Stagair1" w:date="2018-05-08T16:40:00Z">
            <w:rPr>
              <w:lang w:val="nl-NL"/>
            </w:rPr>
          </w:rPrChange>
        </w:rPr>
        <w:t xml:space="preserve">Figuur </w:t>
      </w:r>
      <w:ins w:id="2008" w:author="Stagair1" w:date="2018-05-08T17:40:00Z">
        <w:r w:rsidR="00060962">
          <w:fldChar w:fldCharType="begin"/>
        </w:r>
        <w:r w:rsidR="00060962">
          <w:instrText xml:space="preserve"> STYLEREF 1 \s </w:instrText>
        </w:r>
      </w:ins>
      <w:r w:rsidR="00060962">
        <w:fldChar w:fldCharType="separate"/>
      </w:r>
      <w:r w:rsidR="00060962">
        <w:rPr>
          <w:noProof/>
        </w:rPr>
        <w:t>4</w:t>
      </w:r>
      <w:ins w:id="200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010" w:author="Stagair1" w:date="2018-05-08T17:40:00Z">
        <w:r w:rsidR="00060962">
          <w:rPr>
            <w:noProof/>
          </w:rPr>
          <w:t>2</w:t>
        </w:r>
        <w:r w:rsidR="00060962">
          <w:fldChar w:fldCharType="end"/>
        </w:r>
      </w:ins>
      <w:del w:id="2011" w:author="Stagair1" w:date="2018-05-08T16:39:00Z">
        <w:r w:rsidR="006463A1" w:rsidRPr="00E15CDD" w:rsidDel="00E15CDD">
          <w:rPr>
            <w:rPrChange w:id="2012" w:author="Stagair1" w:date="2018-05-08T16:40:00Z">
              <w:rPr>
                <w:lang w:val="nl-NL"/>
              </w:rPr>
            </w:rPrChange>
          </w:rPr>
          <w:fldChar w:fldCharType="begin"/>
        </w:r>
        <w:r w:rsidR="006463A1" w:rsidRPr="00E15CDD" w:rsidDel="00E15CDD">
          <w:rPr>
            <w:rPrChange w:id="2013" w:author="Stagair1" w:date="2018-05-08T16:40:00Z">
              <w:rPr>
                <w:lang w:val="nl-NL"/>
              </w:rPr>
            </w:rPrChange>
          </w:rPr>
          <w:delInstrText xml:space="preserve"> STYLEREF 1 \s </w:delInstrText>
        </w:r>
        <w:r w:rsidR="006463A1" w:rsidRPr="00E15CDD" w:rsidDel="00E15CDD">
          <w:rPr>
            <w:rPrChange w:id="2014" w:author="Stagair1" w:date="2018-05-08T16:40:00Z">
              <w:rPr>
                <w:lang w:val="nl-NL"/>
              </w:rPr>
            </w:rPrChange>
          </w:rPr>
          <w:fldChar w:fldCharType="separate"/>
        </w:r>
        <w:r w:rsidR="006463A1" w:rsidRPr="00E15CDD" w:rsidDel="00E15CDD">
          <w:rPr>
            <w:rPrChange w:id="2015" w:author="Stagair1" w:date="2018-05-08T16:40:00Z">
              <w:rPr>
                <w:lang w:val="nl-NL"/>
              </w:rPr>
            </w:rPrChange>
          </w:rPr>
          <w:delText>4</w:delText>
        </w:r>
        <w:r w:rsidR="006463A1" w:rsidRPr="00E15CDD" w:rsidDel="00E15CDD">
          <w:rPr>
            <w:rPrChange w:id="2016" w:author="Stagair1" w:date="2018-05-08T16:40:00Z">
              <w:rPr>
                <w:lang w:val="nl-NL"/>
              </w:rPr>
            </w:rPrChange>
          </w:rPr>
          <w:fldChar w:fldCharType="end"/>
        </w:r>
        <w:r w:rsidR="006463A1" w:rsidRPr="00E15CDD" w:rsidDel="00E15CDD">
          <w:rPr>
            <w:rPrChange w:id="2017" w:author="Stagair1" w:date="2018-05-08T16:40:00Z">
              <w:rPr>
                <w:lang w:val="nl-NL"/>
              </w:rPr>
            </w:rPrChange>
          </w:rPr>
          <w:noBreakHyphen/>
        </w:r>
        <w:r w:rsidR="006463A1" w:rsidRPr="00E15CDD" w:rsidDel="00E15CDD">
          <w:rPr>
            <w:rPrChange w:id="2018" w:author="Stagair1" w:date="2018-05-08T16:40:00Z">
              <w:rPr>
                <w:lang w:val="nl-NL"/>
              </w:rPr>
            </w:rPrChange>
          </w:rPr>
          <w:fldChar w:fldCharType="begin"/>
        </w:r>
        <w:r w:rsidR="006463A1" w:rsidRPr="00E15CDD" w:rsidDel="00E15CDD">
          <w:rPr>
            <w:rPrChange w:id="2019" w:author="Stagair1" w:date="2018-05-08T16:40:00Z">
              <w:rPr>
                <w:lang w:val="nl-NL"/>
              </w:rPr>
            </w:rPrChange>
          </w:rPr>
          <w:delInstrText xml:space="preserve"> SEQ Figuur \* ARABIC \s 1 </w:delInstrText>
        </w:r>
        <w:r w:rsidR="006463A1" w:rsidRPr="00E15CDD" w:rsidDel="00E15CDD">
          <w:rPr>
            <w:rPrChange w:id="2020" w:author="Stagair1" w:date="2018-05-08T16:40:00Z">
              <w:rPr>
                <w:lang w:val="nl-NL"/>
              </w:rPr>
            </w:rPrChange>
          </w:rPr>
          <w:fldChar w:fldCharType="separate"/>
        </w:r>
        <w:r w:rsidR="006463A1" w:rsidRPr="00E15CDD" w:rsidDel="00E15CDD">
          <w:rPr>
            <w:rPrChange w:id="2021" w:author="Stagair1" w:date="2018-05-08T16:40:00Z">
              <w:rPr>
                <w:lang w:val="nl-NL"/>
              </w:rPr>
            </w:rPrChange>
          </w:rPr>
          <w:delText>2</w:delText>
        </w:r>
        <w:r w:rsidR="006463A1" w:rsidRPr="00E15CDD" w:rsidDel="00E15CDD">
          <w:rPr>
            <w:rPrChange w:id="2022" w:author="Stagair1" w:date="2018-05-08T16:40:00Z">
              <w:rPr>
                <w:lang w:val="nl-NL"/>
              </w:rPr>
            </w:rPrChange>
          </w:rPr>
          <w:fldChar w:fldCharType="end"/>
        </w:r>
      </w:del>
      <w:r w:rsidRPr="00E15CDD">
        <w:rPr>
          <w:rPrChange w:id="2023" w:author="Stagair1" w:date="2018-05-08T16:40:00Z">
            <w:rPr>
              <w:lang w:val="nl-NL"/>
            </w:rPr>
          </w:rPrChange>
        </w:rPr>
        <w:t>: Verschillen tussen private, hybride en publieke Cloud.</w:t>
      </w:r>
      <w:r w:rsidRPr="00E15CDD">
        <w:rPr>
          <w:rFonts w:cs="Times New Roman"/>
          <w:rPrChange w:id="2024" w:author="Stagair1" w:date="2018-05-08T16:40:00Z">
            <w:rPr>
              <w:rFonts w:cs="Times New Roman"/>
              <w:lang w:val="nl-NL"/>
            </w:rPr>
          </w:rPrChange>
        </w:rPr>
        <w:t xml:space="preserve"> </w:t>
      </w:r>
      <w:sdt>
        <w:sdtPr>
          <w:rPr>
            <w:rFonts w:cs="Times New Roman"/>
          </w:rPr>
          <w:id w:val="-986251843"/>
          <w:citation/>
        </w:sdtPr>
        <w:sdtContent>
          <w:r w:rsidRPr="00E15CDD">
            <w:rPr>
              <w:rFonts w:cs="Times New Roman"/>
              <w:rPrChange w:id="2025" w:author="Stagair1" w:date="2018-05-08T16:40:00Z">
                <w:rPr>
                  <w:rFonts w:cs="Times New Roman"/>
                  <w:lang w:val="nl-NL"/>
                </w:rPr>
              </w:rPrChange>
            </w:rPr>
            <w:fldChar w:fldCharType="begin"/>
          </w:r>
          <w:r w:rsidRPr="00E15CDD">
            <w:rPr>
              <w:rFonts w:cs="Times New Roman"/>
              <w:rPrChange w:id="2026" w:author="Stagair1" w:date="2018-05-08T16:40:00Z">
                <w:rPr>
                  <w:rFonts w:cs="Times New Roman"/>
                  <w:lang w:val="nl-NL"/>
                </w:rPr>
              </w:rPrChange>
            </w:rPr>
            <w:instrText xml:space="preserve"> CITATION Pri18 \l 1033 </w:instrText>
          </w:r>
          <w:r w:rsidRPr="00E15CDD">
            <w:rPr>
              <w:rFonts w:cs="Times New Roman"/>
              <w:rPrChange w:id="2027" w:author="Stagair1" w:date="2018-05-08T16:40:00Z">
                <w:rPr>
                  <w:rFonts w:cs="Times New Roman"/>
                  <w:lang w:val="nl-NL"/>
                </w:rPr>
              </w:rPrChange>
            </w:rPr>
            <w:fldChar w:fldCharType="separate"/>
          </w:r>
          <w:r w:rsidR="006F20A4" w:rsidRPr="00E15CDD">
            <w:rPr>
              <w:rFonts w:cs="Times New Roman"/>
              <w:rPrChange w:id="2028" w:author="Stagair1" w:date="2018-05-08T16:40:00Z">
                <w:rPr>
                  <w:rFonts w:cs="Times New Roman"/>
                  <w:noProof/>
                  <w:lang w:val="nl-NL"/>
                </w:rPr>
              </w:rPrChange>
            </w:rPr>
            <w:t>[8]</w:t>
          </w:r>
          <w:r w:rsidRPr="00E15CDD">
            <w:rPr>
              <w:rFonts w:cs="Times New Roman"/>
              <w:rPrChange w:id="2029" w:author="Stagair1" w:date="2018-05-08T16:40:00Z">
                <w:rPr>
                  <w:rFonts w:cs="Times New Roman"/>
                  <w:lang w:val="nl-NL"/>
                </w:rPr>
              </w:rPrChange>
            </w:rPr>
            <w:fldChar w:fldCharType="end"/>
          </w:r>
        </w:sdtContent>
      </w:sdt>
      <w:bookmarkEnd w:id="2005"/>
      <w:bookmarkEnd w:id="2006"/>
    </w:p>
    <w:p w14:paraId="1F5258CF" w14:textId="77777777" w:rsidR="00B509DA" w:rsidRPr="00E15CDD" w:rsidRDefault="005A0626" w:rsidP="00B509DA">
      <w:pPr>
        <w:rPr>
          <w:rFonts w:cs="Times New Roman"/>
          <w:rPrChange w:id="2030" w:author="Stagair1" w:date="2018-05-08T16:40:00Z">
            <w:rPr>
              <w:rFonts w:cs="Times New Roman"/>
              <w:lang w:val="nl-NL"/>
            </w:rPr>
          </w:rPrChange>
        </w:rPr>
      </w:pPr>
      <w:sdt>
        <w:sdtPr>
          <w:rPr>
            <w:rFonts w:cs="Times New Roman"/>
          </w:rPr>
          <w:id w:val="-621382740"/>
          <w:citation/>
        </w:sdtPr>
        <w:sdtContent>
          <w:r w:rsidR="00B509DA" w:rsidRPr="00E15CDD">
            <w:rPr>
              <w:rFonts w:cs="Times New Roman"/>
              <w:rPrChange w:id="2031" w:author="Stagair1" w:date="2018-05-08T16:40:00Z">
                <w:rPr>
                  <w:rFonts w:cs="Times New Roman"/>
                  <w:lang w:val="nl-NL"/>
                </w:rPr>
              </w:rPrChange>
            </w:rPr>
            <w:fldChar w:fldCharType="begin"/>
          </w:r>
          <w:r w:rsidR="00AD33D1" w:rsidRPr="00E15CDD">
            <w:rPr>
              <w:rFonts w:cs="Times New Roman"/>
              <w:rPrChange w:id="2032" w:author="Stagair1" w:date="2018-05-08T16:40:00Z">
                <w:rPr>
                  <w:rFonts w:cs="Times New Roman"/>
                  <w:lang w:val="nl-NL"/>
                </w:rPr>
              </w:rPrChange>
            </w:rPr>
            <w:instrText xml:space="preserve">CITATION Mor11 \l 2067 </w:instrText>
          </w:r>
          <w:r w:rsidR="00B509DA" w:rsidRPr="00E15CDD">
            <w:rPr>
              <w:rFonts w:cs="Times New Roman"/>
              <w:rPrChange w:id="2033" w:author="Stagair1" w:date="2018-05-08T16:40:00Z">
                <w:rPr>
                  <w:rFonts w:cs="Times New Roman"/>
                  <w:lang w:val="nl-NL"/>
                </w:rPr>
              </w:rPrChange>
            </w:rPr>
            <w:fldChar w:fldCharType="separate"/>
          </w:r>
          <w:r w:rsidR="006F20A4" w:rsidRPr="00E15CDD">
            <w:rPr>
              <w:rFonts w:cs="Times New Roman"/>
              <w:rPrChange w:id="2034" w:author="Stagair1" w:date="2018-05-08T16:40:00Z">
                <w:rPr>
                  <w:rFonts w:cs="Times New Roman"/>
                  <w:noProof/>
                  <w:lang w:val="nl-NL"/>
                </w:rPr>
              </w:rPrChange>
            </w:rPr>
            <w:t>[9]</w:t>
          </w:r>
          <w:r w:rsidR="00B509DA" w:rsidRPr="00E15CDD">
            <w:rPr>
              <w:rFonts w:cs="Times New Roman"/>
              <w:rPrChange w:id="2035" w:author="Stagair1" w:date="2018-05-08T16:40:00Z">
                <w:rPr>
                  <w:rFonts w:cs="Times New Roman"/>
                  <w:lang w:val="nl-NL"/>
                </w:rPr>
              </w:rPrChange>
            </w:rPr>
            <w:fldChar w:fldCharType="end"/>
          </w:r>
        </w:sdtContent>
      </w:sdt>
    </w:p>
    <w:p w14:paraId="3525BCAA" w14:textId="77777777" w:rsidR="00873CEF" w:rsidRPr="00E15CDD" w:rsidRDefault="00186FC6" w:rsidP="000774F9">
      <w:pPr>
        <w:rPr>
          <w:rFonts w:cs="Times New Roman"/>
          <w:rPrChange w:id="2036" w:author="Stagair1" w:date="2018-05-08T16:40:00Z">
            <w:rPr>
              <w:rFonts w:cs="Times New Roman"/>
              <w:lang w:val="nl-NL"/>
            </w:rPr>
          </w:rPrChange>
        </w:rPr>
      </w:pPr>
      <w:r w:rsidRPr="00E15CDD">
        <w:rPr>
          <w:rFonts w:cs="Times New Roman"/>
          <w:rPrChange w:id="2037" w:author="Stagair1" w:date="2018-05-08T16:40:00Z">
            <w:rPr>
              <w:rFonts w:cs="Times New Roman"/>
              <w:lang w:val="nl-NL"/>
            </w:rPr>
          </w:rPrChange>
        </w:rPr>
        <w:t xml:space="preserve">De publieke Cloud </w:t>
      </w:r>
      <w:r w:rsidR="0089663E" w:rsidRPr="00E15CDD">
        <w:rPr>
          <w:rFonts w:cs="Times New Roman"/>
          <w:rPrChange w:id="2038" w:author="Stagair1" w:date="2018-05-08T16:40:00Z">
            <w:rPr>
              <w:rFonts w:cs="Times New Roman"/>
              <w:lang w:val="nl-NL"/>
            </w:rPr>
          </w:rPrChange>
        </w:rPr>
        <w:t>wordt tegenwoordig het meest gebruikt. Hierbij zal het bedrijf alle data voor de Cloud opslagen op een publieke server</w:t>
      </w:r>
      <w:r w:rsidR="009B2AF2" w:rsidRPr="00E15CDD">
        <w:rPr>
          <w:rFonts w:cs="Times New Roman"/>
          <w:rPrChange w:id="2039" w:author="Stagair1" w:date="2018-05-08T16:40:00Z">
            <w:rPr>
              <w:rFonts w:cs="Times New Roman"/>
              <w:lang w:val="nl-NL"/>
            </w:rPr>
          </w:rPrChange>
        </w:rPr>
        <w:t xml:space="preserve">. Deze </w:t>
      </w:r>
      <w:r w:rsidR="0089663E" w:rsidRPr="00E15CDD">
        <w:rPr>
          <w:rFonts w:cs="Times New Roman"/>
          <w:rPrChange w:id="2040" w:author="Stagair1" w:date="2018-05-08T16:40:00Z">
            <w:rPr>
              <w:rFonts w:cs="Times New Roman"/>
              <w:lang w:val="nl-NL"/>
            </w:rPr>
          </w:rPrChange>
        </w:rPr>
        <w:t xml:space="preserve">servers (vooral de </w:t>
      </w:r>
      <w:r w:rsidR="008D2CB0" w:rsidRPr="00E15CDD">
        <w:rPr>
          <w:rFonts w:cs="Times New Roman"/>
          <w:rPrChange w:id="2041" w:author="Stagair1" w:date="2018-05-08T16:40:00Z">
            <w:rPr>
              <w:rFonts w:cs="Times New Roman"/>
              <w:lang w:val="nl-NL"/>
            </w:rPr>
          </w:rPrChange>
        </w:rPr>
        <w:t>“Enterprise”</w:t>
      </w:r>
      <w:r w:rsidR="0089663E" w:rsidRPr="00E15CDD">
        <w:rPr>
          <w:rFonts w:cs="Times New Roman"/>
          <w:rPrChange w:id="2042" w:author="Stagair1" w:date="2018-05-08T16:40:00Z">
            <w:rPr>
              <w:rFonts w:cs="Times New Roman"/>
              <w:lang w:val="nl-NL"/>
            </w:rPr>
          </w:rPrChange>
        </w:rPr>
        <w:t>) zijn goed beveiligd en voorzien van veel functionaliteit. De functionaliteit ervan hangt af van de provider van de gekozen Cloud en het type Cloud oplossing</w:t>
      </w:r>
      <w:r w:rsidR="00E639BF" w:rsidRPr="00E15CDD">
        <w:rPr>
          <w:rFonts w:cs="Times New Roman"/>
          <w:rPrChange w:id="2043" w:author="Stagair1" w:date="2018-05-08T16:40:00Z">
            <w:rPr>
              <w:rFonts w:cs="Times New Roman"/>
              <w:lang w:val="nl-NL"/>
            </w:rPr>
          </w:rPrChange>
        </w:rPr>
        <w:t>,</w:t>
      </w:r>
      <w:r w:rsidR="0089663E" w:rsidRPr="00E15CDD">
        <w:rPr>
          <w:rFonts w:cs="Times New Roman"/>
          <w:rPrChange w:id="2044" w:author="Stagair1" w:date="2018-05-08T16:40:00Z">
            <w:rPr>
              <w:rFonts w:cs="Times New Roman"/>
              <w:lang w:val="nl-NL"/>
            </w:rPr>
          </w:rPrChange>
        </w:rPr>
        <w:t xml:space="preserve"> dat men wenst</w:t>
      </w:r>
      <w:r w:rsidR="009B2AF2" w:rsidRPr="00E15CDD">
        <w:rPr>
          <w:rFonts w:cs="Times New Roman"/>
          <w:rPrChange w:id="2045" w:author="Stagair1" w:date="2018-05-08T16:40:00Z">
            <w:rPr>
              <w:rFonts w:cs="Times New Roman"/>
              <w:lang w:val="nl-NL"/>
            </w:rPr>
          </w:rPrChange>
        </w:rPr>
        <w:t>.</w:t>
      </w:r>
      <w:r w:rsidR="0089663E" w:rsidRPr="00E15CDD">
        <w:rPr>
          <w:rFonts w:cs="Times New Roman"/>
          <w:rPrChange w:id="2046" w:author="Stagair1" w:date="2018-05-08T16:40:00Z">
            <w:rPr>
              <w:rFonts w:cs="Times New Roman"/>
              <w:lang w:val="nl-NL"/>
            </w:rPr>
          </w:rPrChange>
        </w:rPr>
        <w:t xml:space="preserve"> </w:t>
      </w:r>
      <w:r w:rsidR="00801FF6" w:rsidRPr="00E15CDD">
        <w:rPr>
          <w:rFonts w:cs="Times New Roman"/>
          <w:i/>
          <w:rPrChange w:id="2047" w:author="Stagair1" w:date="2018-05-08T16:40:00Z">
            <w:rPr>
              <w:rFonts w:cs="Times New Roman"/>
              <w:i/>
              <w:lang w:val="nl-NL"/>
            </w:rPr>
          </w:rPrChange>
        </w:rPr>
        <w:t>(</w:t>
      </w:r>
      <w:r w:rsidR="009B2AF2" w:rsidRPr="00E15CDD">
        <w:rPr>
          <w:rFonts w:cs="Times New Roman"/>
          <w:i/>
          <w:rPrChange w:id="2048" w:author="Stagair1" w:date="2018-05-08T16:40:00Z">
            <w:rPr>
              <w:rFonts w:cs="Times New Roman"/>
              <w:i/>
              <w:lang w:val="nl-NL"/>
            </w:rPr>
          </w:rPrChange>
        </w:rPr>
        <w:t>I</w:t>
      </w:r>
      <w:r w:rsidR="0089663E" w:rsidRPr="00E15CDD">
        <w:rPr>
          <w:rFonts w:cs="Times New Roman"/>
          <w:i/>
          <w:rPrChange w:id="2049" w:author="Stagair1" w:date="2018-05-08T16:40:00Z">
            <w:rPr>
              <w:rFonts w:cs="Times New Roman"/>
              <w:i/>
              <w:lang w:val="nl-NL"/>
            </w:rPr>
          </w:rPrChange>
        </w:rPr>
        <w:t>n</w:t>
      </w:r>
      <w:r w:rsidR="000824C2" w:rsidRPr="00E15CDD">
        <w:rPr>
          <w:rFonts w:cs="Times New Roman"/>
          <w:i/>
          <w:rPrChange w:id="2050" w:author="Stagair1" w:date="2018-05-08T16:40:00Z">
            <w:rPr>
              <w:rFonts w:cs="Times New Roman"/>
              <w:i/>
              <w:lang w:val="nl-NL"/>
            </w:rPr>
          </w:rPrChange>
        </w:rPr>
        <w:t xml:space="preserve"> </w:t>
      </w:r>
      <w:r w:rsidR="000824C2" w:rsidRPr="00E15CDD">
        <w:rPr>
          <w:rFonts w:cs="Times New Roman"/>
          <w:i/>
          <w:rPrChange w:id="2051" w:author="Stagair1" w:date="2018-05-08T16:40:00Z">
            <w:rPr>
              <w:rFonts w:cs="Times New Roman"/>
              <w:i/>
              <w:lang w:val="nl-NL"/>
            </w:rPr>
          </w:rPrChange>
        </w:rPr>
        <w:fldChar w:fldCharType="begin"/>
      </w:r>
      <w:r w:rsidR="000824C2" w:rsidRPr="00E15CDD">
        <w:rPr>
          <w:rFonts w:cs="Times New Roman"/>
          <w:i/>
          <w:rPrChange w:id="2052" w:author="Stagair1" w:date="2018-05-08T16:40:00Z">
            <w:rPr>
              <w:rFonts w:cs="Times New Roman"/>
              <w:i/>
              <w:lang w:val="nl-NL"/>
            </w:rPr>
          </w:rPrChange>
        </w:rPr>
        <w:instrText xml:space="preserve"> REF _Ref509828159 \w \h </w:instrText>
      </w:r>
      <w:r w:rsidR="00801FF6" w:rsidRPr="00E15CDD">
        <w:rPr>
          <w:rFonts w:cs="Times New Roman"/>
          <w:i/>
          <w:rPrChange w:id="2053" w:author="Stagair1" w:date="2018-05-08T16:40:00Z">
            <w:rPr>
              <w:rFonts w:cs="Times New Roman"/>
              <w:i/>
              <w:lang w:val="nl-NL"/>
            </w:rPr>
          </w:rPrChange>
        </w:rPr>
        <w:instrText xml:space="preserve"> \* MERGEFORMAT </w:instrText>
      </w:r>
      <w:r w:rsidR="000824C2" w:rsidRPr="00E15CDD">
        <w:rPr>
          <w:rFonts w:cs="Times New Roman"/>
          <w:i/>
          <w:rPrChange w:id="2054" w:author="Stagair1" w:date="2018-05-08T16:40:00Z">
            <w:rPr>
              <w:rFonts w:cs="Times New Roman"/>
              <w:i/>
            </w:rPr>
          </w:rPrChange>
        </w:rPr>
      </w:r>
      <w:r w:rsidR="000824C2" w:rsidRPr="00E15CDD">
        <w:rPr>
          <w:rFonts w:cs="Times New Roman"/>
          <w:i/>
          <w:rPrChange w:id="2055" w:author="Stagair1" w:date="2018-05-08T16:40:00Z">
            <w:rPr>
              <w:rFonts w:cs="Times New Roman"/>
              <w:i/>
              <w:lang w:val="nl-NL"/>
            </w:rPr>
          </w:rPrChange>
        </w:rPr>
        <w:fldChar w:fldCharType="separate"/>
      </w:r>
      <w:r w:rsidR="000824C2" w:rsidRPr="00E15CDD">
        <w:rPr>
          <w:rFonts w:cs="Times New Roman"/>
          <w:i/>
          <w:rPrChange w:id="2056" w:author="Stagair1" w:date="2018-05-08T16:40:00Z">
            <w:rPr>
              <w:rFonts w:cs="Times New Roman"/>
              <w:i/>
              <w:lang w:val="nl-NL"/>
            </w:rPr>
          </w:rPrChange>
        </w:rPr>
        <w:t>4.1.3</w:t>
      </w:r>
      <w:r w:rsidR="000824C2" w:rsidRPr="00E15CDD">
        <w:rPr>
          <w:rFonts w:cs="Times New Roman"/>
          <w:i/>
          <w:rPrChange w:id="2057" w:author="Stagair1" w:date="2018-05-08T16:40:00Z">
            <w:rPr>
              <w:rFonts w:cs="Times New Roman"/>
              <w:i/>
              <w:lang w:val="nl-NL"/>
            </w:rPr>
          </w:rPrChange>
        </w:rPr>
        <w:fldChar w:fldCharType="end"/>
      </w:r>
      <w:r w:rsidR="000824C2" w:rsidRPr="00E15CDD">
        <w:rPr>
          <w:rFonts w:cs="Times New Roman"/>
          <w:i/>
          <w:rPrChange w:id="2058" w:author="Stagair1" w:date="2018-05-08T16:40:00Z">
            <w:rPr>
              <w:rFonts w:cs="Times New Roman"/>
              <w:i/>
              <w:lang w:val="nl-NL"/>
            </w:rPr>
          </w:rPrChange>
        </w:rPr>
        <w:t xml:space="preserve"> </w:t>
      </w:r>
      <w:r w:rsidR="0089663E" w:rsidRPr="00E15CDD">
        <w:rPr>
          <w:rFonts w:cs="Times New Roman"/>
          <w:i/>
          <w:rPrChange w:id="2059" w:author="Stagair1" w:date="2018-05-08T16:40:00Z">
            <w:rPr>
              <w:rFonts w:cs="Times New Roman"/>
              <w:i/>
              <w:lang w:val="nl-NL"/>
            </w:rPr>
          </w:rPrChange>
        </w:rPr>
        <w:t>kan je de verschillende types aan Cloud oplossingen terugvinden</w:t>
      </w:r>
      <w:r w:rsidR="00801FF6" w:rsidRPr="00E15CDD">
        <w:rPr>
          <w:rFonts w:cs="Times New Roman"/>
          <w:i/>
          <w:rPrChange w:id="2060" w:author="Stagair1" w:date="2018-05-08T16:40:00Z">
            <w:rPr>
              <w:rFonts w:cs="Times New Roman"/>
              <w:i/>
              <w:lang w:val="nl-NL"/>
            </w:rPr>
          </w:rPrChange>
        </w:rPr>
        <w:t>)</w:t>
      </w:r>
      <w:r w:rsidR="0089663E" w:rsidRPr="00E15CDD">
        <w:rPr>
          <w:rFonts w:cs="Times New Roman"/>
          <w:i/>
          <w:rPrChange w:id="2061" w:author="Stagair1" w:date="2018-05-08T16:40:00Z">
            <w:rPr>
              <w:rFonts w:cs="Times New Roman"/>
              <w:i/>
              <w:lang w:val="nl-NL"/>
            </w:rPr>
          </w:rPrChange>
        </w:rPr>
        <w:t>.</w:t>
      </w:r>
    </w:p>
    <w:p w14:paraId="03C399D5" w14:textId="77777777" w:rsidR="0089663E" w:rsidRPr="00E15CDD" w:rsidRDefault="00DE04C3" w:rsidP="000774F9">
      <w:pPr>
        <w:rPr>
          <w:rFonts w:cs="Times New Roman"/>
          <w:rPrChange w:id="2062" w:author="Stagair1" w:date="2018-05-08T16:40:00Z">
            <w:rPr>
              <w:rFonts w:cs="Times New Roman"/>
              <w:lang w:val="nl-NL"/>
            </w:rPr>
          </w:rPrChange>
        </w:rPr>
      </w:pPr>
      <w:r w:rsidRPr="00E15CDD">
        <w:rPr>
          <w:rFonts w:cs="Times New Roman"/>
          <w:rPrChange w:id="2063" w:author="Stagair1" w:date="2018-05-08T16:40:00Z">
            <w:rPr>
              <w:rFonts w:cs="Times New Roman"/>
              <w:lang w:val="nl-NL"/>
            </w:rPr>
          </w:rPrChange>
        </w:rPr>
        <w:t>Als men kiest voor een p</w:t>
      </w:r>
      <w:r w:rsidR="0089663E" w:rsidRPr="00E15CDD">
        <w:rPr>
          <w:rFonts w:cs="Times New Roman"/>
          <w:rPrChange w:id="2064" w:author="Stagair1" w:date="2018-05-08T16:40:00Z">
            <w:rPr>
              <w:rFonts w:cs="Times New Roman"/>
              <w:lang w:val="nl-NL"/>
            </w:rPr>
          </w:rPrChange>
        </w:rPr>
        <w:t>rivate Cloud zal die Cloud binnen het bedrijf opgesteld worden (on-premises).</w:t>
      </w:r>
      <w:r w:rsidR="000D3D61" w:rsidRPr="00E15CDD">
        <w:rPr>
          <w:rFonts w:cs="Times New Roman"/>
          <w:rPrChange w:id="2065" w:author="Stagair1" w:date="2018-05-08T16:40:00Z">
            <w:rPr>
              <w:rFonts w:cs="Times New Roman"/>
              <w:lang w:val="nl-NL"/>
            </w:rPr>
          </w:rPrChange>
        </w:rPr>
        <w:t xml:space="preserve"> Bij deze opstelling blijven de gegevens opgeslagen op media dat in de handen van het bedrijf blijft. De controle is</w:t>
      </w:r>
      <w:sdt>
        <w:sdtPr>
          <w:rPr>
            <w:rFonts w:cs="Times New Roman"/>
          </w:rPr>
          <w:id w:val="-714045921"/>
          <w:citation/>
        </w:sdtPr>
        <w:sdtContent>
          <w:r w:rsidR="00BE33E0" w:rsidRPr="00E15CDD">
            <w:rPr>
              <w:rFonts w:cs="Times New Roman"/>
              <w:rPrChange w:id="2066" w:author="Stagair1" w:date="2018-05-08T16:40:00Z">
                <w:rPr>
                  <w:rFonts w:cs="Times New Roman"/>
                  <w:lang w:val="nl-NL"/>
                </w:rPr>
              </w:rPrChange>
            </w:rPr>
            <w:fldChar w:fldCharType="begin"/>
          </w:r>
          <w:r w:rsidR="00BE33E0" w:rsidRPr="00E15CDD">
            <w:rPr>
              <w:rFonts w:cs="Times New Roman"/>
            </w:rPr>
            <w:instrText xml:space="preserve"> CITATION Cit18 \l 2067 </w:instrText>
          </w:r>
          <w:r w:rsidR="00BE33E0" w:rsidRPr="00E15CDD">
            <w:rPr>
              <w:rFonts w:cs="Times New Roman"/>
              <w:rPrChange w:id="2067" w:author="Stagair1" w:date="2018-05-08T16:40:00Z">
                <w:rPr>
                  <w:rFonts w:cs="Times New Roman"/>
                  <w:lang w:val="nl-NL"/>
                </w:rPr>
              </w:rPrChange>
            </w:rPr>
            <w:fldChar w:fldCharType="separate"/>
          </w:r>
          <w:r w:rsidR="006F20A4" w:rsidRPr="00E15CDD">
            <w:rPr>
              <w:rFonts w:cs="Times New Roman"/>
              <w:rPrChange w:id="2068" w:author="Stagair1" w:date="2018-05-08T16:40:00Z">
                <w:rPr>
                  <w:rFonts w:cs="Times New Roman"/>
                  <w:noProof/>
                </w:rPr>
              </w:rPrChange>
            </w:rPr>
            <w:t xml:space="preserve"> [10]</w:t>
          </w:r>
          <w:r w:rsidR="00BE33E0" w:rsidRPr="00E15CDD">
            <w:rPr>
              <w:rFonts w:cs="Times New Roman"/>
              <w:rPrChange w:id="2069" w:author="Stagair1" w:date="2018-05-08T16:40:00Z">
                <w:rPr>
                  <w:rFonts w:cs="Times New Roman"/>
                  <w:lang w:val="nl-NL"/>
                </w:rPr>
              </w:rPrChange>
            </w:rPr>
            <w:fldChar w:fldCharType="end"/>
          </w:r>
        </w:sdtContent>
      </w:sdt>
      <w:r w:rsidR="000D3D61" w:rsidRPr="00E15CDD">
        <w:rPr>
          <w:rFonts w:cs="Times New Roman"/>
          <w:rPrChange w:id="2070" w:author="Stagair1" w:date="2018-05-08T16:40:00Z">
            <w:rPr>
              <w:rFonts w:cs="Times New Roman"/>
              <w:lang w:val="nl-NL"/>
            </w:rPr>
          </w:rPrChange>
        </w:rPr>
        <w:t xml:space="preserve"> hier groter en het bedrijf hoeft de stap niet te zetten om een derde part</w:t>
      </w:r>
      <w:r w:rsidR="009B2AF2" w:rsidRPr="00E15CDD">
        <w:rPr>
          <w:rFonts w:cs="Times New Roman"/>
          <w:rPrChange w:id="2071" w:author="Stagair1" w:date="2018-05-08T16:40:00Z">
            <w:rPr>
              <w:rFonts w:cs="Times New Roman"/>
              <w:lang w:val="nl-NL"/>
            </w:rPr>
          </w:rPrChange>
        </w:rPr>
        <w:t>ij te vertrouwen met hun data. T</w:t>
      </w:r>
      <w:r w:rsidR="000D3D61" w:rsidRPr="00E15CDD">
        <w:rPr>
          <w:rFonts w:cs="Times New Roman"/>
          <w:rPrChange w:id="2072" w:author="Stagair1" w:date="2018-05-08T16:40:00Z">
            <w:rPr>
              <w:rFonts w:cs="Times New Roman"/>
              <w:lang w:val="nl-NL"/>
            </w:rPr>
          </w:rPrChange>
        </w:rPr>
        <w:t xml:space="preserve">evens is het gemakkelijker om op deze manier te werken indien het bedrijf rekening moet houden met bepaalde regels en wetgevingen. </w:t>
      </w:r>
      <w:r w:rsidR="006F7D01" w:rsidRPr="00E15CDD">
        <w:rPr>
          <w:rFonts w:cs="Times New Roman"/>
          <w:rPrChange w:id="2073" w:author="Stagair1" w:date="2018-05-08T16:40:00Z">
            <w:rPr>
              <w:rFonts w:cs="Times New Roman"/>
              <w:lang w:val="nl-NL"/>
            </w:rPr>
          </w:rPrChange>
        </w:rPr>
        <w:t>D</w:t>
      </w:r>
      <w:r w:rsidR="000D3D61" w:rsidRPr="00E15CDD">
        <w:rPr>
          <w:rFonts w:cs="Times New Roman"/>
          <w:rPrChange w:id="2074" w:author="Stagair1" w:date="2018-05-08T16:40:00Z">
            <w:rPr>
              <w:rFonts w:cs="Times New Roman"/>
              <w:lang w:val="nl-NL"/>
            </w:rPr>
          </w:rPrChange>
        </w:rPr>
        <w:t xml:space="preserve">it </w:t>
      </w:r>
      <w:r w:rsidR="006F7D01" w:rsidRPr="00E15CDD">
        <w:rPr>
          <w:rFonts w:cs="Times New Roman"/>
          <w:rPrChange w:id="2075" w:author="Stagair1" w:date="2018-05-08T16:40:00Z">
            <w:rPr>
              <w:rFonts w:cs="Times New Roman"/>
              <w:lang w:val="nl-NL"/>
            </w:rPr>
          </w:rPrChange>
        </w:rPr>
        <w:t xml:space="preserve">wilt </w:t>
      </w:r>
      <w:r w:rsidR="000D3D61" w:rsidRPr="00E15CDD">
        <w:rPr>
          <w:rFonts w:cs="Times New Roman"/>
          <w:rPrChange w:id="2076" w:author="Stagair1" w:date="2018-05-08T16:40:00Z">
            <w:rPr>
              <w:rFonts w:cs="Times New Roman"/>
              <w:lang w:val="nl-NL"/>
            </w:rPr>
          </w:rPrChange>
        </w:rPr>
        <w:t xml:space="preserve">niet zeggen dat een private Cloud omgeving veiliger is dan de publieke, dit hangt volledig af van de </w:t>
      </w:r>
      <w:r w:rsidR="008D2CB0" w:rsidRPr="00E15CDD">
        <w:rPr>
          <w:rFonts w:cs="Times New Roman"/>
          <w:rPrChange w:id="2077" w:author="Stagair1" w:date="2018-05-08T16:40:00Z">
            <w:rPr>
              <w:rFonts w:cs="Times New Roman"/>
              <w:lang w:val="nl-NL"/>
            </w:rPr>
          </w:rPrChange>
        </w:rPr>
        <w:t>mate</w:t>
      </w:r>
      <w:r w:rsidR="000D3D61" w:rsidRPr="00E15CDD">
        <w:rPr>
          <w:rFonts w:cs="Times New Roman"/>
          <w:rPrChange w:id="2078" w:author="Stagair1" w:date="2018-05-08T16:40:00Z">
            <w:rPr>
              <w:rFonts w:cs="Times New Roman"/>
              <w:lang w:val="nl-NL"/>
            </w:rPr>
          </w:rPrChange>
        </w:rPr>
        <w:t xml:space="preserve"> waarin het bedrijf zijn Cloud omgeving kan beveiligen t.o.v. de</w:t>
      </w:r>
      <w:r w:rsidR="00E639BF" w:rsidRPr="00E15CDD">
        <w:rPr>
          <w:rFonts w:cs="Times New Roman"/>
          <w:rPrChange w:id="2079" w:author="Stagair1" w:date="2018-05-08T16:40:00Z">
            <w:rPr>
              <w:rFonts w:cs="Times New Roman"/>
              <w:lang w:val="nl-NL"/>
            </w:rPr>
          </w:rPrChange>
        </w:rPr>
        <w:t xml:space="preserve"> publieke Cloud providers. Welk type</w:t>
      </w:r>
      <w:r w:rsidR="000D3D61" w:rsidRPr="00E15CDD">
        <w:rPr>
          <w:rFonts w:cs="Times New Roman"/>
          <w:rPrChange w:id="2080" w:author="Stagair1" w:date="2018-05-08T16:40:00Z">
            <w:rPr>
              <w:rFonts w:cs="Times New Roman"/>
              <w:lang w:val="nl-NL"/>
            </w:rPr>
          </w:rPrChange>
        </w:rPr>
        <w:t xml:space="preserve"> </w:t>
      </w:r>
      <w:r w:rsidR="00E639BF" w:rsidRPr="00E15CDD">
        <w:rPr>
          <w:rFonts w:cs="Times New Roman"/>
          <w:rPrChange w:id="2081" w:author="Stagair1" w:date="2018-05-08T16:40:00Z">
            <w:rPr>
              <w:rFonts w:cs="Times New Roman"/>
              <w:lang w:val="nl-NL"/>
            </w:rPr>
          </w:rPrChange>
        </w:rPr>
        <w:t>opstelling</w:t>
      </w:r>
      <w:r w:rsidR="000D3D61" w:rsidRPr="00E15CDD">
        <w:rPr>
          <w:rFonts w:cs="Times New Roman"/>
          <w:rPrChange w:id="2082" w:author="Stagair1" w:date="2018-05-08T16:40:00Z">
            <w:rPr>
              <w:rFonts w:cs="Times New Roman"/>
              <w:lang w:val="nl-NL"/>
            </w:rPr>
          </w:rPrChange>
        </w:rPr>
        <w:t xml:space="preserve"> globaal gezien het veiligste is, kan moeilijk gezegd worden, al gaat m</w:t>
      </w:r>
      <w:r w:rsidR="00E639BF" w:rsidRPr="00E15CDD">
        <w:rPr>
          <w:rFonts w:cs="Times New Roman"/>
          <w:rPrChange w:id="2083" w:author="Stagair1" w:date="2018-05-08T16:40:00Z">
            <w:rPr>
              <w:rFonts w:cs="Times New Roman"/>
              <w:lang w:val="nl-NL"/>
            </w:rPr>
          </w:rPrChange>
        </w:rPr>
        <w:t xml:space="preserve">en ervan uit dat publieke Cloud-opstelling </w:t>
      </w:r>
      <w:r w:rsidR="000D3D61" w:rsidRPr="00E15CDD">
        <w:rPr>
          <w:rFonts w:cs="Times New Roman"/>
          <w:rPrChange w:id="2084" w:author="Stagair1" w:date="2018-05-08T16:40:00Z">
            <w:rPr>
              <w:rFonts w:cs="Times New Roman"/>
              <w:lang w:val="nl-NL"/>
            </w:rPr>
          </w:rPrChange>
        </w:rPr>
        <w:t xml:space="preserve">van het </w:t>
      </w:r>
      <w:r w:rsidR="008D2CB0" w:rsidRPr="00E15CDD">
        <w:rPr>
          <w:rFonts w:cs="Times New Roman"/>
          <w:rPrChange w:id="2085" w:author="Stagair1" w:date="2018-05-08T16:40:00Z">
            <w:rPr>
              <w:rFonts w:cs="Times New Roman"/>
              <w:lang w:val="nl-NL"/>
            </w:rPr>
          </w:rPrChange>
        </w:rPr>
        <w:t>Enterprise</w:t>
      </w:r>
      <w:r w:rsidR="000D3D61" w:rsidRPr="00E15CDD">
        <w:rPr>
          <w:rFonts w:cs="Times New Roman"/>
          <w:rPrChange w:id="2086" w:author="Stagair1" w:date="2018-05-08T16:40:00Z">
            <w:rPr>
              <w:rFonts w:cs="Times New Roman"/>
              <w:lang w:val="nl-NL"/>
            </w:rPr>
          </w:rPrChange>
        </w:rPr>
        <w:t xml:space="preserve"> niveau</w:t>
      </w:r>
      <w:r w:rsidR="008D2CB0" w:rsidRPr="00E15CDD">
        <w:rPr>
          <w:rFonts w:cs="Times New Roman"/>
          <w:rPrChange w:id="2087" w:author="Stagair1" w:date="2018-05-08T16:40:00Z">
            <w:rPr>
              <w:rFonts w:cs="Times New Roman"/>
              <w:lang w:val="nl-NL"/>
            </w:rPr>
          </w:rPrChange>
        </w:rPr>
        <w:t xml:space="preserve"> meestal zeer veilig is (enorm weinig geslaagde hackerspogingen hebben zich voorgedaan op Enterprise Cloud omgevingen, ondanks dat er enorm veel crimineel geld te verdienen valt met een geslaagde side-channel attack).</w:t>
      </w:r>
    </w:p>
    <w:p w14:paraId="01F12C37" w14:textId="77777777" w:rsidR="000774F9" w:rsidRPr="00E15CDD" w:rsidRDefault="000774F9" w:rsidP="000774F9">
      <w:pPr>
        <w:rPr>
          <w:rFonts w:cs="Times New Roman"/>
          <w:rPrChange w:id="2088" w:author="Stagair1" w:date="2018-05-08T16:40:00Z">
            <w:rPr>
              <w:rFonts w:cs="Times New Roman"/>
              <w:lang w:val="nl-NL"/>
            </w:rPr>
          </w:rPrChange>
        </w:rPr>
      </w:pPr>
      <w:r w:rsidRPr="00E15CDD">
        <w:rPr>
          <w:rFonts w:cs="Times New Roman"/>
          <w:rPrChange w:id="2089" w:author="Stagair1" w:date="2018-05-08T16:40:00Z">
            <w:rPr>
              <w:rFonts w:cs="Times New Roman"/>
              <w:lang w:val="nl-NL"/>
            </w:rPr>
          </w:rPrChange>
        </w:rPr>
        <w:t>Aangezien de publieke Cloud in sommige gevallen niet aan te raden is</w:t>
      </w:r>
      <w:r w:rsidR="0089663E" w:rsidRPr="00E15CDD">
        <w:rPr>
          <w:rFonts w:cs="Times New Roman"/>
          <w:rPrChange w:id="2090" w:author="Stagair1" w:date="2018-05-08T16:40:00Z">
            <w:rPr>
              <w:rFonts w:cs="Times New Roman"/>
              <w:lang w:val="nl-NL"/>
            </w:rPr>
          </w:rPrChange>
        </w:rPr>
        <w:t xml:space="preserve"> (vanwege legale</w:t>
      </w:r>
      <w:r w:rsidR="00987E82" w:rsidRPr="00E15CDD">
        <w:rPr>
          <w:rFonts w:cs="Times New Roman"/>
          <w:rPrChange w:id="2091" w:author="Stagair1" w:date="2018-05-08T16:40:00Z">
            <w:rPr>
              <w:rFonts w:cs="Times New Roman"/>
              <w:lang w:val="nl-NL"/>
            </w:rPr>
          </w:rPrChange>
        </w:rPr>
        <w:t xml:space="preserve"> redenen of het gebrek aan vertrouwen van data in andermans handen) </w:t>
      </w:r>
      <w:r w:rsidRPr="00E15CDD">
        <w:rPr>
          <w:rFonts w:cs="Times New Roman"/>
          <w:rPrChange w:id="2092" w:author="Stagair1" w:date="2018-05-08T16:40:00Z">
            <w:rPr>
              <w:rFonts w:cs="Times New Roman"/>
              <w:lang w:val="nl-NL"/>
            </w:rPr>
          </w:rPrChange>
        </w:rPr>
        <w:t>zullen de meeste</w:t>
      </w:r>
      <w:r w:rsidR="00407BA1" w:rsidRPr="00E15CDD">
        <w:rPr>
          <w:rFonts w:cs="Times New Roman"/>
          <w:rPrChange w:id="2093" w:author="Stagair1" w:date="2018-05-08T16:40:00Z">
            <w:rPr>
              <w:rFonts w:cs="Times New Roman"/>
              <w:lang w:val="nl-NL"/>
            </w:rPr>
          </w:rPrChange>
        </w:rPr>
        <w:t xml:space="preserve"> </w:t>
      </w:r>
      <w:r w:rsidRPr="00E15CDD">
        <w:rPr>
          <w:rFonts w:cs="Times New Roman"/>
          <w:rPrChange w:id="2094" w:author="Stagair1" w:date="2018-05-08T16:40:00Z">
            <w:rPr>
              <w:rFonts w:cs="Times New Roman"/>
              <w:lang w:val="nl-NL"/>
            </w:rPr>
          </w:rPrChange>
        </w:rPr>
        <w:t>bedrijven opteren voor het gebruik van een private of hybride Cloud omgeving.</w:t>
      </w:r>
      <w:r w:rsidR="00987E82" w:rsidRPr="00E15CDD">
        <w:rPr>
          <w:rFonts w:cs="Times New Roman"/>
          <w:rPrChange w:id="2095" w:author="Stagair1" w:date="2018-05-08T16:40:00Z">
            <w:rPr>
              <w:rFonts w:cs="Times New Roman"/>
              <w:lang w:val="nl-NL"/>
            </w:rPr>
          </w:rPrChange>
        </w:rPr>
        <w:t xml:space="preserve"> Indien het bedrijf echter de expertise of het budget ontbreekt voor een on-premises private Cloud zal het wel moeten opteren voor een publieke Cloud-opstelling. Bovendien kruipt er veel meer werk in de opzet van dergelijke Private Cloud-opstellingen.</w:t>
      </w:r>
      <w:r w:rsidR="009B2AF2" w:rsidRPr="00E15CDD">
        <w:rPr>
          <w:rFonts w:cs="Times New Roman"/>
          <w:rPrChange w:id="2096" w:author="Stagair1" w:date="2018-05-08T16:40:00Z">
            <w:rPr>
              <w:rFonts w:cs="Times New Roman"/>
              <w:lang w:val="nl-NL"/>
            </w:rPr>
          </w:rPrChange>
        </w:rPr>
        <w:t xml:space="preserve"> Voor het ophalen en doorsturen van grote bestanden zal dan ook een snelle internetverbinding en hoge bandbreedte met de site nodig zijn, wat weer extra geld kan kosten.</w:t>
      </w:r>
    </w:p>
    <w:p w14:paraId="1C39F76D" w14:textId="77777777" w:rsidR="00987E82" w:rsidRPr="00E15CDD" w:rsidRDefault="00274183" w:rsidP="000774F9">
      <w:pPr>
        <w:rPr>
          <w:rFonts w:cs="Times New Roman"/>
          <w:rPrChange w:id="2097" w:author="Stagair1" w:date="2018-05-08T16:40:00Z">
            <w:rPr>
              <w:rFonts w:cs="Times New Roman"/>
              <w:lang w:val="nl-NL"/>
            </w:rPr>
          </w:rPrChange>
        </w:rPr>
      </w:pPr>
      <w:r w:rsidRPr="00E15CDD">
        <w:rPr>
          <w:rFonts w:cs="Times New Roman"/>
          <w:rPrChange w:id="2098" w:author="Stagair1" w:date="2018-05-08T16:40:00Z">
            <w:rPr>
              <w:rFonts w:cs="Times New Roman"/>
              <w:lang w:val="nl-NL"/>
            </w:rPr>
          </w:rPrChange>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opent een wereld aan mogelijkheden voor bedrijven. Enerzijds kan het bedrijf bij gebruik van zo een opstelling alle overgevoelige data (of data met wettelijke verplichtingen) on-premises houden, terwijl </w:t>
      </w:r>
      <w:r w:rsidR="00A01369" w:rsidRPr="00E15CDD">
        <w:rPr>
          <w:rFonts w:cs="Times New Roman"/>
          <w:rPrChange w:id="2099" w:author="Stagair1" w:date="2018-05-08T16:40:00Z">
            <w:rPr>
              <w:rFonts w:cs="Times New Roman"/>
              <w:lang w:val="nl-NL"/>
            </w:rPr>
          </w:rPrChange>
        </w:rPr>
        <w:t xml:space="preserve">het </w:t>
      </w:r>
      <w:r w:rsidRPr="00E15CDD">
        <w:rPr>
          <w:rFonts w:cs="Times New Roman"/>
          <w:rPrChange w:id="2100" w:author="Stagair1" w:date="2018-05-08T16:40:00Z">
            <w:rPr>
              <w:rFonts w:cs="Times New Roman"/>
              <w:lang w:val="nl-NL"/>
            </w:rPr>
          </w:rPrChange>
        </w:rPr>
        <w:t>de andere bulk aan minder gevoelige data op publieke servers zet. Deze kunnen</w:t>
      </w:r>
      <w:r w:rsidR="00E172F7" w:rsidRPr="00E15CDD">
        <w:rPr>
          <w:rFonts w:cs="Times New Roman"/>
          <w:rPrChange w:id="2101" w:author="Stagair1" w:date="2018-05-08T16:40:00Z">
            <w:rPr>
              <w:rFonts w:cs="Times New Roman"/>
              <w:lang w:val="nl-NL"/>
            </w:rPr>
          </w:rPrChange>
        </w:rPr>
        <w:t xml:space="preserve"> dan ook seamlessly integrated</w:t>
      </w:r>
      <w:r w:rsidRPr="00E15CDD">
        <w:rPr>
          <w:rFonts w:cs="Times New Roman"/>
          <w:rPrChange w:id="2102" w:author="Stagair1" w:date="2018-05-08T16:40:00Z">
            <w:rPr>
              <w:rFonts w:cs="Times New Roman"/>
              <w:lang w:val="nl-NL"/>
            </w:rPr>
          </w:rPrChange>
        </w:rPr>
        <w:t xml:space="preserve"> zijn in één platform onder éénzelfde web portal met dezelfde authenticatie en autorisatie.</w:t>
      </w:r>
      <w:r w:rsidR="000D0A75" w:rsidRPr="00E15CDD">
        <w:rPr>
          <w:rFonts w:cs="Times New Roman"/>
          <w:rPrChange w:id="2103" w:author="Stagair1" w:date="2018-05-08T16:40:00Z">
            <w:rPr>
              <w:rFonts w:cs="Times New Roman"/>
              <w:lang w:val="nl-NL"/>
            </w:rPr>
          </w:rPrChange>
        </w:rPr>
        <w:t xml:space="preserve"> Het is ook mogelijk om zonder enige moeite bepaalde data te verplaatsen van de lokale naar de publieke servers of omgekeerd. Deze opstelling wordt dus ook dikwijls gebruikt door bedrijven indien zij </w:t>
      </w:r>
      <w:r w:rsidR="00D15371" w:rsidRPr="00E15CDD">
        <w:rPr>
          <w:rFonts w:cs="Times New Roman"/>
          <w:rPrChange w:id="2104" w:author="Stagair1" w:date="2018-05-08T16:40:00Z">
            <w:rPr>
              <w:rFonts w:cs="Times New Roman"/>
              <w:lang w:val="nl-NL"/>
            </w:rPr>
          </w:rPrChange>
        </w:rPr>
        <w:t>stap voor stap willen overschakelen van een publieke naar een private Cloud-opstelling of omgekeerd.</w:t>
      </w:r>
    </w:p>
    <w:p w14:paraId="76D5C1FA" w14:textId="77777777" w:rsidR="00987E82" w:rsidRPr="00E15CDD" w:rsidRDefault="00987E82" w:rsidP="000774F9">
      <w:pPr>
        <w:rPr>
          <w:rFonts w:cs="Times New Roman"/>
          <w:rPrChange w:id="2105" w:author="Stagair1" w:date="2018-05-08T16:40:00Z">
            <w:rPr>
              <w:rFonts w:cs="Times New Roman"/>
              <w:lang w:val="nl-NL"/>
            </w:rPr>
          </w:rPrChange>
        </w:rPr>
      </w:pPr>
      <w:r w:rsidRPr="00E15CDD">
        <w:rPr>
          <w:rFonts w:cs="Times New Roman"/>
          <w:rPrChange w:id="2106" w:author="Stagair1" w:date="2018-05-08T16:40:00Z">
            <w:rPr>
              <w:rFonts w:cs="Times New Roman"/>
              <w:lang w:val="nl-NL"/>
            </w:rPr>
          </w:rPrChange>
        </w:rPr>
        <w:t xml:space="preserve">Voor ICORDA is het soms aangeraden of zelfs wettelijk verplicht om een private of hybride </w:t>
      </w:r>
      <w:r w:rsidR="00E639BF" w:rsidRPr="00E15CDD">
        <w:rPr>
          <w:rFonts w:cs="Times New Roman"/>
          <w:rPrChange w:id="2107" w:author="Stagair1" w:date="2018-05-08T16:40:00Z">
            <w:rPr>
              <w:rFonts w:cs="Times New Roman"/>
              <w:lang w:val="nl-NL"/>
            </w:rPr>
          </w:rPrChange>
        </w:rPr>
        <w:t>opstelling</w:t>
      </w:r>
      <w:r w:rsidRPr="00E15CDD">
        <w:rPr>
          <w:rFonts w:cs="Times New Roman"/>
          <w:rPrChange w:id="2108" w:author="Stagair1" w:date="2018-05-08T16:40:00Z">
            <w:rPr>
              <w:rFonts w:cs="Times New Roman"/>
              <w:lang w:val="nl-NL"/>
            </w:rPr>
          </w:rPrChange>
        </w:rPr>
        <w:t xml:space="preserve"> te voorzien voor bepaalde klanten. Deze proef zal een private Cloud-opstelling bevatten, </w:t>
      </w:r>
      <w:r w:rsidR="00D15371" w:rsidRPr="00E15CDD">
        <w:rPr>
          <w:rFonts w:cs="Times New Roman"/>
          <w:rPrChange w:id="2109" w:author="Stagair1" w:date="2018-05-08T16:40:00Z">
            <w:rPr>
              <w:rFonts w:cs="Times New Roman"/>
              <w:lang w:val="nl-NL"/>
            </w:rPr>
          </w:rPrChange>
        </w:rPr>
        <w:t>die</w:t>
      </w:r>
      <w:r w:rsidRPr="00E15CDD">
        <w:rPr>
          <w:rFonts w:cs="Times New Roman"/>
          <w:rPrChange w:id="2110" w:author="Stagair1" w:date="2018-05-08T16:40:00Z">
            <w:rPr>
              <w:rFonts w:cs="Times New Roman"/>
              <w:lang w:val="nl-NL"/>
            </w:rPr>
          </w:rPrChange>
        </w:rPr>
        <w:t xml:space="preserve"> zal weliswaar </w:t>
      </w:r>
      <w:r w:rsidR="00D15371" w:rsidRPr="00E15CDD">
        <w:rPr>
          <w:rFonts w:cs="Times New Roman"/>
          <w:rPrChange w:id="2111" w:author="Stagair1" w:date="2018-05-08T16:40:00Z">
            <w:rPr>
              <w:rFonts w:cs="Times New Roman"/>
              <w:lang w:val="nl-NL"/>
            </w:rPr>
          </w:rPrChange>
        </w:rPr>
        <w:t>aangeboden worden</w:t>
      </w:r>
      <w:r w:rsidRPr="00E15CDD">
        <w:rPr>
          <w:rFonts w:cs="Times New Roman"/>
          <w:rPrChange w:id="2112" w:author="Stagair1" w:date="2018-05-08T16:40:00Z">
            <w:rPr>
              <w:rFonts w:cs="Times New Roman"/>
              <w:lang w:val="nl-NL"/>
            </w:rPr>
          </w:rPrChange>
        </w:rPr>
        <w:t xml:space="preserve"> </w:t>
      </w:r>
      <w:r w:rsidR="00D15371" w:rsidRPr="00E15CDD">
        <w:rPr>
          <w:rFonts w:cs="Times New Roman"/>
          <w:rPrChange w:id="2113" w:author="Stagair1" w:date="2018-05-08T16:40:00Z">
            <w:rPr>
              <w:rFonts w:cs="Times New Roman"/>
              <w:lang w:val="nl-NL"/>
            </w:rPr>
          </w:rPrChange>
        </w:rPr>
        <w:t>vanuit</w:t>
      </w:r>
      <w:r w:rsidRPr="00E15CDD">
        <w:rPr>
          <w:rFonts w:cs="Times New Roman"/>
          <w:rPrChange w:id="2114" w:author="Stagair1" w:date="2018-05-08T16:40:00Z">
            <w:rPr>
              <w:rFonts w:cs="Times New Roman"/>
              <w:lang w:val="nl-NL"/>
            </w:rPr>
          </w:rPrChange>
        </w:rPr>
        <w:t xml:space="preserve"> een Citrix ShareFile</w:t>
      </w:r>
      <w:r w:rsidR="00D15371" w:rsidRPr="00E15CDD">
        <w:rPr>
          <w:rFonts w:cs="Times New Roman"/>
          <w:rPrChange w:id="2115" w:author="Stagair1" w:date="2018-05-08T16:40:00Z">
            <w:rPr>
              <w:rFonts w:cs="Times New Roman"/>
              <w:lang w:val="nl-NL"/>
            </w:rPr>
          </w:rPrChange>
        </w:rPr>
        <w:t xml:space="preserve"> omgeving</w:t>
      </w:r>
      <w:r w:rsidRPr="00E15CDD">
        <w:rPr>
          <w:rFonts w:cs="Times New Roman"/>
          <w:rPrChange w:id="2116" w:author="Stagair1" w:date="2018-05-08T16:40:00Z">
            <w:rPr>
              <w:rFonts w:cs="Times New Roman"/>
              <w:lang w:val="nl-NL"/>
            </w:rPr>
          </w:rPrChange>
        </w:rPr>
        <w:t xml:space="preserve"> dat zowel publiek, privaat als hybride opgesteld kan worden.</w:t>
      </w:r>
      <w:r w:rsidR="00D15371" w:rsidRPr="00E15CDD">
        <w:rPr>
          <w:rFonts w:cs="Times New Roman"/>
          <w:rPrChange w:id="2117" w:author="Stagair1" w:date="2018-05-08T16:40:00Z">
            <w:rPr>
              <w:rFonts w:cs="Times New Roman"/>
              <w:lang w:val="nl-NL"/>
            </w:rPr>
          </w:rPrChange>
        </w:rPr>
        <w:t xml:space="preserve"> Meer over de Citrix ShareFile kan je vinden in </w:t>
      </w:r>
      <w:r w:rsidR="00801FF6" w:rsidRPr="00E15CDD">
        <w:rPr>
          <w:rFonts w:cs="Times New Roman"/>
          <w:rPrChange w:id="2118" w:author="Stagair1" w:date="2018-05-08T16:40:00Z">
            <w:rPr>
              <w:rFonts w:cs="Times New Roman"/>
              <w:lang w:val="nl-NL"/>
            </w:rPr>
          </w:rPrChange>
        </w:rPr>
        <w:fldChar w:fldCharType="begin"/>
      </w:r>
      <w:r w:rsidR="00801FF6" w:rsidRPr="00E15CDD">
        <w:rPr>
          <w:rFonts w:cs="Times New Roman"/>
          <w:rPrChange w:id="2119" w:author="Stagair1" w:date="2018-05-08T16:40:00Z">
            <w:rPr>
              <w:rFonts w:cs="Times New Roman"/>
              <w:lang w:val="nl-NL"/>
            </w:rPr>
          </w:rPrChange>
        </w:rPr>
        <w:instrText xml:space="preserve"> REF _Ref509828219 \w \h </w:instrText>
      </w:r>
      <w:r w:rsidR="00801FF6" w:rsidRPr="00E15CDD">
        <w:rPr>
          <w:rFonts w:cs="Times New Roman"/>
          <w:rPrChange w:id="2120" w:author="Stagair1" w:date="2018-05-08T16:40:00Z">
            <w:rPr>
              <w:rFonts w:cs="Times New Roman"/>
            </w:rPr>
          </w:rPrChange>
        </w:rPr>
      </w:r>
      <w:r w:rsidR="00801FF6" w:rsidRPr="00E15CDD">
        <w:rPr>
          <w:rFonts w:cs="Times New Roman"/>
          <w:rPrChange w:id="2121" w:author="Stagair1" w:date="2018-05-08T16:40:00Z">
            <w:rPr>
              <w:rFonts w:cs="Times New Roman"/>
              <w:lang w:val="nl-NL"/>
            </w:rPr>
          </w:rPrChange>
        </w:rPr>
        <w:fldChar w:fldCharType="separate"/>
      </w:r>
      <w:r w:rsidR="00801FF6" w:rsidRPr="00E15CDD">
        <w:rPr>
          <w:rFonts w:cs="Times New Roman"/>
          <w:rPrChange w:id="2122" w:author="Stagair1" w:date="2018-05-08T16:40:00Z">
            <w:rPr>
              <w:rFonts w:cs="Times New Roman"/>
              <w:lang w:val="nl-NL"/>
            </w:rPr>
          </w:rPrChange>
        </w:rPr>
        <w:t>4.2.1</w:t>
      </w:r>
      <w:r w:rsidR="00801FF6" w:rsidRPr="00E15CDD">
        <w:rPr>
          <w:rFonts w:cs="Times New Roman"/>
          <w:rPrChange w:id="2123" w:author="Stagair1" w:date="2018-05-08T16:40:00Z">
            <w:rPr>
              <w:rFonts w:cs="Times New Roman"/>
              <w:lang w:val="nl-NL"/>
            </w:rPr>
          </w:rPrChange>
        </w:rPr>
        <w:fldChar w:fldCharType="end"/>
      </w:r>
      <w:r w:rsidR="00D15371" w:rsidRPr="00E15CDD">
        <w:rPr>
          <w:rFonts w:cs="Times New Roman"/>
          <w:rPrChange w:id="2124" w:author="Stagair1" w:date="2018-05-08T16:40:00Z">
            <w:rPr>
              <w:rFonts w:cs="Times New Roman"/>
              <w:lang w:val="nl-NL"/>
            </w:rPr>
          </w:rPrChange>
        </w:rPr>
        <w:t>.</w:t>
      </w:r>
    </w:p>
    <w:p w14:paraId="017F7934" w14:textId="77777777" w:rsidR="00A12C6D" w:rsidRPr="00E15CDD" w:rsidRDefault="00A12C6D" w:rsidP="00407BA1">
      <w:pPr>
        <w:rPr>
          <w:rPrChange w:id="2125" w:author="Stagair1" w:date="2018-05-08T16:40:00Z">
            <w:rPr>
              <w:lang w:val="nl-NL"/>
            </w:rPr>
          </w:rPrChange>
        </w:rPr>
      </w:pPr>
    </w:p>
    <w:p w14:paraId="12596A3A" w14:textId="77777777" w:rsidR="00A12C6D" w:rsidRPr="00E15CDD" w:rsidRDefault="00E50522" w:rsidP="002352AB">
      <w:pPr>
        <w:pStyle w:val="Kop3"/>
        <w:rPr>
          <w:rPrChange w:id="2126" w:author="Stagair1" w:date="2018-05-08T16:40:00Z">
            <w:rPr>
              <w:lang w:val="nl-NL"/>
            </w:rPr>
          </w:rPrChange>
        </w:rPr>
      </w:pPr>
      <w:bookmarkStart w:id="2127" w:name="_Toc509827077"/>
      <w:bookmarkStart w:id="2128" w:name="_Ref509827934"/>
      <w:bookmarkStart w:id="2129" w:name="_Ref509828042"/>
      <w:bookmarkStart w:id="2130" w:name="_Ref509828122"/>
      <w:bookmarkStart w:id="2131" w:name="_Ref509828127"/>
      <w:bookmarkStart w:id="2132" w:name="_Ref509828159"/>
      <w:bookmarkStart w:id="2133" w:name="_Toc512841420"/>
      <w:r w:rsidRPr="00E15CDD">
        <w:rPr>
          <w:rPrChange w:id="2134" w:author="Stagair1" w:date="2018-05-08T16:40:00Z">
            <w:rPr>
              <w:lang w:val="nl-NL"/>
            </w:rPr>
          </w:rPrChange>
        </w:rPr>
        <w:t>Keuze aan Cloud-oplossingen</w:t>
      </w:r>
      <w:bookmarkEnd w:id="2127"/>
      <w:bookmarkEnd w:id="2128"/>
      <w:bookmarkEnd w:id="2129"/>
      <w:bookmarkEnd w:id="2130"/>
      <w:bookmarkEnd w:id="2131"/>
      <w:bookmarkEnd w:id="2132"/>
      <w:bookmarkEnd w:id="2133"/>
    </w:p>
    <w:p w14:paraId="0B4CFE9A" w14:textId="77777777" w:rsidR="002224CF" w:rsidRPr="00E15CDD" w:rsidRDefault="00801FF6" w:rsidP="002224CF">
      <w:pPr>
        <w:rPr>
          <w:rPrChange w:id="2135" w:author="Stagair1" w:date="2018-05-08T16:40:00Z">
            <w:rPr>
              <w:lang w:val="nl-NL"/>
            </w:rPr>
          </w:rPrChange>
        </w:rPr>
      </w:pPr>
      <w:r w:rsidRPr="00E15CDD">
        <w:rPr>
          <w:rPrChange w:id="2136" w:author="Stagair1" w:date="2018-05-08T16:40:00Z">
            <w:rPr>
              <w:lang w:val="nl-NL"/>
            </w:rPr>
          </w:rPrChange>
        </w:rPr>
        <w:t xml:space="preserve">Zoals in </w:t>
      </w:r>
      <w:r w:rsidRPr="00E15CDD">
        <w:rPr>
          <w:rPrChange w:id="2137" w:author="Stagair1" w:date="2018-05-08T16:40:00Z">
            <w:rPr>
              <w:lang w:val="nl-NL"/>
            </w:rPr>
          </w:rPrChange>
        </w:rPr>
        <w:fldChar w:fldCharType="begin"/>
      </w:r>
      <w:r w:rsidRPr="00E15CDD">
        <w:rPr>
          <w:rPrChange w:id="2138" w:author="Stagair1" w:date="2018-05-08T16:40:00Z">
            <w:rPr>
              <w:lang w:val="nl-NL"/>
            </w:rPr>
          </w:rPrChange>
        </w:rPr>
        <w:instrText xml:space="preserve"> REF _Ref509828397 \w \h </w:instrText>
      </w:r>
      <w:r w:rsidRPr="00E15CDD">
        <w:rPr>
          <w:rPrChange w:id="2139" w:author="Stagair1" w:date="2018-05-08T16:40:00Z">
            <w:rPr/>
          </w:rPrChange>
        </w:rPr>
      </w:r>
      <w:r w:rsidRPr="00E15CDD">
        <w:rPr>
          <w:rPrChange w:id="2140" w:author="Stagair1" w:date="2018-05-08T16:40:00Z">
            <w:rPr>
              <w:lang w:val="nl-NL"/>
            </w:rPr>
          </w:rPrChange>
        </w:rPr>
        <w:fldChar w:fldCharType="separate"/>
      </w:r>
      <w:r w:rsidRPr="00E15CDD">
        <w:rPr>
          <w:rPrChange w:id="2141" w:author="Stagair1" w:date="2018-05-08T16:40:00Z">
            <w:rPr>
              <w:lang w:val="nl-NL"/>
            </w:rPr>
          </w:rPrChange>
        </w:rPr>
        <w:t>4.1.2</w:t>
      </w:r>
      <w:r w:rsidRPr="00E15CDD">
        <w:rPr>
          <w:rPrChange w:id="2142" w:author="Stagair1" w:date="2018-05-08T16:40:00Z">
            <w:rPr>
              <w:lang w:val="nl-NL"/>
            </w:rPr>
          </w:rPrChange>
        </w:rPr>
        <w:fldChar w:fldCharType="end"/>
      </w:r>
      <w:r w:rsidR="00441E30" w:rsidRPr="00E15CDD">
        <w:rPr>
          <w:rPrChange w:id="2143" w:author="Stagair1" w:date="2018-05-08T16:40:00Z">
            <w:rPr>
              <w:lang w:val="nl-NL"/>
            </w:rPr>
          </w:rPrChange>
        </w:rPr>
        <w:t xml:space="preserve"> reeds aangegeven werd, </w:t>
      </w:r>
      <w:r w:rsidR="000D3D61" w:rsidRPr="00E15CDD">
        <w:rPr>
          <w:rPrChange w:id="2144" w:author="Stagair1" w:date="2018-05-08T16:40:00Z">
            <w:rPr>
              <w:lang w:val="nl-NL"/>
            </w:rPr>
          </w:rPrChange>
        </w:rPr>
        <w:t>zijn Cloud-</w:t>
      </w:r>
      <w:r w:rsidR="00441E30" w:rsidRPr="00E15CDD">
        <w:rPr>
          <w:rPrChange w:id="2145" w:author="Stagair1" w:date="2018-05-08T16:40:00Z">
            <w:rPr>
              <w:lang w:val="nl-NL"/>
            </w:rPr>
          </w:rPrChange>
        </w:rPr>
        <w:t xml:space="preserve">voorzieningen vaak ontwikkeld met een specifieke doelstelling in het hoofd. In deze bachelorproef is er nood aan een </w:t>
      </w:r>
      <w:r w:rsidR="00441E30" w:rsidRPr="00E15CDD">
        <w:rPr>
          <w:b/>
          <w:rPrChange w:id="2146" w:author="Stagair1" w:date="2018-05-08T16:40:00Z">
            <w:rPr>
              <w:b/>
              <w:lang w:val="nl-NL"/>
            </w:rPr>
          </w:rPrChange>
        </w:rPr>
        <w:t>Cloud-storage</w:t>
      </w:r>
      <w:r w:rsidR="00441E30" w:rsidRPr="00E15CDD">
        <w:rPr>
          <w:rPrChange w:id="2147" w:author="Stagair1" w:date="2018-05-08T16:40:00Z">
            <w:rPr>
              <w:lang w:val="nl-NL"/>
            </w:rPr>
          </w:rPrChange>
        </w:rPr>
        <w:t xml:space="preserve">, dat hoort dan </w:t>
      </w:r>
      <w:r w:rsidR="00AC5BB8" w:rsidRPr="00E15CDD">
        <w:rPr>
          <w:rPrChange w:id="2148" w:author="Stagair1" w:date="2018-05-08T16:40:00Z">
            <w:rPr>
              <w:lang w:val="nl-NL"/>
            </w:rPr>
          </w:rPrChange>
        </w:rPr>
        <w:t>voornamelijk</w:t>
      </w:r>
      <w:r w:rsidR="00441E30" w:rsidRPr="00E15CDD">
        <w:rPr>
          <w:rPrChange w:id="2149" w:author="Stagair1" w:date="2018-05-08T16:40:00Z">
            <w:rPr>
              <w:lang w:val="nl-NL"/>
            </w:rPr>
          </w:rPrChange>
        </w:rPr>
        <w:t xml:space="preserve"> thuis onder het </w:t>
      </w:r>
      <w:r w:rsidR="00F14748" w:rsidRPr="00E15CDD">
        <w:rPr>
          <w:rPrChange w:id="2150" w:author="Stagair1" w:date="2018-05-08T16:40:00Z">
            <w:rPr>
              <w:lang w:val="nl-NL"/>
            </w:rPr>
          </w:rPrChange>
        </w:rPr>
        <w:t>“</w:t>
      </w:r>
      <w:r w:rsidR="00441E30" w:rsidRPr="00E15CDD">
        <w:rPr>
          <w:b/>
          <w:rPrChange w:id="2151" w:author="Stagair1" w:date="2018-05-08T16:40:00Z">
            <w:rPr>
              <w:b/>
              <w:lang w:val="nl-NL"/>
            </w:rPr>
          </w:rPrChange>
        </w:rPr>
        <w:t>Software as a Service</w:t>
      </w:r>
      <w:r w:rsidR="00F14748" w:rsidRPr="00E15CDD">
        <w:rPr>
          <w:rPrChange w:id="2152" w:author="Stagair1" w:date="2018-05-08T16:40:00Z">
            <w:rPr>
              <w:lang w:val="nl-NL"/>
            </w:rPr>
          </w:rPrChange>
        </w:rPr>
        <w:t>”</w:t>
      </w:r>
      <w:r w:rsidR="00441E30" w:rsidRPr="00E15CDD">
        <w:rPr>
          <w:rPrChange w:id="2153" w:author="Stagair1" w:date="2018-05-08T16:40:00Z">
            <w:rPr>
              <w:lang w:val="nl-NL"/>
            </w:rPr>
          </w:rPrChange>
        </w:rPr>
        <w:t xml:space="preserve"> principe</w:t>
      </w:r>
      <w:r w:rsidR="000D3D61" w:rsidRPr="00E15CDD">
        <w:rPr>
          <w:rPrChange w:id="2154" w:author="Stagair1" w:date="2018-05-08T16:40:00Z">
            <w:rPr>
              <w:lang w:val="nl-NL"/>
            </w:rPr>
          </w:rPrChange>
        </w:rPr>
        <w:t>.</w:t>
      </w:r>
      <w:r w:rsidR="00F14748" w:rsidRPr="00E15CDD">
        <w:rPr>
          <w:rPrChange w:id="2155" w:author="Stagair1" w:date="2018-05-08T16:40:00Z">
            <w:rPr>
              <w:lang w:val="nl-NL"/>
            </w:rPr>
          </w:rPrChange>
        </w:rPr>
        <w:t xml:space="preserve"> Maar aangezien deze opstelling </w:t>
      </w:r>
      <w:r w:rsidR="006A0EA7" w:rsidRPr="00E15CDD">
        <w:rPr>
          <w:rPrChange w:id="2156" w:author="Stagair1" w:date="2018-05-08T16:40:00Z">
            <w:rPr>
              <w:lang w:val="nl-NL"/>
            </w:rPr>
          </w:rPrChange>
        </w:rPr>
        <w:lastRenderedPageBreak/>
        <w:t xml:space="preserve">gebruik maakt van </w:t>
      </w:r>
      <w:r w:rsidR="006A0EA7" w:rsidRPr="00E15CDD">
        <w:rPr>
          <w:b/>
          <w:rPrChange w:id="2157" w:author="Stagair1" w:date="2018-05-08T16:40:00Z">
            <w:rPr>
              <w:b/>
              <w:lang w:val="nl-NL"/>
            </w:rPr>
          </w:rPrChange>
        </w:rPr>
        <w:t>ShareFile</w:t>
      </w:r>
      <w:r w:rsidR="00F14748" w:rsidRPr="00E15CDD">
        <w:rPr>
          <w:rPrChange w:id="2158" w:author="Stagair1" w:date="2018-05-08T16:40:00Z">
            <w:rPr>
              <w:lang w:val="nl-NL"/>
            </w:rPr>
          </w:rPrChange>
        </w:rPr>
        <w:t xml:space="preserve"> om extra functionaliteit te </w:t>
      </w:r>
      <w:r w:rsidR="006A0EA7" w:rsidRPr="00E15CDD">
        <w:rPr>
          <w:rPrChange w:id="2159" w:author="Stagair1" w:date="2018-05-08T16:40:00Z">
            <w:rPr>
              <w:lang w:val="nl-NL"/>
            </w:rPr>
          </w:rPrChange>
        </w:rPr>
        <w:t>bekomen</w:t>
      </w:r>
      <w:r w:rsidR="00F14748" w:rsidRPr="00E15CDD">
        <w:rPr>
          <w:rPrChange w:id="2160" w:author="Stagair1" w:date="2018-05-08T16:40:00Z">
            <w:rPr>
              <w:lang w:val="nl-NL"/>
            </w:rPr>
          </w:rPrChange>
        </w:rPr>
        <w:t xml:space="preserve"> (bv eigen </w:t>
      </w:r>
      <w:r w:rsidR="00AF18CA" w:rsidRPr="00E15CDD">
        <w:rPr>
          <w:rPrChange w:id="2161" w:author="Stagair1" w:date="2018-05-08T16:40:00Z">
            <w:rPr>
              <w:lang w:val="nl-NL"/>
            </w:rPr>
          </w:rPrChange>
        </w:rPr>
        <w:t>routerings-</w:t>
      </w:r>
      <w:r w:rsidR="00F14748" w:rsidRPr="00E15CDD">
        <w:rPr>
          <w:rPrChange w:id="2162" w:author="Stagair1" w:date="2018-05-08T16:40:00Z">
            <w:rPr>
              <w:lang w:val="nl-NL"/>
            </w:rPr>
          </w:rPrChange>
        </w:rPr>
        <w:t xml:space="preserve"> en beveiligingsimplementaties d.m.v. de NetScaler, linken van private dataopslag d.m.v. de StorageZone) valt de opstelling in deze bachelorproef </w:t>
      </w:r>
      <w:r w:rsidR="00B2028C" w:rsidRPr="00E15CDD">
        <w:rPr>
          <w:b/>
          <w:rPrChange w:id="2163" w:author="Stagair1" w:date="2018-05-08T16:40:00Z">
            <w:rPr>
              <w:b/>
              <w:lang w:val="nl-NL"/>
            </w:rPr>
          </w:rPrChange>
        </w:rPr>
        <w:t>eerder</w:t>
      </w:r>
      <w:r w:rsidR="00B2028C" w:rsidRPr="00E15CDD">
        <w:rPr>
          <w:rPrChange w:id="2164" w:author="Stagair1" w:date="2018-05-08T16:40:00Z">
            <w:rPr>
              <w:lang w:val="nl-NL"/>
            </w:rPr>
          </w:rPrChange>
        </w:rPr>
        <w:t xml:space="preserve"> </w:t>
      </w:r>
      <w:r w:rsidR="00F14748" w:rsidRPr="00E15CDD">
        <w:rPr>
          <w:rPrChange w:id="2165" w:author="Stagair1" w:date="2018-05-08T16:40:00Z">
            <w:rPr>
              <w:lang w:val="nl-NL"/>
            </w:rPr>
          </w:rPrChange>
        </w:rPr>
        <w:t>onder het “</w:t>
      </w:r>
      <w:r w:rsidR="00F14748" w:rsidRPr="00E15CDD">
        <w:rPr>
          <w:b/>
          <w:rPrChange w:id="2166" w:author="Stagair1" w:date="2018-05-08T16:40:00Z">
            <w:rPr>
              <w:b/>
              <w:lang w:val="nl-NL"/>
            </w:rPr>
          </w:rPrChange>
        </w:rPr>
        <w:t>Infrastructure as</w:t>
      </w:r>
      <w:r w:rsidR="00B2028C" w:rsidRPr="00E15CDD">
        <w:rPr>
          <w:b/>
          <w:rPrChange w:id="2167" w:author="Stagair1" w:date="2018-05-08T16:40:00Z">
            <w:rPr>
              <w:b/>
              <w:lang w:val="nl-NL"/>
            </w:rPr>
          </w:rPrChange>
        </w:rPr>
        <w:t xml:space="preserve"> a Service</w:t>
      </w:r>
      <w:r w:rsidR="00B2028C" w:rsidRPr="00E15CDD">
        <w:rPr>
          <w:rPrChange w:id="2168" w:author="Stagair1" w:date="2018-05-08T16:40:00Z">
            <w:rPr>
              <w:lang w:val="nl-NL"/>
            </w:rPr>
          </w:rPrChange>
        </w:rPr>
        <w:t xml:space="preserve">” principe. </w:t>
      </w:r>
      <w:r w:rsidR="000D3D61" w:rsidRPr="00E15CDD">
        <w:rPr>
          <w:rPrChange w:id="2169" w:author="Stagair1" w:date="2018-05-08T16:40:00Z">
            <w:rPr>
              <w:lang w:val="nl-NL"/>
            </w:rPr>
          </w:rPrChange>
        </w:rPr>
        <w:t>Binnen de Cloud-</w:t>
      </w:r>
      <w:r w:rsidR="002224CF" w:rsidRPr="00E15CDD">
        <w:rPr>
          <w:rPrChange w:id="2170" w:author="Stagair1" w:date="2018-05-08T16:40:00Z">
            <w:rPr>
              <w:lang w:val="nl-NL"/>
            </w:rPr>
          </w:rPrChange>
        </w:rPr>
        <w:t>voorzieningen kan men volgende principes terugvinden:</w:t>
      </w:r>
    </w:p>
    <w:p w14:paraId="23D01C85" w14:textId="77777777" w:rsidR="00A12C6D" w:rsidRPr="00E15CDD" w:rsidRDefault="00E50522" w:rsidP="002224CF">
      <w:pPr>
        <w:pStyle w:val="Lijstalinea"/>
        <w:numPr>
          <w:ilvl w:val="0"/>
          <w:numId w:val="2"/>
        </w:numPr>
        <w:rPr>
          <w:rPrChange w:id="2171" w:author="Stagair1" w:date="2018-05-08T16:40:00Z">
            <w:rPr>
              <w:lang w:val="nl-NL"/>
            </w:rPr>
          </w:rPrChange>
        </w:rPr>
      </w:pPr>
      <w:r w:rsidRPr="00E15CDD">
        <w:rPr>
          <w:rPrChange w:id="2172" w:author="Stagair1" w:date="2018-05-08T16:40:00Z">
            <w:rPr>
              <w:lang w:val="nl-NL"/>
            </w:rPr>
          </w:rPrChange>
        </w:rPr>
        <w:t>Software as a Service</w:t>
      </w:r>
      <w:r w:rsidR="00441E30" w:rsidRPr="00E15CDD">
        <w:rPr>
          <w:rPrChange w:id="2173" w:author="Stagair1" w:date="2018-05-08T16:40:00Z">
            <w:rPr>
              <w:lang w:val="nl-NL"/>
            </w:rPr>
          </w:rPrChange>
        </w:rPr>
        <w:t xml:space="preserve"> (</w:t>
      </w:r>
      <w:r w:rsidR="00441E30" w:rsidRPr="00E15CDD">
        <w:rPr>
          <w:b/>
          <w:rPrChange w:id="2174" w:author="Stagair1" w:date="2018-05-08T16:40:00Z">
            <w:rPr>
              <w:b/>
              <w:lang w:val="nl-NL"/>
            </w:rPr>
          </w:rPrChange>
        </w:rPr>
        <w:t>SaaS</w:t>
      </w:r>
      <w:r w:rsidR="00441E30" w:rsidRPr="00E15CDD">
        <w:rPr>
          <w:rPrChange w:id="2175" w:author="Stagair1" w:date="2018-05-08T16:40:00Z">
            <w:rPr>
              <w:lang w:val="nl-NL"/>
            </w:rPr>
          </w:rPrChange>
        </w:rPr>
        <w:t>)</w:t>
      </w:r>
    </w:p>
    <w:p w14:paraId="01E2EFDA" w14:textId="77777777" w:rsidR="00E50522" w:rsidRPr="00E15CDD" w:rsidRDefault="00E50522" w:rsidP="00E50522">
      <w:pPr>
        <w:pStyle w:val="Lijstalinea"/>
        <w:numPr>
          <w:ilvl w:val="0"/>
          <w:numId w:val="2"/>
        </w:numPr>
        <w:rPr>
          <w:rPrChange w:id="2176" w:author="Stagair1" w:date="2018-05-08T16:40:00Z">
            <w:rPr>
              <w:lang w:val="nl-NL"/>
            </w:rPr>
          </w:rPrChange>
        </w:rPr>
      </w:pPr>
      <w:r w:rsidRPr="00E15CDD">
        <w:rPr>
          <w:rPrChange w:id="2177" w:author="Stagair1" w:date="2018-05-08T16:40:00Z">
            <w:rPr>
              <w:lang w:val="nl-NL"/>
            </w:rPr>
          </w:rPrChange>
        </w:rPr>
        <w:t>Platform as a Service</w:t>
      </w:r>
      <w:r w:rsidR="00441E30" w:rsidRPr="00E15CDD">
        <w:rPr>
          <w:rPrChange w:id="2178" w:author="Stagair1" w:date="2018-05-08T16:40:00Z">
            <w:rPr>
              <w:lang w:val="nl-NL"/>
            </w:rPr>
          </w:rPrChange>
        </w:rPr>
        <w:t xml:space="preserve"> (</w:t>
      </w:r>
      <w:r w:rsidR="00441E30" w:rsidRPr="00E15CDD">
        <w:rPr>
          <w:b/>
          <w:rPrChange w:id="2179" w:author="Stagair1" w:date="2018-05-08T16:40:00Z">
            <w:rPr>
              <w:b/>
              <w:lang w:val="nl-NL"/>
            </w:rPr>
          </w:rPrChange>
        </w:rPr>
        <w:t>PaaS</w:t>
      </w:r>
      <w:r w:rsidR="00441E30" w:rsidRPr="00E15CDD">
        <w:rPr>
          <w:rPrChange w:id="2180" w:author="Stagair1" w:date="2018-05-08T16:40:00Z">
            <w:rPr>
              <w:lang w:val="nl-NL"/>
            </w:rPr>
          </w:rPrChange>
        </w:rPr>
        <w:t>)</w:t>
      </w:r>
    </w:p>
    <w:p w14:paraId="7A182BA3" w14:textId="77777777" w:rsidR="00E50522" w:rsidRPr="00E15CDD" w:rsidRDefault="00E50522" w:rsidP="00E50522">
      <w:pPr>
        <w:pStyle w:val="Lijstalinea"/>
        <w:numPr>
          <w:ilvl w:val="0"/>
          <w:numId w:val="2"/>
        </w:numPr>
        <w:rPr>
          <w:rPrChange w:id="2181" w:author="Stagair1" w:date="2018-05-08T16:40:00Z">
            <w:rPr>
              <w:lang w:val="nl-NL"/>
            </w:rPr>
          </w:rPrChange>
        </w:rPr>
      </w:pPr>
      <w:r w:rsidRPr="00E15CDD">
        <w:rPr>
          <w:rPrChange w:id="2182" w:author="Stagair1" w:date="2018-05-08T16:40:00Z">
            <w:rPr>
              <w:lang w:val="nl-NL"/>
            </w:rPr>
          </w:rPrChange>
        </w:rPr>
        <w:t>Infrastructure as a Service</w:t>
      </w:r>
      <w:r w:rsidR="00441E30" w:rsidRPr="00E15CDD">
        <w:rPr>
          <w:rPrChange w:id="2183" w:author="Stagair1" w:date="2018-05-08T16:40:00Z">
            <w:rPr>
              <w:lang w:val="nl-NL"/>
            </w:rPr>
          </w:rPrChange>
        </w:rPr>
        <w:t xml:space="preserve"> (</w:t>
      </w:r>
      <w:r w:rsidR="00441E30" w:rsidRPr="00E15CDD">
        <w:rPr>
          <w:b/>
          <w:rPrChange w:id="2184" w:author="Stagair1" w:date="2018-05-08T16:40:00Z">
            <w:rPr>
              <w:b/>
              <w:lang w:val="nl-NL"/>
            </w:rPr>
          </w:rPrChange>
        </w:rPr>
        <w:t>IaaS</w:t>
      </w:r>
      <w:r w:rsidR="00441E30" w:rsidRPr="00E15CDD">
        <w:rPr>
          <w:rPrChange w:id="2185" w:author="Stagair1" w:date="2018-05-08T16:40:00Z">
            <w:rPr>
              <w:lang w:val="nl-NL"/>
            </w:rPr>
          </w:rPrChange>
        </w:rPr>
        <w:t>)</w:t>
      </w:r>
    </w:p>
    <w:p w14:paraId="0C4EFF93" w14:textId="77777777" w:rsidR="001B4612" w:rsidRPr="00E15CDD" w:rsidRDefault="005A0626" w:rsidP="001B4612">
      <w:pPr>
        <w:rPr>
          <w:rPrChange w:id="2186" w:author="Stagair1" w:date="2018-05-08T16:40:00Z">
            <w:rPr>
              <w:lang w:val="nl-NL"/>
            </w:rPr>
          </w:rPrChange>
        </w:rPr>
      </w:pPr>
      <w:sdt>
        <w:sdtPr>
          <w:id w:val="-877619091"/>
          <w:citation/>
        </w:sdtPr>
        <w:sdtContent>
          <w:r w:rsidR="001B4612" w:rsidRPr="00E15CDD">
            <w:rPr>
              <w:rPrChange w:id="2187" w:author="Stagair1" w:date="2018-05-08T16:40:00Z">
                <w:rPr>
                  <w:lang w:val="nl-NL"/>
                </w:rPr>
              </w:rPrChange>
            </w:rPr>
            <w:fldChar w:fldCharType="begin"/>
          </w:r>
          <w:r w:rsidR="00AD33D1" w:rsidRPr="00E15CDD">
            <w:rPr>
              <w:rPrChange w:id="2188" w:author="Stagair1" w:date="2018-05-08T16:40:00Z">
                <w:rPr>
                  <w:lang w:val="nl-NL"/>
                </w:rPr>
              </w:rPrChange>
            </w:rPr>
            <w:instrText xml:space="preserve">CITATION Iaa18 \l 2067 </w:instrText>
          </w:r>
          <w:r w:rsidR="001B4612" w:rsidRPr="00E15CDD">
            <w:rPr>
              <w:rPrChange w:id="2189" w:author="Stagair1" w:date="2018-05-08T16:40:00Z">
                <w:rPr>
                  <w:lang w:val="nl-NL"/>
                </w:rPr>
              </w:rPrChange>
            </w:rPr>
            <w:fldChar w:fldCharType="separate"/>
          </w:r>
          <w:r w:rsidR="006F20A4" w:rsidRPr="00E15CDD">
            <w:rPr>
              <w:rPrChange w:id="2190" w:author="Stagair1" w:date="2018-05-08T16:40:00Z">
                <w:rPr>
                  <w:noProof/>
                  <w:lang w:val="nl-NL"/>
                </w:rPr>
              </w:rPrChange>
            </w:rPr>
            <w:t>[11]</w:t>
          </w:r>
          <w:r w:rsidR="001B4612" w:rsidRPr="00E15CDD">
            <w:rPr>
              <w:rPrChange w:id="2191" w:author="Stagair1" w:date="2018-05-08T16:40:00Z">
                <w:rPr>
                  <w:lang w:val="nl-NL"/>
                </w:rPr>
              </w:rPrChange>
            </w:rPr>
            <w:fldChar w:fldCharType="end"/>
          </w:r>
        </w:sdtContent>
      </w:sdt>
    </w:p>
    <w:p w14:paraId="4DAF53D6" w14:textId="77777777" w:rsidR="00407BA1" w:rsidRPr="00E15CDD" w:rsidRDefault="00AC5BB8" w:rsidP="00407BA1">
      <w:pPr>
        <w:rPr>
          <w:rPrChange w:id="2192" w:author="Stagair1" w:date="2018-05-08T16:40:00Z">
            <w:rPr>
              <w:lang w:val="nl-NL"/>
            </w:rPr>
          </w:rPrChange>
        </w:rPr>
      </w:pPr>
      <w:r w:rsidRPr="00E15CDD">
        <w:rPr>
          <w:rPrChange w:id="2193" w:author="Stagair1" w:date="2018-05-08T16:40:00Z">
            <w:rPr>
              <w:lang w:val="nl-NL"/>
            </w:rPr>
          </w:rPrChange>
        </w:rPr>
        <w:t>Alle Cloud gerichte bedrijven bieden oplossingen aan die 1 (of in sommige gevallen meerdere) van de bovenstaande services bieden.</w:t>
      </w:r>
    </w:p>
    <w:p w14:paraId="5A3023BD" w14:textId="77777777" w:rsidR="00AC5BB8" w:rsidRPr="00E15CDD" w:rsidRDefault="00AC5BB8" w:rsidP="00407BA1">
      <w:pPr>
        <w:rPr>
          <w:rPrChange w:id="2194" w:author="Stagair1" w:date="2018-05-08T16:40:00Z">
            <w:rPr>
              <w:lang w:val="nl-NL"/>
            </w:rPr>
          </w:rPrChange>
        </w:rPr>
      </w:pPr>
      <w:r w:rsidRPr="00E15CDD">
        <w:rPr>
          <w:rPrChange w:id="2195" w:author="Stagair1" w:date="2018-05-08T16:40:00Z">
            <w:rPr>
              <w:lang w:val="nl-NL"/>
            </w:rPr>
          </w:rPrChange>
        </w:rPr>
        <w:t xml:space="preserve">Een SaaS Cloud is in staat om de gebruiker een welbepaald softwarematige oplossing aan te bieden over het internet. </w:t>
      </w:r>
      <w:r w:rsidR="00EC4946" w:rsidRPr="00E15CDD">
        <w:rPr>
          <w:rPrChange w:id="2196" w:author="Stagair1" w:date="2018-05-08T16:40:00Z">
            <w:rPr>
              <w:lang w:val="nl-NL"/>
            </w:rPr>
          </w:rPrChange>
        </w:rPr>
        <w:t>Die</w:t>
      </w:r>
      <w:r w:rsidRPr="00E15CDD">
        <w:rPr>
          <w:rPrChange w:id="2197" w:author="Stagair1" w:date="2018-05-08T16:40:00Z">
            <w:rPr>
              <w:lang w:val="nl-NL"/>
            </w:rPr>
          </w:rPrChange>
        </w:rPr>
        <w:t xml:space="preserve"> </w:t>
      </w:r>
      <w:r w:rsidR="00F14748" w:rsidRPr="00E15CDD">
        <w:rPr>
          <w:rPrChange w:id="2198" w:author="Stagair1" w:date="2018-05-08T16:40:00Z">
            <w:rPr>
              <w:lang w:val="nl-NL"/>
            </w:rPr>
          </w:rPrChange>
        </w:rPr>
        <w:t>is dan beschikbaar voor de gebruiker onder de vorm van een applicatie. Deze “</w:t>
      </w:r>
      <w:r w:rsidR="00F14748" w:rsidRPr="00E15CDD">
        <w:rPr>
          <w:i/>
          <w:rPrChange w:id="2199" w:author="Stagair1" w:date="2018-05-08T16:40:00Z">
            <w:rPr>
              <w:i/>
              <w:lang w:val="nl-NL"/>
            </w:rPr>
          </w:rPrChange>
        </w:rPr>
        <w:t>webapplicaties</w:t>
      </w:r>
      <w:r w:rsidR="00F14748" w:rsidRPr="00E15CDD">
        <w:rPr>
          <w:rPrChange w:id="2200" w:author="Stagair1" w:date="2018-05-08T16:40:00Z">
            <w:rPr>
              <w:lang w:val="nl-NL"/>
            </w:rPr>
          </w:rPrChange>
        </w:rPr>
        <w:t xml:space="preserve">” kunnen eender wat voorstellen, in dit geval gaat het om een storage oplossing, maar </w:t>
      </w:r>
      <w:r w:rsidR="00EC4946" w:rsidRPr="00E15CDD">
        <w:rPr>
          <w:rPrChange w:id="2201" w:author="Stagair1" w:date="2018-05-08T16:40:00Z">
            <w:rPr>
              <w:lang w:val="nl-NL"/>
            </w:rPr>
          </w:rPrChange>
        </w:rPr>
        <w:t>SaaS</w:t>
      </w:r>
      <w:r w:rsidR="00F14748" w:rsidRPr="00E15CDD">
        <w:rPr>
          <w:rPrChange w:id="2202" w:author="Stagair1" w:date="2018-05-08T16:40:00Z">
            <w:rPr>
              <w:lang w:val="nl-NL"/>
            </w:rPr>
          </w:rPrChange>
        </w:rPr>
        <w:t xml:space="preserve"> </w:t>
      </w:r>
      <w:r w:rsidR="00EC4946" w:rsidRPr="00E15CDD">
        <w:rPr>
          <w:rPrChange w:id="2203" w:author="Stagair1" w:date="2018-05-08T16:40:00Z">
            <w:rPr>
              <w:lang w:val="nl-NL"/>
            </w:rPr>
          </w:rPrChange>
        </w:rPr>
        <w:t>wordt</w:t>
      </w:r>
      <w:r w:rsidR="00F14748" w:rsidRPr="00E15CDD">
        <w:rPr>
          <w:rPrChange w:id="2204" w:author="Stagair1" w:date="2018-05-08T16:40:00Z">
            <w:rPr>
              <w:lang w:val="nl-NL"/>
            </w:rPr>
          </w:rPrChange>
        </w:rPr>
        <w:t xml:space="preserve"> eveneens </w:t>
      </w:r>
      <w:r w:rsidR="00EC4946" w:rsidRPr="00E15CDD">
        <w:rPr>
          <w:rPrChange w:id="2205" w:author="Stagair1" w:date="2018-05-08T16:40:00Z">
            <w:rPr>
              <w:lang w:val="nl-NL"/>
            </w:rPr>
          </w:rPrChange>
        </w:rPr>
        <w:t>aangeboden</w:t>
      </w:r>
      <w:r w:rsidR="00F14748" w:rsidRPr="00E15CDD">
        <w:rPr>
          <w:rPrChange w:id="2206" w:author="Stagair1" w:date="2018-05-08T16:40:00Z">
            <w:rPr>
              <w:lang w:val="nl-NL"/>
            </w:rPr>
          </w:rPrChange>
        </w:rPr>
        <w:t xml:space="preserve"> </w:t>
      </w:r>
      <w:r w:rsidR="00EC4946" w:rsidRPr="00E15CDD">
        <w:rPr>
          <w:rPrChange w:id="2207" w:author="Stagair1" w:date="2018-05-08T16:40:00Z">
            <w:rPr>
              <w:lang w:val="nl-NL"/>
            </w:rPr>
          </w:rPrChange>
        </w:rPr>
        <w:t>in</w:t>
      </w:r>
      <w:r w:rsidR="00F14748" w:rsidRPr="00E15CDD">
        <w:rPr>
          <w:rPrChange w:id="2208" w:author="Stagair1" w:date="2018-05-08T16:40:00Z">
            <w:rPr>
              <w:lang w:val="nl-NL"/>
            </w:rPr>
          </w:rPrChange>
        </w:rPr>
        <w:t xml:space="preserve"> de welgekende en veel gebruikte e-mail in de Cloud oplossingen</w:t>
      </w:r>
      <w:r w:rsidR="00EC4946" w:rsidRPr="00E15CDD">
        <w:rPr>
          <w:rPrChange w:id="2209" w:author="Stagair1" w:date="2018-05-08T16:40:00Z">
            <w:rPr>
              <w:lang w:val="nl-NL"/>
            </w:rPr>
          </w:rPrChange>
        </w:rPr>
        <w:t>. Zo bestaan er ook v</w:t>
      </w:r>
      <w:r w:rsidR="00F14748" w:rsidRPr="00E15CDD">
        <w:rPr>
          <w:rPrChange w:id="2210" w:author="Stagair1" w:date="2018-05-08T16:40:00Z">
            <w:rPr>
              <w:lang w:val="nl-NL"/>
            </w:rPr>
          </w:rPrChange>
        </w:rPr>
        <w:t>olledig</w:t>
      </w:r>
      <w:r w:rsidR="00EC4946" w:rsidRPr="00E15CDD">
        <w:rPr>
          <w:rPrChange w:id="2211" w:author="Stagair1" w:date="2018-05-08T16:40:00Z">
            <w:rPr>
              <w:lang w:val="nl-NL"/>
            </w:rPr>
          </w:rPrChange>
        </w:rPr>
        <w:t>e</w:t>
      </w:r>
      <w:r w:rsidR="00F14748" w:rsidRPr="00E15CDD">
        <w:rPr>
          <w:rPrChange w:id="2212" w:author="Stagair1" w:date="2018-05-08T16:40:00Z">
            <w:rPr>
              <w:lang w:val="nl-NL"/>
            </w:rPr>
          </w:rPrChange>
        </w:rPr>
        <w:t xml:space="preserve"> Cloud-based softwarepakket zoals Office 365 van Microsoft.</w:t>
      </w:r>
    </w:p>
    <w:p w14:paraId="03D7F230" w14:textId="77777777" w:rsidR="00E639BF" w:rsidRPr="00E15CDD" w:rsidRDefault="00E639BF" w:rsidP="00407BA1">
      <w:pPr>
        <w:rPr>
          <w:rPrChange w:id="2213" w:author="Stagair1" w:date="2018-05-08T16:40:00Z">
            <w:rPr>
              <w:lang w:val="nl-NL"/>
            </w:rPr>
          </w:rPrChange>
        </w:rPr>
      </w:pPr>
      <w:r w:rsidRPr="00E15CDD">
        <w:rPr>
          <w:rPrChange w:id="2214" w:author="Stagair1" w:date="2018-05-08T16:40:00Z">
            <w:rPr>
              <w:lang w:val="nl-NL"/>
            </w:rPr>
          </w:rPrChange>
        </w:rPr>
        <w:t xml:space="preserve">In PaaS oplossingen ligt de functionaliteit aanzienlijk hoger dan in de net besproken SaaS oplossingen. PaaS wordt voornamelijk gebruikt door </w:t>
      </w:r>
      <w:r w:rsidR="008A0582" w:rsidRPr="00E15CDD">
        <w:rPr>
          <w:rPrChange w:id="2215" w:author="Stagair1" w:date="2018-05-08T16:40:00Z">
            <w:rPr>
              <w:lang w:val="nl-NL"/>
            </w:rPr>
          </w:rPrChange>
        </w:rPr>
        <w:t>ontwikkelaars</w:t>
      </w:r>
      <w:r w:rsidRPr="00E15CDD">
        <w:rPr>
          <w:rPrChange w:id="2216" w:author="Stagair1" w:date="2018-05-08T16:40:00Z">
            <w:rPr>
              <w:lang w:val="nl-NL"/>
            </w:rPr>
          </w:rPrChange>
        </w:rPr>
        <w:t xml:space="preserve"> die nood hebben aan een Cloud-oplossing waarin z</w:t>
      </w:r>
      <w:r w:rsidR="008A4437" w:rsidRPr="00E15CDD">
        <w:rPr>
          <w:rPrChange w:id="2217" w:author="Stagair1" w:date="2018-05-08T16:40:00Z">
            <w:rPr>
              <w:lang w:val="nl-NL"/>
            </w:rPr>
          </w:rPrChange>
        </w:rPr>
        <w:t>ij mogelijks enige vorm van web-</w:t>
      </w:r>
      <w:r w:rsidRPr="00E15CDD">
        <w:rPr>
          <w:rPrChange w:id="2218" w:author="Stagair1" w:date="2018-05-08T16:40:00Z">
            <w:rPr>
              <w:lang w:val="nl-NL"/>
            </w:rPr>
          </w:rPrChange>
        </w:rPr>
        <w:t xml:space="preserve">services/webapplicaties kunnen aanbieden aan hun klanten. Door de extra functionaliteit kunnen </w:t>
      </w:r>
      <w:r w:rsidR="008A0582" w:rsidRPr="00E15CDD">
        <w:rPr>
          <w:rPrChange w:id="2219" w:author="Stagair1" w:date="2018-05-08T16:40:00Z">
            <w:rPr>
              <w:lang w:val="nl-NL"/>
            </w:rPr>
          </w:rPrChange>
        </w:rPr>
        <w:t>ontwikkelaars</w:t>
      </w:r>
      <w:r w:rsidRPr="00E15CDD">
        <w:rPr>
          <w:rPrChange w:id="2220" w:author="Stagair1" w:date="2018-05-08T16:40:00Z">
            <w:rPr>
              <w:lang w:val="nl-NL"/>
            </w:rPr>
          </w:rPrChange>
        </w:rPr>
        <w:t xml:space="preserve"> </w:t>
      </w:r>
      <w:r w:rsidR="00887281" w:rsidRPr="00E15CDD">
        <w:rPr>
          <w:rPrChange w:id="2221" w:author="Stagair1" w:date="2018-05-08T16:40:00Z">
            <w:rPr>
              <w:lang w:val="nl-NL"/>
            </w:rPr>
          </w:rPrChange>
        </w:rPr>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14:paraId="0E72DDD4" w14:textId="77777777" w:rsidR="00887281" w:rsidRPr="00E15CDD" w:rsidRDefault="00887281" w:rsidP="00407BA1">
      <w:pPr>
        <w:rPr>
          <w:rPrChange w:id="2222" w:author="Stagair1" w:date="2018-05-08T16:40:00Z">
            <w:rPr>
              <w:lang w:val="nl-NL"/>
            </w:rPr>
          </w:rPrChange>
        </w:rPr>
      </w:pPr>
      <w:r w:rsidRPr="00E15CDD">
        <w:rPr>
          <w:rPrChange w:id="2223" w:author="Stagair1" w:date="2018-05-08T16:40:00Z">
            <w:rPr>
              <w:lang w:val="nl-NL"/>
            </w:rPr>
          </w:rPrChange>
        </w:rPr>
        <w:t xml:space="preserve">IaaS sluit min of meer aan op het PaaS principe maar biedt meer mogelijkheden op het netwerkniveau. Binnen een IaaS oplossing is het effectief mogelijk </w:t>
      </w:r>
      <w:r w:rsidR="00732DEF" w:rsidRPr="00E15CDD">
        <w:rPr>
          <w:rPrChange w:id="2224" w:author="Stagair1" w:date="2018-05-08T16:40:00Z">
            <w:rPr>
              <w:lang w:val="nl-NL"/>
            </w:rPr>
          </w:rPrChange>
        </w:rPr>
        <w:t>om</w:t>
      </w:r>
      <w:r w:rsidRPr="00E15CDD">
        <w:rPr>
          <w:rPrChange w:id="2225" w:author="Stagair1" w:date="2018-05-08T16:40:00Z">
            <w:rPr>
              <w:lang w:val="nl-NL"/>
            </w:rPr>
          </w:rPrChange>
        </w:rPr>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E15CDD">
        <w:rPr>
          <w:rPrChange w:id="2226" w:author="Stagair1" w:date="2018-05-08T16:40:00Z">
            <w:rPr>
              <w:lang w:val="nl-NL"/>
            </w:rPr>
          </w:rPrChange>
        </w:rPr>
        <w:t>ShareFile</w:t>
      </w:r>
      <w:r w:rsidRPr="00E15CDD">
        <w:rPr>
          <w:rPrChange w:id="2227" w:author="Stagair1" w:date="2018-05-08T16:40:00Z">
            <w:rPr>
              <w:lang w:val="nl-NL"/>
            </w:rPr>
          </w:rPrChange>
        </w:rPr>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14:paraId="67B4BEF1" w14:textId="77777777" w:rsidR="00D07010" w:rsidRPr="00E15CDD" w:rsidRDefault="00D07010" w:rsidP="00407BA1">
      <w:pPr>
        <w:rPr>
          <w:rPrChange w:id="2228" w:author="Stagair1" w:date="2018-05-08T16:40:00Z">
            <w:rPr>
              <w:lang w:val="nl-NL"/>
            </w:rPr>
          </w:rPrChange>
        </w:rPr>
      </w:pPr>
    </w:p>
    <w:p w14:paraId="1C0E14D8" w14:textId="77777777" w:rsidR="00407BA1" w:rsidRPr="00E15CDD" w:rsidRDefault="00407BA1" w:rsidP="002352AB">
      <w:pPr>
        <w:pStyle w:val="Kop3"/>
        <w:rPr>
          <w:rPrChange w:id="2229" w:author="Stagair1" w:date="2018-05-08T16:40:00Z">
            <w:rPr>
              <w:lang w:val="nl-NL"/>
            </w:rPr>
          </w:rPrChange>
        </w:rPr>
      </w:pPr>
      <w:bookmarkStart w:id="2230" w:name="_Toc509827078"/>
      <w:bookmarkStart w:id="2231" w:name="_Ref509828533"/>
      <w:bookmarkStart w:id="2232" w:name="_Toc512841421"/>
      <w:r w:rsidRPr="00E15CDD">
        <w:rPr>
          <w:rPrChange w:id="2233" w:author="Stagair1" w:date="2018-05-08T16:40:00Z">
            <w:rPr>
              <w:lang w:val="nl-NL"/>
            </w:rPr>
          </w:rPrChange>
        </w:rPr>
        <w:t>ShareFile</w:t>
      </w:r>
      <w:bookmarkEnd w:id="2230"/>
      <w:bookmarkEnd w:id="2231"/>
      <w:bookmarkEnd w:id="2232"/>
    </w:p>
    <w:p w14:paraId="63426E85" w14:textId="77777777" w:rsidR="00E50522" w:rsidRPr="00E15CDD" w:rsidRDefault="00096A65" w:rsidP="00E50522">
      <w:pPr>
        <w:rPr>
          <w:rPrChange w:id="2234" w:author="Stagair1" w:date="2018-05-08T16:40:00Z">
            <w:rPr>
              <w:lang w:val="nl-NL"/>
            </w:rPr>
          </w:rPrChange>
        </w:rPr>
      </w:pPr>
      <w:r w:rsidRPr="0056094B">
        <w:fldChar w:fldCharType="begin"/>
      </w:r>
      <w:r w:rsidRPr="00E15CDD">
        <w:instrText xml:space="preserve"> HYPERLINK "https://www.sharefile.com/enterprise?aid=236117574128&amp;src=google&amp;kw=sharefile&amp;gclid=EAIaIQobChMIusqkqqP92QIVpbvtCh1WQAxaEAAYASABEgLy_fD_BwE" </w:instrText>
      </w:r>
      <w:r w:rsidRPr="00E15CDD">
        <w:rPr>
          <w:rPrChange w:id="2235" w:author="Stagair1" w:date="2018-05-08T16:40:00Z">
            <w:rPr>
              <w:rStyle w:val="Hyperlink"/>
              <w:lang w:val="nl-NL"/>
            </w:rPr>
          </w:rPrChange>
        </w:rPr>
        <w:fldChar w:fldCharType="separate"/>
      </w:r>
      <w:r w:rsidR="00EF06BB" w:rsidRPr="00E15CDD">
        <w:rPr>
          <w:rStyle w:val="Hyperlink"/>
          <w:rPrChange w:id="2236" w:author="Stagair1" w:date="2018-05-08T16:40:00Z">
            <w:rPr>
              <w:rStyle w:val="Hyperlink"/>
              <w:lang w:val="nl-NL"/>
            </w:rPr>
          </w:rPrChange>
        </w:rPr>
        <w:t>De Citrix ShareFile slogan</w:t>
      </w:r>
      <w:r w:rsidRPr="00E15CDD">
        <w:rPr>
          <w:rStyle w:val="Hyperlink"/>
          <w:rPrChange w:id="2237" w:author="Stagair1" w:date="2018-05-08T16:40:00Z">
            <w:rPr>
              <w:rStyle w:val="Hyperlink"/>
              <w:lang w:val="nl-NL"/>
            </w:rPr>
          </w:rPrChange>
        </w:rPr>
        <w:fldChar w:fldCharType="end"/>
      </w:r>
      <w:r w:rsidR="00EF06BB" w:rsidRPr="00E15CDD">
        <w:rPr>
          <w:rPrChange w:id="2238" w:author="Stagair1" w:date="2018-05-08T16:40:00Z">
            <w:rPr>
              <w:lang w:val="nl-NL"/>
            </w:rPr>
          </w:rPrChange>
        </w:rPr>
        <w:t xml:space="preserve"> stelt: </w:t>
      </w:r>
      <w:r w:rsidR="00EC5520" w:rsidRPr="00E15CDD">
        <w:rPr>
          <w:rPrChange w:id="2239" w:author="Stagair1" w:date="2018-05-08T16:40:00Z">
            <w:rPr>
              <w:lang w:val="nl-NL"/>
            </w:rPr>
          </w:rPrChange>
        </w:rPr>
        <w:t xml:space="preserve">“Flexible enough to meet enterprise needs. Secure enough to satisfy corporate policies. Easy enough for everyone to use.” </w:t>
      </w:r>
    </w:p>
    <w:p w14:paraId="0696CC2C" w14:textId="77777777" w:rsidR="00DE04C3" w:rsidRPr="00E15CDD" w:rsidRDefault="00DE04C3" w:rsidP="00E50522">
      <w:pPr>
        <w:rPr>
          <w:rPrChange w:id="2240" w:author="Stagair1" w:date="2018-05-08T16:40:00Z">
            <w:rPr>
              <w:lang w:val="nl-NL"/>
            </w:rPr>
          </w:rPrChange>
        </w:rPr>
      </w:pPr>
    </w:p>
    <w:p w14:paraId="62235E04" w14:textId="77777777" w:rsidR="00DE04C3" w:rsidRPr="00E15CDD" w:rsidRDefault="00DE04C3" w:rsidP="00DE04C3">
      <w:pPr>
        <w:rPr>
          <w:rPrChange w:id="2241" w:author="Stagair1" w:date="2018-05-08T16:40:00Z">
            <w:rPr>
              <w:lang w:val="nl-NL"/>
            </w:rPr>
          </w:rPrChange>
        </w:rPr>
      </w:pPr>
      <w:r w:rsidRPr="0056094B">
        <w:rPr>
          <w:noProof/>
          <w:lang w:eastAsia="nl-BE"/>
        </w:rPr>
        <w:lastRenderedPageBreak/>
        <w:drawing>
          <wp:inline distT="0" distB="0" distL="0" distR="0" wp14:anchorId="2EE40FDB" wp14:editId="7E40FF4D">
            <wp:extent cx="3840480" cy="4179933"/>
            <wp:effectExtent l="0" t="0" r="7620" b="0"/>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3884576" cy="4227926"/>
                    </a:xfrm>
                    <a:prstGeom prst="rect">
                      <a:avLst/>
                    </a:prstGeom>
                    <a:noFill/>
                    <a:ln>
                      <a:noFill/>
                    </a:ln>
                  </pic:spPr>
                </pic:pic>
              </a:graphicData>
            </a:graphic>
          </wp:inline>
        </w:drawing>
      </w:r>
    </w:p>
    <w:p w14:paraId="01DABBD7" w14:textId="77777777" w:rsidR="00DE04C3" w:rsidRPr="00E15CDD" w:rsidRDefault="00DE04C3" w:rsidP="00DE04C3">
      <w:pPr>
        <w:pStyle w:val="Bijschrift"/>
        <w:rPr>
          <w:sz w:val="20"/>
          <w:rPrChange w:id="2242" w:author="Stagair1" w:date="2018-05-08T16:40:00Z">
            <w:rPr>
              <w:sz w:val="20"/>
              <w:lang w:val="nl-NL"/>
            </w:rPr>
          </w:rPrChange>
        </w:rPr>
      </w:pPr>
      <w:bookmarkStart w:id="2243" w:name="_Toc509850458"/>
      <w:bookmarkStart w:id="2244" w:name="_Toc512457915"/>
      <w:r w:rsidRPr="00E15CDD">
        <w:rPr>
          <w:rPrChange w:id="2245" w:author="Stagair1" w:date="2018-05-08T16:40:00Z">
            <w:rPr>
              <w:lang w:val="nl-NL"/>
            </w:rPr>
          </w:rPrChange>
        </w:rPr>
        <w:t xml:space="preserve">Figuur </w:t>
      </w:r>
      <w:ins w:id="2246" w:author="Stagair1" w:date="2018-05-08T17:40:00Z">
        <w:r w:rsidR="00060962">
          <w:fldChar w:fldCharType="begin"/>
        </w:r>
        <w:r w:rsidR="00060962">
          <w:instrText xml:space="preserve"> STYLEREF 1 \s </w:instrText>
        </w:r>
      </w:ins>
      <w:r w:rsidR="00060962">
        <w:fldChar w:fldCharType="separate"/>
      </w:r>
      <w:r w:rsidR="00060962">
        <w:rPr>
          <w:noProof/>
        </w:rPr>
        <w:t>4</w:t>
      </w:r>
      <w:ins w:id="224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248" w:author="Stagair1" w:date="2018-05-08T17:40:00Z">
        <w:r w:rsidR="00060962">
          <w:rPr>
            <w:noProof/>
          </w:rPr>
          <w:t>3</w:t>
        </w:r>
        <w:r w:rsidR="00060962">
          <w:fldChar w:fldCharType="end"/>
        </w:r>
      </w:ins>
      <w:del w:id="2249" w:author="Stagair1" w:date="2018-05-08T16:39:00Z">
        <w:r w:rsidR="006463A1" w:rsidRPr="00E15CDD" w:rsidDel="00E15CDD">
          <w:rPr>
            <w:rPrChange w:id="2250" w:author="Stagair1" w:date="2018-05-08T16:40:00Z">
              <w:rPr>
                <w:lang w:val="nl-NL"/>
              </w:rPr>
            </w:rPrChange>
          </w:rPr>
          <w:fldChar w:fldCharType="begin"/>
        </w:r>
        <w:r w:rsidR="006463A1" w:rsidRPr="00E15CDD" w:rsidDel="00E15CDD">
          <w:rPr>
            <w:rPrChange w:id="2251" w:author="Stagair1" w:date="2018-05-08T16:40:00Z">
              <w:rPr>
                <w:lang w:val="nl-NL"/>
              </w:rPr>
            </w:rPrChange>
          </w:rPr>
          <w:delInstrText xml:space="preserve"> STYLEREF 1 \s </w:delInstrText>
        </w:r>
        <w:r w:rsidR="006463A1" w:rsidRPr="00E15CDD" w:rsidDel="00E15CDD">
          <w:rPr>
            <w:rPrChange w:id="2252" w:author="Stagair1" w:date="2018-05-08T16:40:00Z">
              <w:rPr>
                <w:lang w:val="nl-NL"/>
              </w:rPr>
            </w:rPrChange>
          </w:rPr>
          <w:fldChar w:fldCharType="separate"/>
        </w:r>
        <w:r w:rsidR="006463A1" w:rsidRPr="00E15CDD" w:rsidDel="00E15CDD">
          <w:rPr>
            <w:rPrChange w:id="2253" w:author="Stagair1" w:date="2018-05-08T16:40:00Z">
              <w:rPr>
                <w:lang w:val="nl-NL"/>
              </w:rPr>
            </w:rPrChange>
          </w:rPr>
          <w:delText>4</w:delText>
        </w:r>
        <w:r w:rsidR="006463A1" w:rsidRPr="00E15CDD" w:rsidDel="00E15CDD">
          <w:rPr>
            <w:rPrChange w:id="2254" w:author="Stagair1" w:date="2018-05-08T16:40:00Z">
              <w:rPr>
                <w:lang w:val="nl-NL"/>
              </w:rPr>
            </w:rPrChange>
          </w:rPr>
          <w:fldChar w:fldCharType="end"/>
        </w:r>
        <w:r w:rsidR="006463A1" w:rsidRPr="00E15CDD" w:rsidDel="00E15CDD">
          <w:rPr>
            <w:rPrChange w:id="2255" w:author="Stagair1" w:date="2018-05-08T16:40:00Z">
              <w:rPr>
                <w:lang w:val="nl-NL"/>
              </w:rPr>
            </w:rPrChange>
          </w:rPr>
          <w:noBreakHyphen/>
        </w:r>
        <w:r w:rsidR="006463A1" w:rsidRPr="00E15CDD" w:rsidDel="00E15CDD">
          <w:rPr>
            <w:rPrChange w:id="2256" w:author="Stagair1" w:date="2018-05-08T16:40:00Z">
              <w:rPr>
                <w:lang w:val="nl-NL"/>
              </w:rPr>
            </w:rPrChange>
          </w:rPr>
          <w:fldChar w:fldCharType="begin"/>
        </w:r>
        <w:r w:rsidR="006463A1" w:rsidRPr="00E15CDD" w:rsidDel="00E15CDD">
          <w:rPr>
            <w:rPrChange w:id="2257" w:author="Stagair1" w:date="2018-05-08T16:40:00Z">
              <w:rPr>
                <w:lang w:val="nl-NL"/>
              </w:rPr>
            </w:rPrChange>
          </w:rPr>
          <w:delInstrText xml:space="preserve"> SEQ Figuur \* ARABIC \s 1 </w:delInstrText>
        </w:r>
        <w:r w:rsidR="006463A1" w:rsidRPr="00E15CDD" w:rsidDel="00E15CDD">
          <w:rPr>
            <w:rPrChange w:id="2258" w:author="Stagair1" w:date="2018-05-08T16:40:00Z">
              <w:rPr>
                <w:lang w:val="nl-NL"/>
              </w:rPr>
            </w:rPrChange>
          </w:rPr>
          <w:fldChar w:fldCharType="separate"/>
        </w:r>
        <w:r w:rsidR="006463A1" w:rsidRPr="00E15CDD" w:rsidDel="00E15CDD">
          <w:rPr>
            <w:rPrChange w:id="2259" w:author="Stagair1" w:date="2018-05-08T16:40:00Z">
              <w:rPr>
                <w:lang w:val="nl-NL"/>
              </w:rPr>
            </w:rPrChange>
          </w:rPr>
          <w:delText>3</w:delText>
        </w:r>
        <w:r w:rsidR="006463A1" w:rsidRPr="00E15CDD" w:rsidDel="00E15CDD">
          <w:rPr>
            <w:rPrChange w:id="2260" w:author="Stagair1" w:date="2018-05-08T16:40:00Z">
              <w:rPr>
                <w:lang w:val="nl-NL"/>
              </w:rPr>
            </w:rPrChange>
          </w:rPr>
          <w:fldChar w:fldCharType="end"/>
        </w:r>
      </w:del>
      <w:r w:rsidRPr="00E15CDD">
        <w:rPr>
          <w:rPrChange w:id="2261" w:author="Stagair1" w:date="2018-05-08T16:40:00Z">
            <w:rPr>
              <w:lang w:val="nl-NL"/>
            </w:rPr>
          </w:rPrChange>
        </w:rPr>
        <w:t>: Diagram van ShareFile met StorageZones opstelling</w:t>
      </w:r>
      <w:r w:rsidR="002F2947" w:rsidRPr="00E15CDD">
        <w:rPr>
          <w:rPrChange w:id="2262" w:author="Stagair1" w:date="2018-05-08T16:40:00Z">
            <w:rPr>
              <w:lang w:val="nl-NL"/>
            </w:rPr>
          </w:rPrChange>
        </w:rPr>
        <w:t>.</w:t>
      </w:r>
      <w:r w:rsidRPr="00E15CDD">
        <w:rPr>
          <w:rPrChange w:id="2263" w:author="Stagair1" w:date="2018-05-08T16:40:00Z">
            <w:rPr>
              <w:lang w:val="nl-NL"/>
            </w:rPr>
          </w:rPrChange>
        </w:rPr>
        <w:t xml:space="preserve"> </w:t>
      </w:r>
      <w:sdt>
        <w:sdtPr>
          <w:id w:val="-774793974"/>
          <w:citation/>
        </w:sdtPr>
        <w:sdtContent>
          <w:r w:rsidRPr="00E15CDD">
            <w:rPr>
              <w:rPrChange w:id="2264" w:author="Stagair1" w:date="2018-05-08T16:40:00Z">
                <w:rPr>
                  <w:lang w:val="nl-NL"/>
                </w:rPr>
              </w:rPrChange>
            </w:rPr>
            <w:fldChar w:fldCharType="begin"/>
          </w:r>
          <w:r w:rsidRPr="00E15CDD">
            <w:rPr>
              <w:rPrChange w:id="2265" w:author="Stagair1" w:date="2018-05-08T16:40:00Z">
                <w:rPr>
                  <w:lang w:val="nl-NL"/>
                </w:rPr>
              </w:rPrChange>
            </w:rPr>
            <w:instrText xml:space="preserve"> CITATION Abo17 \l 1033 </w:instrText>
          </w:r>
          <w:r w:rsidRPr="00E15CDD">
            <w:rPr>
              <w:rPrChange w:id="2266" w:author="Stagair1" w:date="2018-05-08T16:40:00Z">
                <w:rPr>
                  <w:lang w:val="nl-NL"/>
                </w:rPr>
              </w:rPrChange>
            </w:rPr>
            <w:fldChar w:fldCharType="separate"/>
          </w:r>
          <w:r w:rsidR="006F20A4" w:rsidRPr="00E15CDD">
            <w:rPr>
              <w:rPrChange w:id="2267" w:author="Stagair1" w:date="2018-05-08T16:40:00Z">
                <w:rPr>
                  <w:noProof/>
                  <w:lang w:val="nl-NL"/>
                </w:rPr>
              </w:rPrChange>
            </w:rPr>
            <w:t>[12]</w:t>
          </w:r>
          <w:r w:rsidRPr="00E15CDD">
            <w:rPr>
              <w:rPrChange w:id="2268" w:author="Stagair1" w:date="2018-05-08T16:40:00Z">
                <w:rPr>
                  <w:lang w:val="nl-NL"/>
                </w:rPr>
              </w:rPrChange>
            </w:rPr>
            <w:fldChar w:fldCharType="end"/>
          </w:r>
        </w:sdtContent>
      </w:sdt>
      <w:bookmarkEnd w:id="2243"/>
      <w:bookmarkEnd w:id="2244"/>
    </w:p>
    <w:p w14:paraId="3F64C84D" w14:textId="77777777" w:rsidR="00DE04C3" w:rsidRPr="00E15CDD" w:rsidRDefault="00DE04C3" w:rsidP="00DE04C3">
      <w:pPr>
        <w:rPr>
          <w:rPrChange w:id="2269" w:author="Stagair1" w:date="2018-05-08T16:40:00Z">
            <w:rPr>
              <w:lang w:val="nl-NL"/>
            </w:rPr>
          </w:rPrChange>
        </w:rPr>
      </w:pPr>
    </w:p>
    <w:p w14:paraId="1864F75D" w14:textId="77777777" w:rsidR="00EC5520" w:rsidRPr="00E15CDD" w:rsidRDefault="005F3FA2" w:rsidP="00DE04C3">
      <w:pPr>
        <w:rPr>
          <w:rPrChange w:id="2270" w:author="Stagair1" w:date="2018-05-08T16:40:00Z">
            <w:rPr>
              <w:lang w:val="nl-NL"/>
            </w:rPr>
          </w:rPrChange>
        </w:rPr>
      </w:pPr>
      <w:r w:rsidRPr="00E15CDD">
        <w:rPr>
          <w:rPrChange w:id="2271" w:author="Stagair1" w:date="2018-05-08T16:40:00Z">
            <w:rPr>
              <w:lang w:val="nl-NL"/>
            </w:rPr>
          </w:rPrChange>
        </w:rPr>
        <w:t xml:space="preserve">Zoals reeds besproken, wordt </w:t>
      </w:r>
      <w:r w:rsidR="00EC5520" w:rsidRPr="00E15CDD">
        <w:rPr>
          <w:rPrChange w:id="2272" w:author="Stagair1" w:date="2018-05-08T16:40:00Z">
            <w:rPr>
              <w:lang w:val="nl-NL"/>
            </w:rPr>
          </w:rPrChange>
        </w:rPr>
        <w:t>in de opstelling voor deze bachelorproef een Citrix ShareFile (in combinatie met een Citrix NetScaler en StorageZone) gebruikt.</w:t>
      </w:r>
      <w:r w:rsidR="00D45147" w:rsidRPr="00E15CDD">
        <w:rPr>
          <w:rPrChange w:id="2273" w:author="Stagair1" w:date="2018-05-08T16:40:00Z">
            <w:rPr>
              <w:lang w:val="nl-NL"/>
            </w:rPr>
          </w:rPrChange>
        </w:rPr>
        <w:t xml:space="preserve"> Hier zal verder uitgelegd worden </w:t>
      </w:r>
      <w:r w:rsidRPr="00E15CDD">
        <w:rPr>
          <w:rPrChange w:id="2274" w:author="Stagair1" w:date="2018-05-08T16:40:00Z">
            <w:rPr>
              <w:lang w:val="nl-NL"/>
            </w:rPr>
          </w:rPrChange>
        </w:rPr>
        <w:t>waarvoor</w:t>
      </w:r>
      <w:r w:rsidR="00D45147" w:rsidRPr="00E15CDD">
        <w:rPr>
          <w:rPrChange w:id="2275" w:author="Stagair1" w:date="2018-05-08T16:40:00Z">
            <w:rPr>
              <w:lang w:val="nl-NL"/>
            </w:rPr>
          </w:rPrChange>
        </w:rPr>
        <w:t xml:space="preserve"> ShareFile gebruikt kan worden</w:t>
      </w:r>
      <w:r w:rsidRPr="00E15CDD">
        <w:rPr>
          <w:rPrChange w:id="2276" w:author="Stagair1" w:date="2018-05-08T16:40:00Z">
            <w:rPr>
              <w:lang w:val="nl-NL"/>
            </w:rPr>
          </w:rPrChange>
        </w:rPr>
        <w:t>, waarvoor</w:t>
      </w:r>
      <w:r w:rsidR="00D45147" w:rsidRPr="00E15CDD">
        <w:rPr>
          <w:rPrChange w:id="2277" w:author="Stagair1" w:date="2018-05-08T16:40:00Z">
            <w:rPr>
              <w:lang w:val="nl-NL"/>
            </w:rPr>
          </w:rPrChange>
        </w:rPr>
        <w:t xml:space="preserve"> </w:t>
      </w:r>
      <w:r w:rsidRPr="00E15CDD">
        <w:rPr>
          <w:rPrChange w:id="2278" w:author="Stagair1" w:date="2018-05-08T16:40:00Z">
            <w:rPr>
              <w:lang w:val="nl-NL"/>
            </w:rPr>
          </w:rPrChange>
        </w:rPr>
        <w:t>het specifiek gebruikt wordt in deze toepassing, w</w:t>
      </w:r>
      <w:r w:rsidR="00D45147" w:rsidRPr="00E15CDD">
        <w:rPr>
          <w:rPrChange w:id="2279" w:author="Stagair1" w:date="2018-05-08T16:40:00Z">
            <w:rPr>
              <w:lang w:val="nl-NL"/>
            </w:rPr>
          </w:rPrChange>
        </w:rPr>
        <w:t xml:space="preserve">aarom </w:t>
      </w:r>
      <w:r w:rsidRPr="00E15CDD">
        <w:rPr>
          <w:rPrChange w:id="2280" w:author="Stagair1" w:date="2018-05-08T16:40:00Z">
            <w:rPr>
              <w:lang w:val="nl-NL"/>
            </w:rPr>
          </w:rPrChange>
        </w:rPr>
        <w:t>het</w:t>
      </w:r>
      <w:r w:rsidR="00D45147" w:rsidRPr="00E15CDD">
        <w:rPr>
          <w:rPrChange w:id="2281" w:author="Stagair1" w:date="2018-05-08T16:40:00Z">
            <w:rPr>
              <w:lang w:val="nl-NL"/>
            </w:rPr>
          </w:rPrChange>
        </w:rPr>
        <w:t xml:space="preserve"> </w:t>
      </w:r>
      <w:r w:rsidRPr="00E15CDD">
        <w:rPr>
          <w:rPrChange w:id="2282" w:author="Stagair1" w:date="2018-05-08T16:40:00Z">
            <w:rPr>
              <w:lang w:val="nl-NL"/>
            </w:rPr>
          </w:rPrChange>
        </w:rPr>
        <w:t xml:space="preserve">een goede oplossing is </w:t>
      </w:r>
      <w:r w:rsidR="00D45147" w:rsidRPr="00E15CDD">
        <w:rPr>
          <w:rPrChange w:id="2283" w:author="Stagair1" w:date="2018-05-08T16:40:00Z">
            <w:rPr>
              <w:lang w:val="nl-NL"/>
            </w:rPr>
          </w:rPrChange>
        </w:rPr>
        <w:t>en wat de alternatieven zijn (inclusief hun voor- en nadelen).</w:t>
      </w:r>
    </w:p>
    <w:p w14:paraId="7472568A" w14:textId="77777777" w:rsidR="00D45147" w:rsidRPr="00E15CDD" w:rsidRDefault="00AC6647" w:rsidP="00E50522">
      <w:pPr>
        <w:rPr>
          <w:rPrChange w:id="2284" w:author="Stagair1" w:date="2018-05-08T16:40:00Z">
            <w:rPr>
              <w:lang w:val="nl-NL"/>
            </w:rPr>
          </w:rPrChange>
        </w:rPr>
      </w:pPr>
      <w:r w:rsidRPr="00E15CDD">
        <w:rPr>
          <w:rPrChange w:id="2285" w:author="Stagair1" w:date="2018-05-08T16:40:00Z">
            <w:rPr>
              <w:lang w:val="nl-NL"/>
            </w:rPr>
          </w:rPrChange>
        </w:rPr>
        <w:t xml:space="preserve">Zoals </w:t>
      </w:r>
      <w:r w:rsidR="00096A65" w:rsidRPr="0056094B">
        <w:fldChar w:fldCharType="begin"/>
      </w:r>
      <w:r w:rsidR="00096A65" w:rsidRPr="00E15CDD">
        <w:instrText xml:space="preserve"> HYPERLINK "https://www.sharefile.com/enterprise?aid=236117574128&amp;src=google&amp;kw=sharefile&amp;gclid=EAIaIQobChMIusqkqqP92QIVpbvtCh1WQAxaEAAYASABEgLy_fD_BwE" </w:instrText>
      </w:r>
      <w:r w:rsidR="00096A65" w:rsidRPr="00E15CDD">
        <w:rPr>
          <w:rPrChange w:id="2286" w:author="Stagair1" w:date="2018-05-08T16:40:00Z">
            <w:rPr>
              <w:rStyle w:val="Hyperlink"/>
              <w:lang w:val="nl-NL"/>
            </w:rPr>
          </w:rPrChange>
        </w:rPr>
        <w:fldChar w:fldCharType="separate"/>
      </w:r>
      <w:r w:rsidRPr="00E15CDD">
        <w:rPr>
          <w:rStyle w:val="Hyperlink"/>
          <w:rPrChange w:id="2287" w:author="Stagair1" w:date="2018-05-08T16:40:00Z">
            <w:rPr>
              <w:rStyle w:val="Hyperlink"/>
              <w:lang w:val="nl-NL"/>
            </w:rPr>
          </w:rPrChange>
        </w:rPr>
        <w:t>de ShareFile website</w:t>
      </w:r>
      <w:r w:rsidR="00096A65" w:rsidRPr="00E15CDD">
        <w:rPr>
          <w:rStyle w:val="Hyperlink"/>
          <w:rPrChange w:id="2288" w:author="Stagair1" w:date="2018-05-08T16:40:00Z">
            <w:rPr>
              <w:rStyle w:val="Hyperlink"/>
              <w:lang w:val="nl-NL"/>
            </w:rPr>
          </w:rPrChange>
        </w:rPr>
        <w:fldChar w:fldCharType="end"/>
      </w:r>
      <w:r w:rsidRPr="00E15CDD">
        <w:rPr>
          <w:rPrChange w:id="2289" w:author="Stagair1" w:date="2018-05-08T16:40:00Z">
            <w:rPr>
              <w:lang w:val="nl-NL"/>
            </w:rPr>
          </w:rPrChange>
        </w:rPr>
        <w:t xml:space="preserve"> reeds aangeeft, wordt ShareFile voornamelijk gebruikt als Cloud-Storage. Daarbij is het wel voorzien van extra functionaliteit en security. Zo is die storage heel flexibel (denk aan de hybride mogelijkheden met </w:t>
      </w:r>
      <w:r w:rsidR="00BB76B6" w:rsidRPr="00E15CDD">
        <w:rPr>
          <w:rPrChange w:id="2290" w:author="Stagair1" w:date="2018-05-08T16:40:00Z">
            <w:rPr>
              <w:lang w:val="nl-NL"/>
            </w:rPr>
          </w:rPrChange>
        </w:rPr>
        <w:t>lokale StorageZones), het geeft mogelijkheden zoals “easy w</w:t>
      </w:r>
      <w:r w:rsidR="00A07E0F" w:rsidRPr="00E15CDD">
        <w:rPr>
          <w:rPrChange w:id="2291" w:author="Stagair1" w:date="2018-05-08T16:40:00Z">
            <w:rPr>
              <w:lang w:val="nl-NL"/>
            </w:rPr>
          </w:rPrChange>
        </w:rPr>
        <w:t>eb access” en “single sign-o</w:t>
      </w:r>
      <w:r w:rsidR="00BB76B6" w:rsidRPr="00E15CDD">
        <w:rPr>
          <w:rPrChange w:id="2292" w:author="Stagair1" w:date="2018-05-08T16:40:00Z">
            <w:rPr>
              <w:lang w:val="nl-NL"/>
            </w:rPr>
          </w:rPrChange>
        </w:rPr>
        <w:t>n” (SSO</w:t>
      </w:r>
      <w:r w:rsidR="00054281" w:rsidRPr="00E15CDD">
        <w:rPr>
          <w:rPrChange w:id="2293" w:author="Stagair1" w:date="2018-05-08T16:40:00Z">
            <w:rPr>
              <w:lang w:val="nl-NL"/>
            </w:rPr>
          </w:rPrChange>
        </w:rPr>
        <w:t>)</w:t>
      </w:r>
      <w:r w:rsidR="00BB76B6" w:rsidRPr="00E15CDD">
        <w:rPr>
          <w:rPrChange w:id="2294" w:author="Stagair1" w:date="2018-05-08T16:40:00Z">
            <w:rPr>
              <w:lang w:val="nl-NL"/>
            </w:rPr>
          </w:rPrChange>
        </w:rPr>
        <w:t xml:space="preserve"> kan hier gebruikt worden voor al uw webapps in combinatie met ShareFile), het voorziet opties voor het aanmaken van gebruikers en groepen en voor het beheer van de rechten.</w:t>
      </w:r>
    </w:p>
    <w:p w14:paraId="616EEF55" w14:textId="77777777" w:rsidR="00BB76B6" w:rsidRPr="00E15CDD" w:rsidRDefault="00BB76B6" w:rsidP="00E50522">
      <w:pPr>
        <w:rPr>
          <w:rPrChange w:id="2295" w:author="Stagair1" w:date="2018-05-08T16:40:00Z">
            <w:rPr>
              <w:lang w:val="nl-NL"/>
            </w:rPr>
          </w:rPrChange>
        </w:rPr>
      </w:pPr>
      <w:r w:rsidRPr="00E15CDD">
        <w:rPr>
          <w:rPrChange w:id="2296" w:author="Stagair1" w:date="2018-05-08T16:40:00Z">
            <w:rPr>
              <w:lang w:val="nl-NL"/>
            </w:rPr>
          </w:rPrChange>
        </w:rPr>
        <w:t xml:space="preserve">In deze opstelling zal de ShareFile Cloud gebruikt worden als private Cloud in combinatie met een StorageZone, hij zal dus in verbinding staan met een </w:t>
      </w:r>
      <w:r w:rsidR="00DB4F39" w:rsidRPr="00E15CDD">
        <w:rPr>
          <w:rPrChange w:id="2297" w:author="Stagair1" w:date="2018-05-08T16:40:00Z">
            <w:rPr>
              <w:lang w:val="nl-NL"/>
            </w:rPr>
          </w:rPrChange>
        </w:rPr>
        <w:t>StorageZone Controller</w:t>
      </w:r>
      <w:r w:rsidRPr="00E15CDD">
        <w:rPr>
          <w:rPrChange w:id="2298" w:author="Stagair1" w:date="2018-05-08T16:40:00Z">
            <w:rPr>
              <w:lang w:val="nl-NL"/>
            </w:rPr>
          </w:rPrChange>
        </w:rPr>
        <w:t xml:space="preserve"> (installatie en configuratie op een lokale fileserver) e</w:t>
      </w:r>
      <w:r w:rsidR="00AF18CA" w:rsidRPr="00E15CDD">
        <w:rPr>
          <w:rPrChange w:id="2299" w:author="Stagair1" w:date="2018-05-08T16:40:00Z">
            <w:rPr>
              <w:lang w:val="nl-NL"/>
            </w:rPr>
          </w:rPrChange>
        </w:rPr>
        <w:t>n een NetScaler die alle routering en authenticatie regelt. Bovendien zal de NetScaler ook zo</w:t>
      </w:r>
      <w:r w:rsidR="00756402" w:rsidRPr="00E15CDD">
        <w:rPr>
          <w:rPrChange w:id="2300" w:author="Stagair1" w:date="2018-05-08T16:40:00Z">
            <w:rPr>
              <w:lang w:val="nl-NL"/>
            </w:rPr>
          </w:rPrChange>
        </w:rPr>
        <w:t>rgen voor load balancing en high availability</w:t>
      </w:r>
      <w:r w:rsidR="00AF18CA" w:rsidRPr="00E15CDD">
        <w:rPr>
          <w:rPrChange w:id="2301" w:author="Stagair1" w:date="2018-05-08T16:40:00Z">
            <w:rPr>
              <w:lang w:val="nl-NL"/>
            </w:rPr>
          </w:rPrChange>
        </w:rPr>
        <w:t xml:space="preserve"> </w:t>
      </w:r>
      <w:r w:rsidR="00AF18CA" w:rsidRPr="00E15CDD">
        <w:rPr>
          <w:i/>
          <w:rPrChange w:id="2302" w:author="Stagair1" w:date="2018-05-08T16:40:00Z">
            <w:rPr>
              <w:i/>
              <w:lang w:val="nl-NL"/>
            </w:rPr>
          </w:rPrChange>
        </w:rPr>
        <w:t>(meer over de NetScaler kom je te weten in</w:t>
      </w:r>
      <w:r w:rsidR="00801FF6" w:rsidRPr="00E15CDD">
        <w:rPr>
          <w:i/>
          <w:rPrChange w:id="2303" w:author="Stagair1" w:date="2018-05-08T16:40:00Z">
            <w:rPr>
              <w:i/>
              <w:lang w:val="nl-NL"/>
            </w:rPr>
          </w:rPrChange>
        </w:rPr>
        <w:t xml:space="preserve"> </w:t>
      </w:r>
      <w:r w:rsidR="00801FF6" w:rsidRPr="00E15CDD">
        <w:rPr>
          <w:i/>
          <w:rPrChange w:id="2304" w:author="Stagair1" w:date="2018-05-08T16:40:00Z">
            <w:rPr>
              <w:i/>
              <w:lang w:val="nl-NL"/>
            </w:rPr>
          </w:rPrChange>
        </w:rPr>
        <w:fldChar w:fldCharType="begin"/>
      </w:r>
      <w:r w:rsidR="00801FF6" w:rsidRPr="00E15CDD">
        <w:rPr>
          <w:i/>
          <w:rPrChange w:id="2305" w:author="Stagair1" w:date="2018-05-08T16:40:00Z">
            <w:rPr>
              <w:i/>
              <w:lang w:val="nl-NL"/>
            </w:rPr>
          </w:rPrChange>
        </w:rPr>
        <w:instrText xml:space="preserve"> REF _Ref509828453 \w \h </w:instrText>
      </w:r>
      <w:r w:rsidR="00801FF6" w:rsidRPr="00E15CDD">
        <w:rPr>
          <w:i/>
          <w:rPrChange w:id="2306" w:author="Stagair1" w:date="2018-05-08T16:40:00Z">
            <w:rPr>
              <w:i/>
            </w:rPr>
          </w:rPrChange>
        </w:rPr>
      </w:r>
      <w:r w:rsidR="00801FF6" w:rsidRPr="00E15CDD">
        <w:rPr>
          <w:i/>
          <w:rPrChange w:id="2307" w:author="Stagair1" w:date="2018-05-08T16:40:00Z">
            <w:rPr>
              <w:i/>
              <w:lang w:val="nl-NL"/>
            </w:rPr>
          </w:rPrChange>
        </w:rPr>
        <w:fldChar w:fldCharType="separate"/>
      </w:r>
      <w:r w:rsidR="00801FF6" w:rsidRPr="00E15CDD">
        <w:rPr>
          <w:i/>
          <w:rPrChange w:id="2308" w:author="Stagair1" w:date="2018-05-08T16:40:00Z">
            <w:rPr>
              <w:i/>
              <w:lang w:val="nl-NL"/>
            </w:rPr>
          </w:rPrChange>
        </w:rPr>
        <w:t>4.2.2</w:t>
      </w:r>
      <w:r w:rsidR="00801FF6" w:rsidRPr="00E15CDD">
        <w:rPr>
          <w:i/>
          <w:rPrChange w:id="2309" w:author="Stagair1" w:date="2018-05-08T16:40:00Z">
            <w:rPr>
              <w:i/>
              <w:lang w:val="nl-NL"/>
            </w:rPr>
          </w:rPrChange>
        </w:rPr>
        <w:fldChar w:fldCharType="end"/>
      </w:r>
      <w:r w:rsidR="00AF18CA" w:rsidRPr="00E15CDD">
        <w:rPr>
          <w:i/>
          <w:rPrChange w:id="2310" w:author="Stagair1" w:date="2018-05-08T16:40:00Z">
            <w:rPr>
              <w:i/>
              <w:lang w:val="nl-NL"/>
            </w:rPr>
          </w:rPrChange>
        </w:rPr>
        <w:t>)</w:t>
      </w:r>
      <w:r w:rsidR="00AF18CA" w:rsidRPr="00E15CDD">
        <w:rPr>
          <w:rPrChange w:id="2311" w:author="Stagair1" w:date="2018-05-08T16:40:00Z">
            <w:rPr>
              <w:lang w:val="nl-NL"/>
            </w:rPr>
          </w:rPrChange>
        </w:rPr>
        <w:t>.</w:t>
      </w:r>
    </w:p>
    <w:p w14:paraId="77E06BD0" w14:textId="77777777" w:rsidR="006228AB" w:rsidRPr="00E15CDD" w:rsidRDefault="006F7D01" w:rsidP="00E50522">
      <w:pPr>
        <w:rPr>
          <w:rPrChange w:id="2312" w:author="Stagair1" w:date="2018-05-08T16:40:00Z">
            <w:rPr>
              <w:lang w:val="nl-NL"/>
            </w:rPr>
          </w:rPrChange>
        </w:rPr>
      </w:pPr>
      <w:r w:rsidRPr="00E15CDD">
        <w:rPr>
          <w:rPrChange w:id="2313" w:author="Stagair1" w:date="2018-05-08T16:40:00Z">
            <w:rPr>
              <w:lang w:val="nl-NL"/>
            </w:rPr>
          </w:rPrChange>
        </w:rPr>
        <w:t>De</w:t>
      </w:r>
      <w:r w:rsidR="006055AC" w:rsidRPr="00E15CDD">
        <w:rPr>
          <w:rPrChange w:id="2314" w:author="Stagair1" w:date="2018-05-08T16:40:00Z">
            <w:rPr>
              <w:lang w:val="nl-NL"/>
            </w:rPr>
          </w:rPrChange>
        </w:rPr>
        <w:t xml:space="preserve"> Citrix ShareFile</w:t>
      </w:r>
      <w:r w:rsidRPr="00E15CDD">
        <w:rPr>
          <w:rPrChange w:id="2315" w:author="Stagair1" w:date="2018-05-08T16:40:00Z">
            <w:rPr>
              <w:lang w:val="nl-NL"/>
            </w:rPr>
          </w:rPrChange>
        </w:rPr>
        <w:t xml:space="preserve"> is</w:t>
      </w:r>
      <w:r w:rsidR="006055AC" w:rsidRPr="00E15CDD">
        <w:rPr>
          <w:rPrChange w:id="2316" w:author="Stagair1" w:date="2018-05-08T16:40:00Z">
            <w:rPr>
              <w:lang w:val="nl-NL"/>
            </w:rPr>
          </w:rPrChange>
        </w:rPr>
        <w:t xml:space="preserve"> </w:t>
      </w:r>
      <w:r w:rsidRPr="00E15CDD">
        <w:rPr>
          <w:rPrChange w:id="2317" w:author="Stagair1" w:date="2018-05-08T16:40:00Z">
            <w:rPr>
              <w:lang w:val="nl-NL"/>
            </w:rPr>
          </w:rPrChange>
        </w:rPr>
        <w:t>voor</w:t>
      </w:r>
      <w:r w:rsidR="006055AC" w:rsidRPr="00E15CDD">
        <w:rPr>
          <w:rPrChange w:id="2318" w:author="Stagair1" w:date="2018-05-08T16:40:00Z">
            <w:rPr>
              <w:lang w:val="nl-NL"/>
            </w:rPr>
          </w:rPrChange>
        </w:rPr>
        <w:t xml:space="preserve"> ICORDA een favoriet voor de job aangezien </w:t>
      </w:r>
      <w:r w:rsidR="00BC2C08" w:rsidRPr="00E15CDD">
        <w:rPr>
          <w:rPrChange w:id="2319" w:author="Stagair1" w:date="2018-05-08T16:40:00Z">
            <w:rPr>
              <w:lang w:val="nl-NL"/>
            </w:rPr>
          </w:rPrChange>
        </w:rPr>
        <w:t>het bedrijf reeds vele Citrixproducten gebruikt en dusdanig comptabiliteit garandeert.</w:t>
      </w:r>
      <w:r w:rsidR="00CB64CB" w:rsidRPr="00E15CDD">
        <w:rPr>
          <w:rPrChange w:id="2320" w:author="Stagair1" w:date="2018-05-08T16:40:00Z">
            <w:rPr>
              <w:lang w:val="nl-NL"/>
            </w:rPr>
          </w:rPrChange>
        </w:rPr>
        <w:t xml:space="preserve"> </w:t>
      </w:r>
      <w:r w:rsidR="00827C6D" w:rsidRPr="00E15CDD">
        <w:rPr>
          <w:rPrChange w:id="2321" w:author="Stagair1" w:date="2018-05-08T16:40:00Z">
            <w:rPr>
              <w:lang w:val="nl-NL"/>
            </w:rPr>
          </w:rPrChange>
        </w:rPr>
        <w:t xml:space="preserve">Maar, ook in vergelijking met andere Enterprise Cloud-storage producten springt ShareFile er dikwijls bovenuit. </w:t>
      </w:r>
      <w:r w:rsidR="005E5408" w:rsidRPr="00E15CDD">
        <w:rPr>
          <w:rPrChange w:id="2322" w:author="Stagair1" w:date="2018-05-08T16:40:00Z">
            <w:rPr>
              <w:lang w:val="nl-NL"/>
            </w:rPr>
          </w:rPrChange>
        </w:rPr>
        <w:t>Ondanks</w:t>
      </w:r>
      <w:r w:rsidR="00C54D33" w:rsidRPr="00E15CDD">
        <w:rPr>
          <w:rPrChange w:id="2323" w:author="Stagair1" w:date="2018-05-08T16:40:00Z">
            <w:rPr>
              <w:lang w:val="nl-NL"/>
            </w:rPr>
          </w:rPrChange>
        </w:rPr>
        <w:t xml:space="preserve"> talrijke prachtige Cloud-storage oplossingen voor bedrijven zoals “OneDrive for Business”, “Dropbox for Business”</w:t>
      </w:r>
      <w:r w:rsidR="005E5408" w:rsidRPr="00E15CDD">
        <w:rPr>
          <w:rPrChange w:id="2324" w:author="Stagair1" w:date="2018-05-08T16:40:00Z">
            <w:rPr>
              <w:lang w:val="nl-NL"/>
            </w:rPr>
          </w:rPrChange>
        </w:rPr>
        <w:t xml:space="preserve">… Zijn er slechts enkelen die een gelijkaardige functionaliteit en feature set bieden als </w:t>
      </w:r>
      <w:r w:rsidR="005E5408" w:rsidRPr="00E15CDD">
        <w:rPr>
          <w:rPrChange w:id="2325" w:author="Stagair1" w:date="2018-05-08T16:40:00Z">
            <w:rPr>
              <w:lang w:val="nl-NL"/>
            </w:rPr>
          </w:rPrChange>
        </w:rPr>
        <w:lastRenderedPageBreak/>
        <w:t xml:space="preserve">ShareFile. </w:t>
      </w:r>
      <w:r w:rsidR="00BC2C08" w:rsidRPr="00E15CDD">
        <w:rPr>
          <w:rPrChange w:id="2326" w:author="Stagair1" w:date="2018-05-08T16:40:00Z">
            <w:rPr>
              <w:lang w:val="nl-NL"/>
            </w:rPr>
          </w:rPrChange>
        </w:rPr>
        <w:t>Twee alternatieven</w:t>
      </w:r>
      <w:r w:rsidR="005E5408" w:rsidRPr="00E15CDD">
        <w:rPr>
          <w:rPrChange w:id="2327" w:author="Stagair1" w:date="2018-05-08T16:40:00Z">
            <w:rPr>
              <w:lang w:val="nl-NL"/>
            </w:rPr>
          </w:rPrChange>
        </w:rPr>
        <w:t xml:space="preserve"> die er bovenuit komen zijn </w:t>
      </w:r>
      <w:r w:rsidR="00096A65" w:rsidRPr="0056094B">
        <w:fldChar w:fldCharType="begin"/>
      </w:r>
      <w:r w:rsidR="00096A65" w:rsidRPr="00E15CDD">
        <w:instrText xml:space="preserve"> HYPERLINK "https://owncloud.com/enterprise-edition/" </w:instrText>
      </w:r>
      <w:r w:rsidR="00096A65" w:rsidRPr="00E15CDD">
        <w:rPr>
          <w:rPrChange w:id="2328" w:author="Stagair1" w:date="2018-05-08T16:40:00Z">
            <w:rPr>
              <w:rStyle w:val="Hyperlink"/>
              <w:lang w:val="nl-NL"/>
            </w:rPr>
          </w:rPrChange>
        </w:rPr>
        <w:fldChar w:fldCharType="separate"/>
      </w:r>
      <w:r w:rsidR="00BC32DF" w:rsidRPr="00E15CDD">
        <w:rPr>
          <w:rStyle w:val="Hyperlink"/>
          <w:rPrChange w:id="2329" w:author="Stagair1" w:date="2018-05-08T16:40:00Z">
            <w:rPr>
              <w:rStyle w:val="Hyperlink"/>
              <w:lang w:val="nl-NL"/>
            </w:rPr>
          </w:rPrChange>
        </w:rPr>
        <w:t>ownCloud</w:t>
      </w:r>
      <w:r w:rsidR="00096A65" w:rsidRPr="00E15CDD">
        <w:rPr>
          <w:rStyle w:val="Hyperlink"/>
          <w:rPrChange w:id="2330" w:author="Stagair1" w:date="2018-05-08T16:40:00Z">
            <w:rPr>
              <w:rStyle w:val="Hyperlink"/>
              <w:lang w:val="nl-NL"/>
            </w:rPr>
          </w:rPrChange>
        </w:rPr>
        <w:fldChar w:fldCharType="end"/>
      </w:r>
      <w:r w:rsidR="00BC32DF" w:rsidRPr="00E15CDD">
        <w:rPr>
          <w:rPrChange w:id="2331" w:author="Stagair1" w:date="2018-05-08T16:40:00Z">
            <w:rPr>
              <w:lang w:val="nl-NL"/>
            </w:rPr>
          </w:rPrChange>
        </w:rPr>
        <w:t xml:space="preserve"> </w:t>
      </w:r>
      <w:r w:rsidR="005E5408" w:rsidRPr="00E15CDD">
        <w:rPr>
          <w:rPrChange w:id="2332" w:author="Stagair1" w:date="2018-05-08T16:40:00Z">
            <w:rPr>
              <w:lang w:val="nl-NL"/>
            </w:rPr>
          </w:rPrChange>
        </w:rPr>
        <w:t xml:space="preserve">en </w:t>
      </w:r>
      <w:r w:rsidR="00096A65" w:rsidRPr="0056094B">
        <w:fldChar w:fldCharType="begin"/>
      </w:r>
      <w:r w:rsidR="00096A65" w:rsidRPr="00E15CDD">
        <w:instrText xml:space="preserve"> HYPERLINK "https://www.syncplicity.com/features/" </w:instrText>
      </w:r>
      <w:r w:rsidR="00096A65" w:rsidRPr="00E15CDD">
        <w:rPr>
          <w:rPrChange w:id="2333" w:author="Stagair1" w:date="2018-05-08T16:40:00Z">
            <w:rPr>
              <w:rStyle w:val="Hyperlink"/>
              <w:lang w:val="nl-NL"/>
            </w:rPr>
          </w:rPrChange>
        </w:rPr>
        <w:fldChar w:fldCharType="separate"/>
      </w:r>
      <w:r w:rsidR="00BC32DF" w:rsidRPr="00E15CDD">
        <w:rPr>
          <w:rStyle w:val="Hyperlink"/>
          <w:rPrChange w:id="2334" w:author="Stagair1" w:date="2018-05-08T16:40:00Z">
            <w:rPr>
              <w:rStyle w:val="Hyperlink"/>
              <w:lang w:val="nl-NL"/>
            </w:rPr>
          </w:rPrChange>
        </w:rPr>
        <w:t>Syncplicity</w:t>
      </w:r>
      <w:r w:rsidR="00096A65" w:rsidRPr="00E15CDD">
        <w:rPr>
          <w:rStyle w:val="Hyperlink"/>
          <w:rPrChange w:id="2335" w:author="Stagair1" w:date="2018-05-08T16:40:00Z">
            <w:rPr>
              <w:rStyle w:val="Hyperlink"/>
              <w:lang w:val="nl-NL"/>
            </w:rPr>
          </w:rPrChange>
        </w:rPr>
        <w:fldChar w:fldCharType="end"/>
      </w:r>
      <w:r w:rsidR="00BC32DF" w:rsidRPr="00E15CDD">
        <w:rPr>
          <w:rPrChange w:id="2336" w:author="Stagair1" w:date="2018-05-08T16:40:00Z">
            <w:rPr>
              <w:lang w:val="nl-NL"/>
            </w:rPr>
          </w:rPrChange>
        </w:rPr>
        <w:t xml:space="preserve"> </w:t>
      </w:r>
      <w:r w:rsidR="005E5408" w:rsidRPr="00E15CDD">
        <w:rPr>
          <w:rPrChange w:id="2337" w:author="Stagair1" w:date="2018-05-08T16:40:00Z">
            <w:rPr>
              <w:lang w:val="nl-NL"/>
            </w:rPr>
          </w:rPrChange>
        </w:rPr>
        <w:t>Enterprise Edition.</w:t>
      </w:r>
    </w:p>
    <w:p w14:paraId="779505E4" w14:textId="77777777" w:rsidR="001B4612" w:rsidRPr="00E15CDD" w:rsidRDefault="00F94C95" w:rsidP="00E50522">
      <w:pPr>
        <w:rPr>
          <w:rPrChange w:id="2338" w:author="Stagair1" w:date="2018-05-08T16:40:00Z">
            <w:rPr>
              <w:lang w:val="nl-NL"/>
            </w:rPr>
          </w:rPrChange>
        </w:rPr>
      </w:pPr>
      <w:r w:rsidRPr="00E15CDD">
        <w:rPr>
          <w:rPrChange w:id="2339" w:author="Stagair1" w:date="2018-05-08T16:40:00Z">
            <w:rPr>
              <w:lang w:val="nl-NL"/>
            </w:rPr>
          </w:rPrChange>
        </w:rPr>
        <w:t>OwnCloud</w:t>
      </w:r>
      <w:r w:rsidR="00D30503" w:rsidRPr="00E15CDD">
        <w:rPr>
          <w:rPrChange w:id="2340" w:author="Stagair1" w:date="2018-05-08T16:40:00Z">
            <w:rPr>
              <w:lang w:val="nl-NL"/>
            </w:rPr>
          </w:rPrChange>
        </w:rPr>
        <w:t xml:space="preserve"> is een private Cloud oplossing die voorzien is van een enorm aanbod aan features die gaan van volledige een samenstelbare encryptie (waar de user alle instellingen zelf kan kiezen) tot verhoogde Cloud monitoring capaciteiten, file firewall en antivirus </w:t>
      </w:r>
      <w:r w:rsidR="006E1CA7" w:rsidRPr="00E15CDD">
        <w:rPr>
          <w:rPrChange w:id="2341" w:author="Stagair1" w:date="2018-05-08T16:40:00Z">
            <w:rPr>
              <w:lang w:val="nl-NL"/>
            </w:rPr>
          </w:rPrChange>
        </w:rPr>
        <w:t>implementatie. Op vlak van customizability</w:t>
      </w:r>
      <w:r w:rsidR="00D30503" w:rsidRPr="00E15CDD">
        <w:rPr>
          <w:rPrChange w:id="2342" w:author="Stagair1" w:date="2018-05-08T16:40:00Z">
            <w:rPr>
              <w:lang w:val="nl-NL"/>
            </w:rPr>
          </w:rPrChange>
        </w:rPr>
        <w:t xml:space="preserve"> </w:t>
      </w:r>
      <w:r w:rsidRPr="00E15CDD">
        <w:rPr>
          <w:rPrChange w:id="2343" w:author="Stagair1" w:date="2018-05-08T16:40:00Z">
            <w:rPr>
              <w:lang w:val="nl-NL"/>
            </w:rPr>
          </w:rPrChange>
        </w:rPr>
        <w:t>reiken</w:t>
      </w:r>
      <w:r w:rsidR="00D30503" w:rsidRPr="00E15CDD">
        <w:rPr>
          <w:rPrChange w:id="2344" w:author="Stagair1" w:date="2018-05-08T16:40:00Z">
            <w:rPr>
              <w:lang w:val="nl-NL"/>
            </w:rPr>
          </w:rPrChange>
        </w:rPr>
        <w:t xml:space="preserve"> de mogelijkheden bij ownCloud nog verder dan bij ShareFile, langs de andere kant is ShareFile voorzien van een aantal </w:t>
      </w:r>
      <w:r w:rsidR="00BC32DF" w:rsidRPr="00E15CDD">
        <w:rPr>
          <w:rPrChange w:id="2345" w:author="Stagair1" w:date="2018-05-08T16:40:00Z">
            <w:rPr>
              <w:lang w:val="nl-NL"/>
            </w:rPr>
          </w:rPrChange>
        </w:rPr>
        <w:t>Enterprise features die ownCloud niet biedt op dit moment</w:t>
      </w:r>
      <w:r w:rsidR="009E392F" w:rsidRPr="00E15CDD">
        <w:rPr>
          <w:rPrChange w:id="2346" w:author="Stagair1" w:date="2018-05-08T16:40:00Z">
            <w:rPr>
              <w:lang w:val="nl-NL"/>
            </w:rPr>
          </w:rPrChange>
        </w:rPr>
        <w:t xml:space="preserve"> (zoals 2FA en nieuwere authenticatie protocollen)</w:t>
      </w:r>
      <w:r w:rsidR="00BC32DF" w:rsidRPr="00E15CDD">
        <w:rPr>
          <w:rPrChange w:id="2347" w:author="Stagair1" w:date="2018-05-08T16:40:00Z">
            <w:rPr>
              <w:lang w:val="nl-NL"/>
            </w:rPr>
          </w:rPrChange>
        </w:rPr>
        <w:t>, voor bedrijven die daar nood aan hebben is ShareFile dan ook nog steeds (naar m</w:t>
      </w:r>
      <w:r w:rsidR="001B4612" w:rsidRPr="00E15CDD">
        <w:rPr>
          <w:rPrChange w:id="2348" w:author="Stagair1" w:date="2018-05-08T16:40:00Z">
            <w:rPr>
              <w:lang w:val="nl-NL"/>
            </w:rPr>
          </w:rPrChange>
        </w:rPr>
        <w:t xml:space="preserve">ijn mening) de beste oplossing. </w:t>
      </w:r>
      <w:sdt>
        <w:sdtPr>
          <w:id w:val="2051337745"/>
          <w:citation/>
        </w:sdtPr>
        <w:sdtContent>
          <w:r w:rsidR="001B4612" w:rsidRPr="00E15CDD">
            <w:rPr>
              <w:rPrChange w:id="2349" w:author="Stagair1" w:date="2018-05-08T16:40:00Z">
                <w:rPr>
                  <w:lang w:val="nl-NL"/>
                </w:rPr>
              </w:rPrChange>
            </w:rPr>
            <w:fldChar w:fldCharType="begin"/>
          </w:r>
          <w:r w:rsidR="00AD33D1" w:rsidRPr="00E15CDD">
            <w:rPr>
              <w:rPrChange w:id="2350" w:author="Stagair1" w:date="2018-05-08T16:40:00Z">
                <w:rPr>
                  <w:lang w:val="nl-NL"/>
                </w:rPr>
              </w:rPrChange>
            </w:rPr>
            <w:instrText xml:space="preserve">CITATION ent18 \l 2067 </w:instrText>
          </w:r>
          <w:r w:rsidR="001B4612" w:rsidRPr="00E15CDD">
            <w:rPr>
              <w:rPrChange w:id="2351" w:author="Stagair1" w:date="2018-05-08T16:40:00Z">
                <w:rPr>
                  <w:lang w:val="nl-NL"/>
                </w:rPr>
              </w:rPrChange>
            </w:rPr>
            <w:fldChar w:fldCharType="separate"/>
          </w:r>
          <w:r w:rsidR="006F20A4" w:rsidRPr="00E15CDD">
            <w:rPr>
              <w:rPrChange w:id="2352" w:author="Stagair1" w:date="2018-05-08T16:40:00Z">
                <w:rPr>
                  <w:noProof/>
                  <w:lang w:val="nl-NL"/>
                </w:rPr>
              </w:rPrChange>
            </w:rPr>
            <w:t>[13]</w:t>
          </w:r>
          <w:r w:rsidR="001B4612" w:rsidRPr="00E15CDD">
            <w:rPr>
              <w:rPrChange w:id="2353" w:author="Stagair1" w:date="2018-05-08T16:40:00Z">
                <w:rPr>
                  <w:lang w:val="nl-NL"/>
                </w:rPr>
              </w:rPrChange>
            </w:rPr>
            <w:fldChar w:fldCharType="end"/>
          </w:r>
        </w:sdtContent>
      </w:sdt>
    </w:p>
    <w:p w14:paraId="2B0FFB6F" w14:textId="77777777" w:rsidR="00E50522" w:rsidRPr="00E15CDD" w:rsidRDefault="00BC32DF" w:rsidP="00E50522">
      <w:pPr>
        <w:rPr>
          <w:rPrChange w:id="2354" w:author="Stagair1" w:date="2018-05-08T16:40:00Z">
            <w:rPr>
              <w:lang w:val="nl-NL"/>
            </w:rPr>
          </w:rPrChange>
        </w:rPr>
      </w:pPr>
      <w:r w:rsidRPr="00E15CDD">
        <w:rPr>
          <w:rPrChange w:id="2355" w:author="Stagair1" w:date="2018-05-08T16:40:00Z">
            <w:rPr>
              <w:lang w:val="nl-NL"/>
            </w:rPr>
          </w:rPrChange>
        </w:rPr>
        <w:t>Nr. 2 in de lijst aan waardevolle concurrenten voor ShareFile is Syncplicity.</w:t>
      </w:r>
      <w:r w:rsidR="009E392F" w:rsidRPr="00E15CDD">
        <w:rPr>
          <w:rPrChange w:id="2356" w:author="Stagair1" w:date="2018-05-08T16:40:00Z">
            <w:rPr>
              <w:lang w:val="nl-NL"/>
            </w:rPr>
          </w:rPrChange>
        </w:rPr>
        <w:t xml:space="preserve"> Syncplicity is een heel goed alternatief voor ShareFile maar mankeert 2 belangrijke zaken om te voldoen aan alle Enterprise eisen. De support blijkt heel zwak te zijn. De hoeveelheid applicaties die implementeerbaar zijn in de minder gekende Cloud is heel beperkt (geen Office, Google Docs… integratie).</w:t>
      </w:r>
      <w:r w:rsidR="001B4612" w:rsidRPr="00E15CDD">
        <w:rPr>
          <w:rPrChange w:id="2357" w:author="Stagair1" w:date="2018-05-08T16:40:00Z">
            <w:rPr>
              <w:lang w:val="nl-NL"/>
            </w:rPr>
          </w:rPrChange>
        </w:rPr>
        <w:t xml:space="preserve"> </w:t>
      </w:r>
      <w:sdt>
        <w:sdtPr>
          <w:id w:val="1586947717"/>
          <w:citation/>
        </w:sdtPr>
        <w:sdtContent>
          <w:r w:rsidR="006228AB" w:rsidRPr="00E15CDD">
            <w:rPr>
              <w:rPrChange w:id="2358" w:author="Stagair1" w:date="2018-05-08T16:40:00Z">
                <w:rPr>
                  <w:lang w:val="nl-NL"/>
                </w:rPr>
              </w:rPrChange>
            </w:rPr>
            <w:fldChar w:fldCharType="begin"/>
          </w:r>
          <w:r w:rsidR="00AD33D1" w:rsidRPr="00E15CDD">
            <w:rPr>
              <w:rPrChange w:id="2359" w:author="Stagair1" w:date="2018-05-08T16:40:00Z">
                <w:rPr>
                  <w:lang w:val="nl-NL"/>
                </w:rPr>
              </w:rPrChange>
            </w:rPr>
            <w:instrText xml:space="preserve">CITATION Gil17 \l 1033 </w:instrText>
          </w:r>
          <w:r w:rsidR="006228AB" w:rsidRPr="00E15CDD">
            <w:rPr>
              <w:rPrChange w:id="2360" w:author="Stagair1" w:date="2018-05-08T16:40:00Z">
                <w:rPr>
                  <w:lang w:val="nl-NL"/>
                </w:rPr>
              </w:rPrChange>
            </w:rPr>
            <w:fldChar w:fldCharType="separate"/>
          </w:r>
          <w:r w:rsidR="006F20A4" w:rsidRPr="00E15CDD">
            <w:rPr>
              <w:rPrChange w:id="2361" w:author="Stagair1" w:date="2018-05-08T16:40:00Z">
                <w:rPr>
                  <w:noProof/>
                  <w:lang w:val="nl-NL"/>
                </w:rPr>
              </w:rPrChange>
            </w:rPr>
            <w:t>[14]</w:t>
          </w:r>
          <w:r w:rsidR="006228AB" w:rsidRPr="00E15CDD">
            <w:rPr>
              <w:rPrChange w:id="2362" w:author="Stagair1" w:date="2018-05-08T16:40:00Z">
                <w:rPr>
                  <w:lang w:val="nl-NL"/>
                </w:rPr>
              </w:rPrChange>
            </w:rPr>
            <w:fldChar w:fldCharType="end"/>
          </w:r>
        </w:sdtContent>
      </w:sdt>
    </w:p>
    <w:p w14:paraId="1F2D91B1" w14:textId="77777777" w:rsidR="009E392F" w:rsidRPr="00E15CDD" w:rsidRDefault="009E392F" w:rsidP="00E50522">
      <w:pPr>
        <w:rPr>
          <w:rPrChange w:id="2363" w:author="Stagair1" w:date="2018-05-08T16:40:00Z">
            <w:rPr>
              <w:lang w:val="nl-NL"/>
            </w:rPr>
          </w:rPrChange>
        </w:rPr>
      </w:pPr>
      <w:r w:rsidRPr="00E15CDD">
        <w:rPr>
          <w:rPrChange w:id="2364" w:author="Stagair1" w:date="2018-05-08T16:40:00Z">
            <w:rPr>
              <w:lang w:val="nl-NL"/>
            </w:rPr>
          </w:rPrChange>
        </w:rPr>
        <w:t>Men kan besluiten dat ShareFile voor ICORDA en klanten</w:t>
      </w:r>
      <w:r w:rsidR="00412E0B" w:rsidRPr="00E15CDD">
        <w:rPr>
          <w:rPrChange w:id="2365" w:author="Stagair1" w:date="2018-05-08T16:40:00Z">
            <w:rPr>
              <w:lang w:val="nl-NL"/>
            </w:rPr>
          </w:rPrChange>
        </w:rPr>
        <w:t>,</w:t>
      </w:r>
      <w:r w:rsidRPr="00E15CDD">
        <w:rPr>
          <w:rPrChange w:id="2366" w:author="Stagair1" w:date="2018-05-08T16:40:00Z">
            <w:rPr>
              <w:lang w:val="nl-NL"/>
            </w:rPr>
          </w:rPrChange>
        </w:rPr>
        <w:t xml:space="preserve"> alsook andere bedrijven</w:t>
      </w:r>
      <w:r w:rsidR="00412E0B" w:rsidRPr="00E15CDD">
        <w:rPr>
          <w:rPrChange w:id="2367" w:author="Stagair1" w:date="2018-05-08T16:40:00Z">
            <w:rPr>
              <w:lang w:val="nl-NL"/>
            </w:rPr>
          </w:rPrChange>
        </w:rPr>
        <w:t>,</w:t>
      </w:r>
      <w:r w:rsidRPr="00E15CDD">
        <w:rPr>
          <w:rPrChange w:id="2368" w:author="Stagair1" w:date="2018-05-08T16:40:00Z">
            <w:rPr>
              <w:lang w:val="nl-NL"/>
            </w:rPr>
          </w:rPrChange>
        </w:rPr>
        <w:t xml:space="preserve"> één van de </w:t>
      </w:r>
      <w:r w:rsidR="00412E0B" w:rsidRPr="00E15CDD">
        <w:rPr>
          <w:rPrChange w:id="2369" w:author="Stagair1" w:date="2018-05-08T16:40:00Z">
            <w:rPr>
              <w:lang w:val="nl-NL"/>
            </w:rPr>
          </w:rPrChange>
        </w:rPr>
        <w:t>beste Enterprise Cloud-storage oplossingen is.</w:t>
      </w:r>
    </w:p>
    <w:p w14:paraId="323AE7E7" w14:textId="77777777" w:rsidR="00BC32DF" w:rsidRPr="00E15CDD" w:rsidRDefault="00BC32DF" w:rsidP="00E50522">
      <w:pPr>
        <w:rPr>
          <w:rPrChange w:id="2370" w:author="Stagair1" w:date="2018-05-08T16:40:00Z">
            <w:rPr>
              <w:lang w:val="nl-NL"/>
            </w:rPr>
          </w:rPrChange>
        </w:rPr>
      </w:pPr>
    </w:p>
    <w:p w14:paraId="18DF5007" w14:textId="77777777" w:rsidR="00412E0B" w:rsidRPr="00E15CDD" w:rsidRDefault="00412E0B" w:rsidP="00E50522">
      <w:pPr>
        <w:rPr>
          <w:rPrChange w:id="2371" w:author="Stagair1" w:date="2018-05-08T16:40:00Z">
            <w:rPr>
              <w:lang w:val="nl-NL"/>
            </w:rPr>
          </w:rPrChange>
        </w:rPr>
      </w:pPr>
    </w:p>
    <w:p w14:paraId="4A0DDE7B" w14:textId="77777777" w:rsidR="000774F9" w:rsidRPr="00E15CDD" w:rsidRDefault="00333A5B" w:rsidP="000824C2">
      <w:pPr>
        <w:pStyle w:val="Kop2"/>
        <w:rPr>
          <w:rPrChange w:id="2372" w:author="Stagair1" w:date="2018-05-08T16:40:00Z">
            <w:rPr>
              <w:lang w:val="nl-NL"/>
            </w:rPr>
          </w:rPrChange>
        </w:rPr>
      </w:pPr>
      <w:bookmarkStart w:id="2373" w:name="_Toc509827079"/>
      <w:bookmarkStart w:id="2374" w:name="_Toc512841422"/>
      <w:r w:rsidRPr="00E15CDD">
        <w:rPr>
          <w:rPrChange w:id="2375" w:author="Stagair1" w:date="2018-05-08T16:40:00Z">
            <w:rPr>
              <w:lang w:val="nl-NL"/>
            </w:rPr>
          </w:rPrChange>
        </w:rPr>
        <w:t>Netwerkvoorzieningen</w:t>
      </w:r>
      <w:bookmarkEnd w:id="2373"/>
      <w:bookmarkEnd w:id="2374"/>
    </w:p>
    <w:p w14:paraId="111CE888" w14:textId="77777777" w:rsidR="00412E0B" w:rsidRPr="00E15CDD" w:rsidRDefault="00412E0B" w:rsidP="00412E0B">
      <w:pPr>
        <w:rPr>
          <w:rPrChange w:id="2376" w:author="Stagair1" w:date="2018-05-08T16:40:00Z">
            <w:rPr>
              <w:lang w:val="nl-NL"/>
            </w:rPr>
          </w:rPrChange>
        </w:rPr>
      </w:pPr>
    </w:p>
    <w:p w14:paraId="1D1166B3" w14:textId="77777777" w:rsidR="00412E0B" w:rsidRPr="00E15CDD" w:rsidRDefault="004C631B" w:rsidP="00412E0B">
      <w:pPr>
        <w:rPr>
          <w:rPrChange w:id="2377" w:author="Stagair1" w:date="2018-05-08T16:40:00Z">
            <w:rPr>
              <w:lang w:val="nl-NL"/>
            </w:rPr>
          </w:rPrChange>
        </w:rPr>
      </w:pPr>
      <w:r w:rsidRPr="00E15CDD">
        <w:rPr>
          <w:rPrChange w:id="2378" w:author="Stagair1" w:date="2018-05-08T16:40:00Z">
            <w:rPr>
              <w:lang w:val="nl-NL"/>
            </w:rPr>
          </w:rPrChange>
        </w:rPr>
        <w:t>Voor de opstelling van de bachelorproef maak ik gebruik van speciale virtuele servers en Active Directory integratie</w:t>
      </w:r>
      <w:r w:rsidR="00412E0B" w:rsidRPr="00E15CDD">
        <w:rPr>
          <w:rPrChange w:id="2379" w:author="Stagair1" w:date="2018-05-08T16:40:00Z">
            <w:rPr>
              <w:lang w:val="nl-NL"/>
            </w:rPr>
          </w:rPrChange>
        </w:rPr>
        <w:t xml:space="preserve">. </w:t>
      </w:r>
      <w:r w:rsidR="00456DF8" w:rsidRPr="00E15CDD">
        <w:rPr>
          <w:rPrChange w:id="2380" w:author="Stagair1" w:date="2018-05-08T16:40:00Z">
            <w:rPr>
              <w:lang w:val="nl-NL"/>
            </w:rPr>
          </w:rPrChange>
        </w:rPr>
        <w:t>Hier volgt een lijstje van alle netwerkcomponenten en –voorzieningen die nodig zijn bij het maken van de opstelling:</w:t>
      </w:r>
    </w:p>
    <w:p w14:paraId="3F9DAAD5" w14:textId="77777777" w:rsidR="00456DF8" w:rsidRPr="00E15CDD" w:rsidRDefault="00456DF8" w:rsidP="00412E0B">
      <w:pPr>
        <w:rPr>
          <w:b/>
          <w:rPrChange w:id="2381" w:author="Stagair1" w:date="2018-05-08T16:40:00Z">
            <w:rPr>
              <w:b/>
              <w:lang w:val="nl-NL"/>
            </w:rPr>
          </w:rPrChange>
        </w:rPr>
      </w:pPr>
      <w:r w:rsidRPr="00E15CDD">
        <w:rPr>
          <w:b/>
          <w:rPrChange w:id="2382" w:author="Stagair1" w:date="2018-05-08T16:40:00Z">
            <w:rPr>
              <w:b/>
              <w:lang w:val="nl-NL"/>
            </w:rPr>
          </w:rPrChange>
        </w:rPr>
        <w:t>Componenten</w:t>
      </w:r>
    </w:p>
    <w:p w14:paraId="1EAF8400" w14:textId="77777777" w:rsidR="00456DF8" w:rsidRPr="00E15CDD" w:rsidRDefault="00456DF8" w:rsidP="00456DF8">
      <w:pPr>
        <w:pStyle w:val="Lijstalinea"/>
        <w:numPr>
          <w:ilvl w:val="0"/>
          <w:numId w:val="5"/>
        </w:numPr>
        <w:rPr>
          <w:rPrChange w:id="2383" w:author="Stagair1" w:date="2018-05-08T16:40:00Z">
            <w:rPr>
              <w:lang w:val="nl-NL"/>
            </w:rPr>
          </w:rPrChange>
        </w:rPr>
      </w:pPr>
      <w:r w:rsidRPr="00E15CDD">
        <w:rPr>
          <w:rPrChange w:id="2384" w:author="Stagair1" w:date="2018-05-08T16:40:00Z">
            <w:rPr>
              <w:lang w:val="nl-NL"/>
            </w:rPr>
          </w:rPrChange>
        </w:rPr>
        <w:t>Citrix ShareFile</w:t>
      </w:r>
    </w:p>
    <w:p w14:paraId="4E67A693" w14:textId="77777777" w:rsidR="00456DF8" w:rsidRPr="00E15CDD" w:rsidRDefault="00456DF8" w:rsidP="00456DF8">
      <w:pPr>
        <w:pStyle w:val="Lijstalinea"/>
        <w:numPr>
          <w:ilvl w:val="0"/>
          <w:numId w:val="5"/>
        </w:numPr>
        <w:rPr>
          <w:rPrChange w:id="2385" w:author="Stagair1" w:date="2018-05-08T16:40:00Z">
            <w:rPr>
              <w:lang w:val="nl-NL"/>
            </w:rPr>
          </w:rPrChange>
        </w:rPr>
      </w:pPr>
      <w:r w:rsidRPr="00E15CDD">
        <w:rPr>
          <w:rPrChange w:id="2386" w:author="Stagair1" w:date="2018-05-08T16:40:00Z">
            <w:rPr>
              <w:lang w:val="nl-NL"/>
            </w:rPr>
          </w:rPrChange>
        </w:rPr>
        <w:t>Citrix NetScaler</w:t>
      </w:r>
    </w:p>
    <w:p w14:paraId="796E468A" w14:textId="77777777" w:rsidR="00456DF8" w:rsidRPr="00E15CDD" w:rsidRDefault="00456DF8" w:rsidP="00456DF8">
      <w:pPr>
        <w:pStyle w:val="Lijstalinea"/>
        <w:numPr>
          <w:ilvl w:val="0"/>
          <w:numId w:val="5"/>
        </w:numPr>
        <w:rPr>
          <w:rPrChange w:id="2387" w:author="Stagair1" w:date="2018-05-08T16:40:00Z">
            <w:rPr>
              <w:lang w:val="nl-NL"/>
            </w:rPr>
          </w:rPrChange>
        </w:rPr>
      </w:pPr>
      <w:r w:rsidRPr="00E15CDD">
        <w:rPr>
          <w:rPrChange w:id="2388" w:author="Stagair1" w:date="2018-05-08T16:40:00Z">
            <w:rPr>
              <w:lang w:val="nl-NL"/>
            </w:rPr>
          </w:rPrChange>
        </w:rPr>
        <w:t xml:space="preserve">Citrix </w:t>
      </w:r>
      <w:r w:rsidR="00DB4F39" w:rsidRPr="00E15CDD">
        <w:rPr>
          <w:rPrChange w:id="2389" w:author="Stagair1" w:date="2018-05-08T16:40:00Z">
            <w:rPr>
              <w:lang w:val="nl-NL"/>
            </w:rPr>
          </w:rPrChange>
        </w:rPr>
        <w:t>StorageZone Controller</w:t>
      </w:r>
    </w:p>
    <w:p w14:paraId="169526FA" w14:textId="77777777" w:rsidR="00456DF8" w:rsidRPr="00E15CDD" w:rsidRDefault="006E1CA7" w:rsidP="00456DF8">
      <w:pPr>
        <w:pStyle w:val="Lijstalinea"/>
        <w:numPr>
          <w:ilvl w:val="0"/>
          <w:numId w:val="5"/>
        </w:numPr>
        <w:rPr>
          <w:rPrChange w:id="2390" w:author="Stagair1" w:date="2018-05-08T16:40:00Z">
            <w:rPr>
              <w:lang w:val="nl-NL"/>
            </w:rPr>
          </w:rPrChange>
        </w:rPr>
      </w:pPr>
      <w:r w:rsidRPr="00E15CDD">
        <w:rPr>
          <w:rPrChange w:id="2391" w:author="Stagair1" w:date="2018-05-08T16:40:00Z">
            <w:rPr>
              <w:lang w:val="nl-NL"/>
            </w:rPr>
          </w:rPrChange>
        </w:rPr>
        <w:t>Active Directory</w:t>
      </w:r>
      <w:r w:rsidR="00456DF8" w:rsidRPr="00E15CDD">
        <w:rPr>
          <w:rPrChange w:id="2392" w:author="Stagair1" w:date="2018-05-08T16:40:00Z">
            <w:rPr>
              <w:lang w:val="nl-NL"/>
            </w:rPr>
          </w:rPrChange>
        </w:rPr>
        <w:t xml:space="preserve"> server</w:t>
      </w:r>
    </w:p>
    <w:p w14:paraId="73050E9F" w14:textId="77777777" w:rsidR="00456DF8" w:rsidRPr="00E15CDD" w:rsidRDefault="00456DF8" w:rsidP="00456DF8">
      <w:pPr>
        <w:rPr>
          <w:b/>
          <w:rPrChange w:id="2393" w:author="Stagair1" w:date="2018-05-08T16:40:00Z">
            <w:rPr>
              <w:b/>
              <w:lang w:val="nl-NL"/>
            </w:rPr>
          </w:rPrChange>
        </w:rPr>
      </w:pPr>
      <w:r w:rsidRPr="00E15CDD">
        <w:rPr>
          <w:b/>
          <w:rPrChange w:id="2394" w:author="Stagair1" w:date="2018-05-08T16:40:00Z">
            <w:rPr>
              <w:b/>
              <w:lang w:val="nl-NL"/>
            </w:rPr>
          </w:rPrChange>
        </w:rPr>
        <w:t>Voorzieningen</w:t>
      </w:r>
    </w:p>
    <w:p w14:paraId="240EE6BE" w14:textId="77777777" w:rsidR="00456DF8" w:rsidRPr="00E15CDD" w:rsidRDefault="00456DF8" w:rsidP="00456DF8">
      <w:pPr>
        <w:pStyle w:val="Lijstalinea"/>
        <w:numPr>
          <w:ilvl w:val="0"/>
          <w:numId w:val="5"/>
        </w:numPr>
        <w:rPr>
          <w:rPrChange w:id="2395" w:author="Stagair1" w:date="2018-05-08T16:40:00Z">
            <w:rPr>
              <w:lang w:val="nl-NL"/>
            </w:rPr>
          </w:rPrChange>
        </w:rPr>
      </w:pPr>
      <w:r w:rsidRPr="00E15CDD">
        <w:rPr>
          <w:rPrChange w:id="2396" w:author="Stagair1" w:date="2018-05-08T16:40:00Z">
            <w:rPr>
              <w:lang w:val="nl-NL"/>
            </w:rPr>
          </w:rPrChange>
        </w:rPr>
        <w:t xml:space="preserve">Active Directory en Domain Name </w:t>
      </w:r>
      <w:r w:rsidR="006E1CA7" w:rsidRPr="00E15CDD">
        <w:rPr>
          <w:rPrChange w:id="2397" w:author="Stagair1" w:date="2018-05-08T16:40:00Z">
            <w:rPr>
              <w:lang w:val="nl-NL"/>
            </w:rPr>
          </w:rPrChange>
        </w:rPr>
        <w:t>System</w:t>
      </w:r>
    </w:p>
    <w:p w14:paraId="6AB6DFF6" w14:textId="77777777" w:rsidR="00456DF8" w:rsidRPr="00E15CDD" w:rsidRDefault="00AC556D" w:rsidP="00456DF8">
      <w:pPr>
        <w:pStyle w:val="Lijstalinea"/>
        <w:numPr>
          <w:ilvl w:val="0"/>
          <w:numId w:val="5"/>
        </w:numPr>
        <w:rPr>
          <w:rPrChange w:id="2398" w:author="Stagair1" w:date="2018-05-08T16:40:00Z">
            <w:rPr>
              <w:lang w:val="nl-NL"/>
            </w:rPr>
          </w:rPrChange>
        </w:rPr>
      </w:pPr>
      <w:r w:rsidRPr="00E15CDD">
        <w:rPr>
          <w:rPrChange w:id="2399" w:author="Stagair1" w:date="2018-05-08T16:40:00Z">
            <w:rPr>
              <w:lang w:val="nl-NL"/>
            </w:rPr>
          </w:rPrChange>
        </w:rPr>
        <w:t>c</w:t>
      </w:r>
      <w:r w:rsidR="00456DF8" w:rsidRPr="00E15CDD">
        <w:rPr>
          <w:rPrChange w:id="2400" w:author="Stagair1" w:date="2018-05-08T16:40:00Z">
            <w:rPr>
              <w:lang w:val="nl-NL"/>
            </w:rPr>
          </w:rPrChange>
        </w:rPr>
        <w:t>ontent switching services</w:t>
      </w:r>
    </w:p>
    <w:p w14:paraId="04BAD183" w14:textId="77777777" w:rsidR="00753A30" w:rsidRPr="00E15CDD" w:rsidRDefault="00AC556D" w:rsidP="00753A30">
      <w:pPr>
        <w:pStyle w:val="Lijstalinea"/>
        <w:numPr>
          <w:ilvl w:val="0"/>
          <w:numId w:val="5"/>
        </w:numPr>
        <w:rPr>
          <w:rPrChange w:id="2401" w:author="Stagair1" w:date="2018-05-08T16:40:00Z">
            <w:rPr>
              <w:lang w:val="nl-NL"/>
            </w:rPr>
          </w:rPrChange>
        </w:rPr>
      </w:pPr>
      <w:r w:rsidRPr="00E15CDD">
        <w:rPr>
          <w:rPrChange w:id="2402" w:author="Stagair1" w:date="2018-05-08T16:40:00Z">
            <w:rPr>
              <w:lang w:val="nl-NL"/>
            </w:rPr>
          </w:rPrChange>
        </w:rPr>
        <w:t>l</w:t>
      </w:r>
      <w:r w:rsidR="00456DF8" w:rsidRPr="00E15CDD">
        <w:rPr>
          <w:rPrChange w:id="2403" w:author="Stagair1" w:date="2018-05-08T16:40:00Z">
            <w:rPr>
              <w:lang w:val="nl-NL"/>
            </w:rPr>
          </w:rPrChange>
        </w:rPr>
        <w:t>oad balancing services</w:t>
      </w:r>
      <w:r w:rsidR="00753A30" w:rsidRPr="00E15CDD">
        <w:rPr>
          <w:rPrChange w:id="2404" w:author="Stagair1" w:date="2018-05-08T16:40:00Z">
            <w:rPr>
              <w:lang w:val="nl-NL"/>
            </w:rPr>
          </w:rPrChange>
        </w:rPr>
        <w:t xml:space="preserve"> </w:t>
      </w:r>
    </w:p>
    <w:p w14:paraId="0E044CB5" w14:textId="77777777" w:rsidR="00456DF8" w:rsidRPr="00E15CDD" w:rsidRDefault="00753A30" w:rsidP="00753A30">
      <w:pPr>
        <w:pStyle w:val="Lijstalinea"/>
        <w:numPr>
          <w:ilvl w:val="0"/>
          <w:numId w:val="5"/>
        </w:numPr>
        <w:rPr>
          <w:rPrChange w:id="2405" w:author="Stagair1" w:date="2018-05-08T16:40:00Z">
            <w:rPr>
              <w:lang w:val="nl-NL"/>
            </w:rPr>
          </w:rPrChange>
        </w:rPr>
      </w:pPr>
      <w:r w:rsidRPr="00E15CDD">
        <w:rPr>
          <w:rPrChange w:id="2406" w:author="Stagair1" w:date="2018-05-08T16:40:00Z">
            <w:rPr>
              <w:lang w:val="nl-NL"/>
            </w:rPr>
          </w:rPrChange>
        </w:rPr>
        <w:t>AAA-services</w:t>
      </w:r>
    </w:p>
    <w:p w14:paraId="55FF857B" w14:textId="77777777" w:rsidR="00753A30" w:rsidRPr="00E15CDD" w:rsidRDefault="00AC556D" w:rsidP="00753A30">
      <w:pPr>
        <w:pStyle w:val="Lijstalinea"/>
        <w:numPr>
          <w:ilvl w:val="0"/>
          <w:numId w:val="5"/>
        </w:numPr>
        <w:rPr>
          <w:rPrChange w:id="2407" w:author="Stagair1" w:date="2018-05-08T16:40:00Z">
            <w:rPr>
              <w:lang w:val="nl-NL"/>
            </w:rPr>
          </w:rPrChange>
        </w:rPr>
      </w:pPr>
      <w:r w:rsidRPr="00E15CDD">
        <w:rPr>
          <w:rPrChange w:id="2408" w:author="Stagair1" w:date="2018-05-08T16:40:00Z">
            <w:rPr>
              <w:lang w:val="nl-NL"/>
            </w:rPr>
          </w:rPrChange>
        </w:rPr>
        <w:t>high a</w:t>
      </w:r>
      <w:r w:rsidR="006E1CA7" w:rsidRPr="00E15CDD">
        <w:rPr>
          <w:rPrChange w:id="2409" w:author="Stagair1" w:date="2018-05-08T16:40:00Z">
            <w:rPr>
              <w:lang w:val="nl-NL"/>
            </w:rPr>
          </w:rPrChange>
        </w:rPr>
        <w:t>vailability</w:t>
      </w:r>
    </w:p>
    <w:p w14:paraId="46B0B5B2" w14:textId="77777777" w:rsidR="00456DF8" w:rsidRPr="00E15CDD" w:rsidRDefault="00AC556D" w:rsidP="00456DF8">
      <w:pPr>
        <w:pStyle w:val="Lijstalinea"/>
        <w:numPr>
          <w:ilvl w:val="0"/>
          <w:numId w:val="5"/>
        </w:numPr>
        <w:rPr>
          <w:rPrChange w:id="2410" w:author="Stagair1" w:date="2018-05-08T16:40:00Z">
            <w:rPr>
              <w:lang w:val="nl-NL"/>
            </w:rPr>
          </w:rPrChange>
        </w:rPr>
      </w:pPr>
      <w:r w:rsidRPr="00E15CDD">
        <w:rPr>
          <w:rPrChange w:id="2411" w:author="Stagair1" w:date="2018-05-08T16:40:00Z">
            <w:rPr>
              <w:lang w:val="nl-NL"/>
            </w:rPr>
          </w:rPrChange>
        </w:rPr>
        <w:t>d</w:t>
      </w:r>
      <w:r w:rsidR="00456DF8" w:rsidRPr="00E15CDD">
        <w:rPr>
          <w:rPrChange w:id="2412" w:author="Stagair1" w:date="2018-05-08T16:40:00Z">
            <w:rPr>
              <w:lang w:val="nl-NL"/>
            </w:rPr>
          </w:rPrChange>
        </w:rPr>
        <w:t>ata met bijhorende rechten</w:t>
      </w:r>
    </w:p>
    <w:p w14:paraId="04374ABB" w14:textId="77777777" w:rsidR="00456DF8" w:rsidRPr="00E15CDD" w:rsidRDefault="00AC556D" w:rsidP="00456DF8">
      <w:pPr>
        <w:pStyle w:val="Lijstalinea"/>
        <w:numPr>
          <w:ilvl w:val="0"/>
          <w:numId w:val="5"/>
        </w:numPr>
        <w:rPr>
          <w:rPrChange w:id="2413" w:author="Stagair1" w:date="2018-05-08T16:40:00Z">
            <w:rPr>
              <w:lang w:val="nl-NL"/>
            </w:rPr>
          </w:rPrChange>
        </w:rPr>
      </w:pPr>
      <w:r w:rsidRPr="00E15CDD">
        <w:rPr>
          <w:rPrChange w:id="2414" w:author="Stagair1" w:date="2018-05-08T16:40:00Z">
            <w:rPr>
              <w:lang w:val="nl-NL"/>
            </w:rPr>
          </w:rPrChange>
        </w:rPr>
        <w:t>g</w:t>
      </w:r>
      <w:r w:rsidR="00456DF8" w:rsidRPr="00E15CDD">
        <w:rPr>
          <w:rPrChange w:id="2415" w:author="Stagair1" w:date="2018-05-08T16:40:00Z">
            <w:rPr>
              <w:lang w:val="nl-NL"/>
            </w:rPr>
          </w:rPrChange>
        </w:rPr>
        <w:t>ebruikers met bijhorende credentials</w:t>
      </w:r>
    </w:p>
    <w:p w14:paraId="583A8BF9" w14:textId="77777777" w:rsidR="00456DF8" w:rsidRPr="00E15CDD" w:rsidRDefault="00AC556D" w:rsidP="00753A30">
      <w:pPr>
        <w:pStyle w:val="Lijstalinea"/>
        <w:numPr>
          <w:ilvl w:val="0"/>
          <w:numId w:val="5"/>
        </w:numPr>
        <w:rPr>
          <w:rPrChange w:id="2416" w:author="Stagair1" w:date="2018-05-08T16:40:00Z">
            <w:rPr>
              <w:lang w:val="nl-NL"/>
            </w:rPr>
          </w:rPrChange>
        </w:rPr>
      </w:pPr>
      <w:r w:rsidRPr="00E15CDD">
        <w:rPr>
          <w:rPrChange w:id="2417" w:author="Stagair1" w:date="2018-05-08T16:40:00Z">
            <w:rPr>
              <w:lang w:val="nl-NL"/>
            </w:rPr>
          </w:rPrChange>
        </w:rPr>
        <w:t>c</w:t>
      </w:r>
      <w:r w:rsidR="00456DF8" w:rsidRPr="00E15CDD">
        <w:rPr>
          <w:rPrChange w:id="2418" w:author="Stagair1" w:date="2018-05-08T16:40:00Z">
            <w:rPr>
              <w:lang w:val="nl-NL"/>
            </w:rPr>
          </w:rPrChange>
        </w:rPr>
        <w:t>ertificaten</w:t>
      </w:r>
    </w:p>
    <w:p w14:paraId="5918B775" w14:textId="77777777" w:rsidR="009A3944" w:rsidRPr="00E15CDD" w:rsidRDefault="00AC556D" w:rsidP="009A3944">
      <w:pPr>
        <w:pStyle w:val="Lijstalinea"/>
        <w:numPr>
          <w:ilvl w:val="0"/>
          <w:numId w:val="5"/>
        </w:numPr>
        <w:rPr>
          <w:rPrChange w:id="2419" w:author="Stagair1" w:date="2018-05-08T16:40:00Z">
            <w:rPr>
              <w:lang w:val="nl-NL"/>
            </w:rPr>
          </w:rPrChange>
        </w:rPr>
      </w:pPr>
      <w:r w:rsidRPr="00E15CDD">
        <w:rPr>
          <w:rPrChange w:id="2420" w:author="Stagair1" w:date="2018-05-08T16:40:00Z">
            <w:rPr>
              <w:lang w:val="nl-NL"/>
            </w:rPr>
          </w:rPrChange>
        </w:rPr>
        <w:t>e</w:t>
      </w:r>
      <w:r w:rsidR="00456DF8" w:rsidRPr="00E15CDD">
        <w:rPr>
          <w:rPrChange w:id="2421" w:author="Stagair1" w:date="2018-05-08T16:40:00Z">
            <w:rPr>
              <w:lang w:val="nl-NL"/>
            </w:rPr>
          </w:rPrChange>
        </w:rPr>
        <w:t>xtra beveiligingsmaatregelen</w:t>
      </w:r>
    </w:p>
    <w:p w14:paraId="2442E1D7" w14:textId="77777777" w:rsidR="00AB1926" w:rsidRPr="00E15CDD" w:rsidRDefault="00096A65" w:rsidP="009A3944">
      <w:pPr>
        <w:rPr>
          <w:rPrChange w:id="2422" w:author="Stagair1" w:date="2018-05-08T16:40:00Z">
            <w:rPr>
              <w:lang w:val="nl-NL"/>
            </w:rPr>
          </w:rPrChange>
        </w:rPr>
      </w:pPr>
      <w:r w:rsidRPr="0056094B">
        <w:fldChar w:fldCharType="begin"/>
      </w:r>
      <w:r w:rsidRPr="00E15CDD">
        <w:instrText xml:space="preserve"> HYPERLINK "https://www.citrix.com/content/dam/citrix/en_us/documents/products-solutions/single-sign-on-for-sharefile-with-netscaler.pdf" </w:instrText>
      </w:r>
      <w:r w:rsidRPr="00E15CDD">
        <w:rPr>
          <w:rPrChange w:id="2423" w:author="Stagair1" w:date="2018-05-08T16:40:00Z">
            <w:rPr>
              <w:rStyle w:val="Hyperlink"/>
              <w:lang w:val="nl-NL"/>
            </w:rPr>
          </w:rPrChange>
        </w:rPr>
        <w:fldChar w:fldCharType="separate"/>
      </w:r>
      <w:r w:rsidR="009A3944" w:rsidRPr="00E15CDD">
        <w:rPr>
          <w:rStyle w:val="Hyperlink"/>
          <w:rPrChange w:id="2424" w:author="Stagair1" w:date="2018-05-08T16:40:00Z">
            <w:rPr>
              <w:rStyle w:val="Hyperlink"/>
              <w:lang w:val="nl-NL"/>
            </w:rPr>
          </w:rPrChange>
        </w:rPr>
        <w:t>Link naar een soortgelijke opstelling inclusief enkele netwerkvoorzieningen en componenten.</w:t>
      </w:r>
      <w:r w:rsidRPr="00E15CDD">
        <w:rPr>
          <w:rStyle w:val="Hyperlink"/>
          <w:rPrChange w:id="2425" w:author="Stagair1" w:date="2018-05-08T16:40:00Z">
            <w:rPr>
              <w:rStyle w:val="Hyperlink"/>
              <w:lang w:val="nl-NL"/>
            </w:rPr>
          </w:rPrChange>
        </w:rPr>
        <w:fldChar w:fldCharType="end"/>
      </w:r>
    </w:p>
    <w:p w14:paraId="34DEC2E2" w14:textId="77777777" w:rsidR="009A3944" w:rsidRPr="00E15CDD" w:rsidRDefault="005A0626" w:rsidP="009A3944">
      <w:pPr>
        <w:rPr>
          <w:rPrChange w:id="2426" w:author="Stagair1" w:date="2018-05-08T16:40:00Z">
            <w:rPr>
              <w:lang w:val="nl-NL"/>
            </w:rPr>
          </w:rPrChange>
        </w:rPr>
      </w:pPr>
      <w:sdt>
        <w:sdtPr>
          <w:id w:val="1222948422"/>
          <w:citation/>
        </w:sdtPr>
        <w:sdtContent>
          <w:r w:rsidR="009A3944" w:rsidRPr="00E15CDD">
            <w:rPr>
              <w:rPrChange w:id="2427" w:author="Stagair1" w:date="2018-05-08T16:40:00Z">
                <w:rPr>
                  <w:lang w:val="nl-NL"/>
                </w:rPr>
              </w:rPrChange>
            </w:rPr>
            <w:fldChar w:fldCharType="begin"/>
          </w:r>
          <w:r w:rsidR="009A3944" w:rsidRPr="00E15CDD">
            <w:rPr>
              <w:rPrChange w:id="2428" w:author="Stagair1" w:date="2018-05-08T16:40:00Z">
                <w:rPr>
                  <w:lang w:val="nl-NL"/>
                </w:rPr>
              </w:rPrChange>
            </w:rPr>
            <w:instrText xml:space="preserve"> CITATION Cit15 \l 1033 </w:instrText>
          </w:r>
          <w:r w:rsidR="009A3944" w:rsidRPr="00E15CDD">
            <w:rPr>
              <w:rPrChange w:id="2429" w:author="Stagair1" w:date="2018-05-08T16:40:00Z">
                <w:rPr>
                  <w:lang w:val="nl-NL"/>
                </w:rPr>
              </w:rPrChange>
            </w:rPr>
            <w:fldChar w:fldCharType="separate"/>
          </w:r>
          <w:r w:rsidR="006F20A4" w:rsidRPr="00E15CDD">
            <w:rPr>
              <w:rPrChange w:id="2430" w:author="Stagair1" w:date="2018-05-08T16:40:00Z">
                <w:rPr>
                  <w:noProof/>
                  <w:lang w:val="nl-NL"/>
                </w:rPr>
              </w:rPrChange>
            </w:rPr>
            <w:t>[15]</w:t>
          </w:r>
          <w:r w:rsidR="009A3944" w:rsidRPr="00E15CDD">
            <w:rPr>
              <w:rPrChange w:id="2431" w:author="Stagair1" w:date="2018-05-08T16:40:00Z">
                <w:rPr>
                  <w:lang w:val="nl-NL"/>
                </w:rPr>
              </w:rPrChange>
            </w:rPr>
            <w:fldChar w:fldCharType="end"/>
          </w:r>
        </w:sdtContent>
      </w:sdt>
      <w:r w:rsidR="00F451C0" w:rsidRPr="00E15CDD">
        <w:rPr>
          <w:rPrChange w:id="2432" w:author="Stagair1" w:date="2018-05-08T16:40:00Z">
            <w:rPr>
              <w:lang w:val="nl-NL"/>
            </w:rPr>
          </w:rPrChange>
        </w:rPr>
        <w:t xml:space="preserve">, </w:t>
      </w:r>
      <w:sdt>
        <w:sdtPr>
          <w:id w:val="-338932961"/>
          <w:citation/>
        </w:sdtPr>
        <w:sdtContent>
          <w:r w:rsidR="00902545" w:rsidRPr="00E15CDD">
            <w:rPr>
              <w:rPrChange w:id="2433" w:author="Stagair1" w:date="2018-05-08T16:40:00Z">
                <w:rPr>
                  <w:lang w:val="nl-NL"/>
                </w:rPr>
              </w:rPrChange>
            </w:rPr>
            <w:fldChar w:fldCharType="begin"/>
          </w:r>
          <w:r w:rsidR="00AD33D1" w:rsidRPr="00E15CDD">
            <w:rPr>
              <w:rPrChange w:id="2434" w:author="Stagair1" w:date="2018-05-08T16:40:00Z">
                <w:rPr>
                  <w:lang w:val="nl-NL"/>
                </w:rPr>
              </w:rPrChange>
            </w:rPr>
            <w:instrText xml:space="preserve">CITATION Con18 \l 1033 </w:instrText>
          </w:r>
          <w:r w:rsidR="00902545" w:rsidRPr="00E15CDD">
            <w:rPr>
              <w:rPrChange w:id="2435" w:author="Stagair1" w:date="2018-05-08T16:40:00Z">
                <w:rPr>
                  <w:lang w:val="nl-NL"/>
                </w:rPr>
              </w:rPrChange>
            </w:rPr>
            <w:fldChar w:fldCharType="separate"/>
          </w:r>
          <w:r w:rsidR="006F20A4" w:rsidRPr="00E15CDD">
            <w:rPr>
              <w:rPrChange w:id="2436" w:author="Stagair1" w:date="2018-05-08T16:40:00Z">
                <w:rPr>
                  <w:noProof/>
                  <w:lang w:val="nl-NL"/>
                </w:rPr>
              </w:rPrChange>
            </w:rPr>
            <w:t>[6]</w:t>
          </w:r>
          <w:r w:rsidR="00902545" w:rsidRPr="00E15CDD">
            <w:rPr>
              <w:rPrChange w:id="2437" w:author="Stagair1" w:date="2018-05-08T16:40:00Z">
                <w:rPr>
                  <w:lang w:val="nl-NL"/>
                </w:rPr>
              </w:rPrChange>
            </w:rPr>
            <w:fldChar w:fldCharType="end"/>
          </w:r>
        </w:sdtContent>
      </w:sdt>
    </w:p>
    <w:p w14:paraId="60E72068" w14:textId="77777777" w:rsidR="00903674" w:rsidRPr="00E15CDD" w:rsidRDefault="00903674" w:rsidP="00903674">
      <w:pPr>
        <w:rPr>
          <w:rPrChange w:id="2438" w:author="Stagair1" w:date="2018-05-08T16:40:00Z">
            <w:rPr>
              <w:lang w:val="nl-NL"/>
            </w:rPr>
          </w:rPrChange>
        </w:rPr>
      </w:pPr>
    </w:p>
    <w:p w14:paraId="1DD31A7D" w14:textId="77777777" w:rsidR="00903674" w:rsidRPr="00E15CDD" w:rsidRDefault="00903674" w:rsidP="000824C2">
      <w:pPr>
        <w:pStyle w:val="Kop3"/>
        <w:rPr>
          <w:rPrChange w:id="2439" w:author="Stagair1" w:date="2018-05-08T16:40:00Z">
            <w:rPr>
              <w:lang w:val="nl-NL"/>
            </w:rPr>
          </w:rPrChange>
        </w:rPr>
      </w:pPr>
      <w:bookmarkStart w:id="2440" w:name="_Toc509827080"/>
      <w:bookmarkStart w:id="2441" w:name="_Ref509828219"/>
      <w:bookmarkStart w:id="2442" w:name="_Toc512841423"/>
      <w:r w:rsidRPr="00E15CDD">
        <w:rPr>
          <w:rPrChange w:id="2443" w:author="Stagair1" w:date="2018-05-08T16:40:00Z">
            <w:rPr>
              <w:lang w:val="nl-NL"/>
            </w:rPr>
          </w:rPrChange>
        </w:rPr>
        <w:lastRenderedPageBreak/>
        <w:t>Citrix ShareFile</w:t>
      </w:r>
      <w:bookmarkEnd w:id="2440"/>
      <w:bookmarkEnd w:id="2441"/>
      <w:bookmarkEnd w:id="2442"/>
    </w:p>
    <w:p w14:paraId="46ABE5AE" w14:textId="77777777" w:rsidR="00903674" w:rsidRPr="00E15CDD" w:rsidRDefault="00903674" w:rsidP="00903674">
      <w:pPr>
        <w:rPr>
          <w:i/>
          <w:rPrChange w:id="2444" w:author="Stagair1" w:date="2018-05-08T16:40:00Z">
            <w:rPr>
              <w:i/>
              <w:lang w:val="nl-NL"/>
            </w:rPr>
          </w:rPrChange>
        </w:rPr>
      </w:pPr>
      <w:r w:rsidRPr="00E15CDD">
        <w:rPr>
          <w:rPrChange w:id="2445" w:author="Stagair1" w:date="2018-05-08T16:40:00Z">
            <w:rPr>
              <w:lang w:val="nl-NL"/>
            </w:rPr>
          </w:rPrChange>
        </w:rPr>
        <w:t xml:space="preserve">Dit is de hybride Cloud die gebruikt </w:t>
      </w:r>
      <w:r w:rsidR="00AB1926" w:rsidRPr="00E15CDD">
        <w:rPr>
          <w:rPrChange w:id="2446" w:author="Stagair1" w:date="2018-05-08T16:40:00Z">
            <w:rPr>
              <w:lang w:val="nl-NL"/>
            </w:rPr>
          </w:rPrChange>
        </w:rPr>
        <w:t>wordt</w:t>
      </w:r>
      <w:r w:rsidRPr="00E15CDD">
        <w:rPr>
          <w:rPrChange w:id="2447" w:author="Stagair1" w:date="2018-05-08T16:40:00Z">
            <w:rPr>
              <w:lang w:val="nl-NL"/>
            </w:rPr>
          </w:rPrChange>
        </w:rPr>
        <w:t xml:space="preserve"> in verbinding met een lokale StorageZone en</w:t>
      </w:r>
      <w:r w:rsidR="00AB1926" w:rsidRPr="00E15CDD">
        <w:rPr>
          <w:rPrChange w:id="2448" w:author="Stagair1" w:date="2018-05-08T16:40:00Z">
            <w:rPr>
              <w:lang w:val="nl-NL"/>
            </w:rPr>
          </w:rPrChange>
        </w:rPr>
        <w:t xml:space="preserve"> de Citrix NetScaler, deze werd</w:t>
      </w:r>
      <w:r w:rsidRPr="00E15CDD">
        <w:rPr>
          <w:rPrChange w:id="2449" w:author="Stagair1" w:date="2018-05-08T16:40:00Z">
            <w:rPr>
              <w:lang w:val="nl-NL"/>
            </w:rPr>
          </w:rPrChange>
        </w:rPr>
        <w:t xml:space="preserve"> reeds besproken doorheen deze voorstudie.</w:t>
      </w:r>
      <w:r w:rsidR="00753A30" w:rsidRPr="00E15CDD">
        <w:rPr>
          <w:rPrChange w:id="2450" w:author="Stagair1" w:date="2018-05-08T16:40:00Z">
            <w:rPr>
              <w:lang w:val="nl-NL"/>
            </w:rPr>
          </w:rPrChange>
        </w:rPr>
        <w:t xml:space="preserve"> </w:t>
      </w:r>
      <w:r w:rsidR="00753A30" w:rsidRPr="00E15CDD">
        <w:rPr>
          <w:i/>
          <w:rPrChange w:id="2451" w:author="Stagair1" w:date="2018-05-08T16:40:00Z">
            <w:rPr>
              <w:i/>
              <w:lang w:val="nl-NL"/>
            </w:rPr>
          </w:rPrChange>
        </w:rPr>
        <w:t>Lees</w:t>
      </w:r>
      <w:r w:rsidR="00801FF6" w:rsidRPr="00E15CDD">
        <w:rPr>
          <w:i/>
          <w:rPrChange w:id="2452" w:author="Stagair1" w:date="2018-05-08T16:40:00Z">
            <w:rPr>
              <w:i/>
              <w:lang w:val="nl-NL"/>
            </w:rPr>
          </w:rPrChange>
        </w:rPr>
        <w:t xml:space="preserve"> </w:t>
      </w:r>
      <w:r w:rsidR="00801FF6" w:rsidRPr="00E15CDD">
        <w:rPr>
          <w:i/>
          <w:rPrChange w:id="2453" w:author="Stagair1" w:date="2018-05-08T16:40:00Z">
            <w:rPr>
              <w:i/>
              <w:lang w:val="nl-NL"/>
            </w:rPr>
          </w:rPrChange>
        </w:rPr>
        <w:fldChar w:fldCharType="begin"/>
      </w:r>
      <w:r w:rsidR="00801FF6" w:rsidRPr="00E15CDD">
        <w:rPr>
          <w:i/>
          <w:rPrChange w:id="2454" w:author="Stagair1" w:date="2018-05-08T16:40:00Z">
            <w:rPr>
              <w:i/>
              <w:lang w:val="nl-NL"/>
            </w:rPr>
          </w:rPrChange>
        </w:rPr>
        <w:instrText xml:space="preserve"> REF _Ref509828533 \w \h </w:instrText>
      </w:r>
      <w:r w:rsidR="00801FF6" w:rsidRPr="00E15CDD">
        <w:rPr>
          <w:i/>
          <w:rPrChange w:id="2455" w:author="Stagair1" w:date="2018-05-08T16:40:00Z">
            <w:rPr>
              <w:i/>
            </w:rPr>
          </w:rPrChange>
        </w:rPr>
      </w:r>
      <w:r w:rsidR="00801FF6" w:rsidRPr="00E15CDD">
        <w:rPr>
          <w:i/>
          <w:rPrChange w:id="2456" w:author="Stagair1" w:date="2018-05-08T16:40:00Z">
            <w:rPr>
              <w:i/>
              <w:lang w:val="nl-NL"/>
            </w:rPr>
          </w:rPrChange>
        </w:rPr>
        <w:fldChar w:fldCharType="separate"/>
      </w:r>
      <w:r w:rsidR="00801FF6" w:rsidRPr="00E15CDD">
        <w:rPr>
          <w:i/>
          <w:rPrChange w:id="2457" w:author="Stagair1" w:date="2018-05-08T16:40:00Z">
            <w:rPr>
              <w:i/>
              <w:lang w:val="nl-NL"/>
            </w:rPr>
          </w:rPrChange>
        </w:rPr>
        <w:t>4.1.4</w:t>
      </w:r>
      <w:r w:rsidR="00801FF6" w:rsidRPr="00E15CDD">
        <w:rPr>
          <w:i/>
          <w:rPrChange w:id="2458" w:author="Stagair1" w:date="2018-05-08T16:40:00Z">
            <w:rPr>
              <w:i/>
              <w:lang w:val="nl-NL"/>
            </w:rPr>
          </w:rPrChange>
        </w:rPr>
        <w:fldChar w:fldCharType="end"/>
      </w:r>
      <w:r w:rsidR="00753A30" w:rsidRPr="00E15CDD">
        <w:rPr>
          <w:i/>
          <w:rPrChange w:id="2459" w:author="Stagair1" w:date="2018-05-08T16:40:00Z">
            <w:rPr>
              <w:i/>
              <w:lang w:val="nl-NL"/>
            </w:rPr>
          </w:rPrChange>
        </w:rPr>
        <w:t xml:space="preserve"> voor meer informatie over de Citrix ShareFile.</w:t>
      </w:r>
    </w:p>
    <w:p w14:paraId="4B972DDC" w14:textId="77777777" w:rsidR="00903674" w:rsidRPr="00E15CDD" w:rsidRDefault="00903674" w:rsidP="00903674">
      <w:pPr>
        <w:rPr>
          <w:rPrChange w:id="2460" w:author="Stagair1" w:date="2018-05-08T16:40:00Z">
            <w:rPr>
              <w:lang w:val="nl-NL"/>
            </w:rPr>
          </w:rPrChange>
        </w:rPr>
      </w:pPr>
    </w:p>
    <w:p w14:paraId="01C72F1C" w14:textId="77777777" w:rsidR="002F2947" w:rsidRPr="00E15CDD" w:rsidRDefault="00903674" w:rsidP="002F2947">
      <w:pPr>
        <w:pStyle w:val="Kop3"/>
        <w:rPr>
          <w:rPrChange w:id="2461" w:author="Stagair1" w:date="2018-05-08T16:40:00Z">
            <w:rPr>
              <w:lang w:val="nl-NL"/>
            </w:rPr>
          </w:rPrChange>
        </w:rPr>
      </w:pPr>
      <w:bookmarkStart w:id="2462" w:name="_Toc509827081"/>
      <w:bookmarkStart w:id="2463" w:name="_Ref509828453"/>
      <w:bookmarkStart w:id="2464" w:name="_Toc512841424"/>
      <w:r w:rsidRPr="00E15CDD">
        <w:rPr>
          <w:rPrChange w:id="2465" w:author="Stagair1" w:date="2018-05-08T16:40:00Z">
            <w:rPr>
              <w:lang w:val="nl-NL"/>
            </w:rPr>
          </w:rPrChange>
        </w:rPr>
        <w:t>Citrix NetScaler</w:t>
      </w:r>
      <w:bookmarkEnd w:id="2462"/>
      <w:bookmarkEnd w:id="2463"/>
      <w:bookmarkEnd w:id="2464"/>
    </w:p>
    <w:p w14:paraId="51670503" w14:textId="77777777" w:rsidR="002F2947" w:rsidRPr="00E15CDD" w:rsidRDefault="002F2947" w:rsidP="002F2947">
      <w:pPr>
        <w:rPr>
          <w:rPrChange w:id="2466" w:author="Stagair1" w:date="2018-05-08T16:40:00Z">
            <w:rPr>
              <w:lang w:val="nl-NL"/>
            </w:rPr>
          </w:rPrChange>
        </w:rPr>
      </w:pPr>
      <w:r w:rsidRPr="0056094B">
        <w:rPr>
          <w:noProof/>
          <w:lang w:eastAsia="nl-BE"/>
        </w:rPr>
        <w:drawing>
          <wp:inline distT="0" distB="0" distL="0" distR="0" wp14:anchorId="1E8F1666" wp14:editId="725B1068">
            <wp:extent cx="5652135" cy="3063351"/>
            <wp:effectExtent l="0" t="0" r="571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5652135" cy="3063351"/>
                    </a:xfrm>
                    <a:prstGeom prst="rect">
                      <a:avLst/>
                    </a:prstGeom>
                    <a:noFill/>
                    <a:ln>
                      <a:noFill/>
                    </a:ln>
                  </pic:spPr>
                </pic:pic>
              </a:graphicData>
            </a:graphic>
          </wp:inline>
        </w:drawing>
      </w:r>
    </w:p>
    <w:p w14:paraId="783814A3" w14:textId="77777777" w:rsidR="002F2947" w:rsidRPr="00E15CDD" w:rsidRDefault="002F2947" w:rsidP="002F2947">
      <w:pPr>
        <w:pStyle w:val="Bijschrift"/>
        <w:rPr>
          <w:sz w:val="20"/>
          <w:rPrChange w:id="2467" w:author="Stagair1" w:date="2018-05-08T16:40:00Z">
            <w:rPr>
              <w:sz w:val="20"/>
              <w:lang w:val="nl-NL"/>
            </w:rPr>
          </w:rPrChange>
        </w:rPr>
      </w:pPr>
      <w:bookmarkStart w:id="2468" w:name="_Toc509850459"/>
      <w:bookmarkStart w:id="2469" w:name="_Toc512457916"/>
      <w:r w:rsidRPr="00E15CDD">
        <w:rPr>
          <w:rPrChange w:id="2470" w:author="Stagair1" w:date="2018-05-08T16:40:00Z">
            <w:rPr>
              <w:lang w:val="nl-NL"/>
            </w:rPr>
          </w:rPrChange>
        </w:rPr>
        <w:t xml:space="preserve">Figuur </w:t>
      </w:r>
      <w:ins w:id="2471" w:author="Stagair1" w:date="2018-05-08T17:40:00Z">
        <w:r w:rsidR="00060962">
          <w:fldChar w:fldCharType="begin"/>
        </w:r>
        <w:r w:rsidR="00060962">
          <w:instrText xml:space="preserve"> STYLEREF 1 \s </w:instrText>
        </w:r>
      </w:ins>
      <w:r w:rsidR="00060962">
        <w:fldChar w:fldCharType="separate"/>
      </w:r>
      <w:r w:rsidR="00060962">
        <w:rPr>
          <w:noProof/>
        </w:rPr>
        <w:t>4</w:t>
      </w:r>
      <w:ins w:id="247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473" w:author="Stagair1" w:date="2018-05-08T17:40:00Z">
        <w:r w:rsidR="00060962">
          <w:rPr>
            <w:noProof/>
          </w:rPr>
          <w:t>4</w:t>
        </w:r>
        <w:r w:rsidR="00060962">
          <w:fldChar w:fldCharType="end"/>
        </w:r>
      </w:ins>
      <w:del w:id="2474" w:author="Stagair1" w:date="2018-05-08T16:39:00Z">
        <w:r w:rsidR="006463A1" w:rsidRPr="00E15CDD" w:rsidDel="00E15CDD">
          <w:rPr>
            <w:rPrChange w:id="2475" w:author="Stagair1" w:date="2018-05-08T16:40:00Z">
              <w:rPr>
                <w:lang w:val="nl-NL"/>
              </w:rPr>
            </w:rPrChange>
          </w:rPr>
          <w:fldChar w:fldCharType="begin"/>
        </w:r>
        <w:r w:rsidR="006463A1" w:rsidRPr="00E15CDD" w:rsidDel="00E15CDD">
          <w:rPr>
            <w:rPrChange w:id="2476" w:author="Stagair1" w:date="2018-05-08T16:40:00Z">
              <w:rPr>
                <w:lang w:val="nl-NL"/>
              </w:rPr>
            </w:rPrChange>
          </w:rPr>
          <w:delInstrText xml:space="preserve"> STYLEREF 1 \s </w:delInstrText>
        </w:r>
        <w:r w:rsidR="006463A1" w:rsidRPr="00E15CDD" w:rsidDel="00E15CDD">
          <w:rPr>
            <w:rPrChange w:id="2477" w:author="Stagair1" w:date="2018-05-08T16:40:00Z">
              <w:rPr>
                <w:lang w:val="nl-NL"/>
              </w:rPr>
            </w:rPrChange>
          </w:rPr>
          <w:fldChar w:fldCharType="separate"/>
        </w:r>
        <w:r w:rsidR="006463A1" w:rsidRPr="00E15CDD" w:rsidDel="00E15CDD">
          <w:rPr>
            <w:rPrChange w:id="2478" w:author="Stagair1" w:date="2018-05-08T16:40:00Z">
              <w:rPr>
                <w:lang w:val="nl-NL"/>
              </w:rPr>
            </w:rPrChange>
          </w:rPr>
          <w:delText>4</w:delText>
        </w:r>
        <w:r w:rsidR="006463A1" w:rsidRPr="00E15CDD" w:rsidDel="00E15CDD">
          <w:rPr>
            <w:rPrChange w:id="2479" w:author="Stagair1" w:date="2018-05-08T16:40:00Z">
              <w:rPr>
                <w:lang w:val="nl-NL"/>
              </w:rPr>
            </w:rPrChange>
          </w:rPr>
          <w:fldChar w:fldCharType="end"/>
        </w:r>
        <w:r w:rsidR="006463A1" w:rsidRPr="00E15CDD" w:rsidDel="00E15CDD">
          <w:rPr>
            <w:rPrChange w:id="2480" w:author="Stagair1" w:date="2018-05-08T16:40:00Z">
              <w:rPr>
                <w:lang w:val="nl-NL"/>
              </w:rPr>
            </w:rPrChange>
          </w:rPr>
          <w:noBreakHyphen/>
        </w:r>
        <w:r w:rsidR="006463A1" w:rsidRPr="00E15CDD" w:rsidDel="00E15CDD">
          <w:rPr>
            <w:rPrChange w:id="2481" w:author="Stagair1" w:date="2018-05-08T16:40:00Z">
              <w:rPr>
                <w:lang w:val="nl-NL"/>
              </w:rPr>
            </w:rPrChange>
          </w:rPr>
          <w:fldChar w:fldCharType="begin"/>
        </w:r>
        <w:r w:rsidR="006463A1" w:rsidRPr="00E15CDD" w:rsidDel="00E15CDD">
          <w:rPr>
            <w:rPrChange w:id="2482" w:author="Stagair1" w:date="2018-05-08T16:40:00Z">
              <w:rPr>
                <w:lang w:val="nl-NL"/>
              </w:rPr>
            </w:rPrChange>
          </w:rPr>
          <w:delInstrText xml:space="preserve"> SEQ Figuur \* ARABIC \s 1 </w:delInstrText>
        </w:r>
        <w:r w:rsidR="006463A1" w:rsidRPr="00E15CDD" w:rsidDel="00E15CDD">
          <w:rPr>
            <w:rPrChange w:id="2483" w:author="Stagair1" w:date="2018-05-08T16:40:00Z">
              <w:rPr>
                <w:lang w:val="nl-NL"/>
              </w:rPr>
            </w:rPrChange>
          </w:rPr>
          <w:fldChar w:fldCharType="separate"/>
        </w:r>
        <w:r w:rsidR="006463A1" w:rsidRPr="00E15CDD" w:rsidDel="00E15CDD">
          <w:rPr>
            <w:rPrChange w:id="2484" w:author="Stagair1" w:date="2018-05-08T16:40:00Z">
              <w:rPr>
                <w:lang w:val="nl-NL"/>
              </w:rPr>
            </w:rPrChange>
          </w:rPr>
          <w:delText>4</w:delText>
        </w:r>
        <w:r w:rsidR="006463A1" w:rsidRPr="00E15CDD" w:rsidDel="00E15CDD">
          <w:rPr>
            <w:rPrChange w:id="2485" w:author="Stagair1" w:date="2018-05-08T16:40:00Z">
              <w:rPr>
                <w:lang w:val="nl-NL"/>
              </w:rPr>
            </w:rPrChange>
          </w:rPr>
          <w:fldChar w:fldCharType="end"/>
        </w:r>
      </w:del>
      <w:r w:rsidRPr="00E15CDD">
        <w:rPr>
          <w:rPrChange w:id="2486" w:author="Stagair1" w:date="2018-05-08T16:40:00Z">
            <w:rPr>
              <w:lang w:val="nl-NL"/>
            </w:rPr>
          </w:rPrChange>
        </w:rPr>
        <w:t>: Algemene werking van een Citrix NetScaler.</w:t>
      </w:r>
      <w:r w:rsidR="00222348" w:rsidRPr="00E15CDD">
        <w:rPr>
          <w:rPrChange w:id="2487" w:author="Stagair1" w:date="2018-05-08T16:40:00Z">
            <w:rPr>
              <w:lang w:val="nl-NL"/>
            </w:rPr>
          </w:rPrChange>
        </w:rPr>
        <w:t xml:space="preserve"> </w:t>
      </w:r>
      <w:sdt>
        <w:sdtPr>
          <w:id w:val="676935033"/>
          <w:citation/>
        </w:sdtPr>
        <w:sdtContent>
          <w:r w:rsidR="00222348" w:rsidRPr="00E15CDD">
            <w:rPr>
              <w:rPrChange w:id="2488" w:author="Stagair1" w:date="2018-05-08T16:40:00Z">
                <w:rPr>
                  <w:lang w:val="nl-NL"/>
                </w:rPr>
              </w:rPrChange>
            </w:rPr>
            <w:fldChar w:fldCharType="begin"/>
          </w:r>
          <w:r w:rsidR="00222348" w:rsidRPr="00E15CDD">
            <w:rPr>
              <w:rPrChange w:id="2489" w:author="Stagair1" w:date="2018-05-08T16:40:00Z">
                <w:rPr>
                  <w:lang w:val="nl-NL"/>
                </w:rPr>
              </w:rPrChange>
            </w:rPr>
            <w:instrText xml:space="preserve"> CITATION msa15 \l 1033 </w:instrText>
          </w:r>
          <w:r w:rsidR="00222348" w:rsidRPr="00E15CDD">
            <w:rPr>
              <w:rPrChange w:id="2490" w:author="Stagair1" w:date="2018-05-08T16:40:00Z">
                <w:rPr>
                  <w:lang w:val="nl-NL"/>
                </w:rPr>
              </w:rPrChange>
            </w:rPr>
            <w:fldChar w:fldCharType="separate"/>
          </w:r>
          <w:r w:rsidR="006F20A4" w:rsidRPr="00E15CDD">
            <w:rPr>
              <w:rPrChange w:id="2491" w:author="Stagair1" w:date="2018-05-08T16:40:00Z">
                <w:rPr>
                  <w:noProof/>
                  <w:lang w:val="nl-NL"/>
                </w:rPr>
              </w:rPrChange>
            </w:rPr>
            <w:t>[16]</w:t>
          </w:r>
          <w:r w:rsidR="00222348" w:rsidRPr="00E15CDD">
            <w:rPr>
              <w:rPrChange w:id="2492" w:author="Stagair1" w:date="2018-05-08T16:40:00Z">
                <w:rPr>
                  <w:lang w:val="nl-NL"/>
                </w:rPr>
              </w:rPrChange>
            </w:rPr>
            <w:fldChar w:fldCharType="end"/>
          </w:r>
        </w:sdtContent>
      </w:sdt>
      <w:bookmarkEnd w:id="2468"/>
      <w:bookmarkEnd w:id="2469"/>
    </w:p>
    <w:p w14:paraId="1A7CAC2D" w14:textId="77777777" w:rsidR="002F2947" w:rsidRPr="00E15CDD" w:rsidRDefault="002F2947" w:rsidP="002F2947">
      <w:pPr>
        <w:rPr>
          <w:rPrChange w:id="2493" w:author="Stagair1" w:date="2018-05-08T16:40:00Z">
            <w:rPr>
              <w:lang w:val="nl-NL"/>
            </w:rPr>
          </w:rPrChange>
        </w:rPr>
      </w:pPr>
    </w:p>
    <w:p w14:paraId="3BE5F0AC" w14:textId="77777777" w:rsidR="00903674" w:rsidRPr="00E15CDD" w:rsidRDefault="00903674" w:rsidP="001300DB">
      <w:pPr>
        <w:rPr>
          <w:rPrChange w:id="2494" w:author="Stagair1" w:date="2018-05-08T16:40:00Z">
            <w:rPr>
              <w:lang w:val="nl-NL"/>
            </w:rPr>
          </w:rPrChange>
        </w:rPr>
      </w:pPr>
      <w:r w:rsidRPr="00E15CDD">
        <w:rPr>
          <w:rPrChange w:id="2495" w:author="Stagair1" w:date="2018-05-08T16:40:00Z">
            <w:rPr>
              <w:lang w:val="nl-NL"/>
            </w:rPr>
          </w:rPrChange>
        </w:rPr>
        <w:t xml:space="preserve">Dit is een ruim voorziene virtuele server die in staat is van verkeer te routen en het netwerk te beveiligen. </w:t>
      </w:r>
      <w:r w:rsidR="00AB1926" w:rsidRPr="00E15CDD">
        <w:rPr>
          <w:rPrChange w:id="2496" w:author="Stagair1" w:date="2018-05-08T16:40:00Z">
            <w:rPr>
              <w:lang w:val="nl-NL"/>
            </w:rPr>
          </w:rPrChange>
        </w:rPr>
        <w:t>D</w:t>
      </w:r>
      <w:r w:rsidRPr="00E15CDD">
        <w:rPr>
          <w:rPrChange w:id="2497" w:author="Stagair1" w:date="2018-05-08T16:40:00Z">
            <w:rPr>
              <w:lang w:val="nl-NL"/>
            </w:rPr>
          </w:rPrChange>
        </w:rPr>
        <w:t xml:space="preserve">e features van dit Citrix product zijn immens, in deze opdracht zal hij voornamelijk gebruikt worden als authenticatie en load balancing server voor de ShareFile en StorageZone. </w:t>
      </w:r>
      <w:r w:rsidR="001300DB" w:rsidRPr="00E15CDD">
        <w:rPr>
          <w:rPrChange w:id="2498" w:author="Stagair1" w:date="2018-05-08T16:40:00Z">
            <w:rPr>
              <w:lang w:val="nl-NL"/>
            </w:rPr>
          </w:rPrChange>
        </w:rPr>
        <w:t>Er zijn verschillende NetScaler producten op de markt, voor deze opdracht wordt gebruik gemaakt van de NetScaler VPX die ontwikkeld is voor gebruik op virtuele servers. De hoofdfuncties zijn voornamelijk remote access infrastruture, cont</w:t>
      </w:r>
      <w:r w:rsidR="00A07E0F" w:rsidRPr="00E15CDD">
        <w:rPr>
          <w:rPrChange w:id="2499" w:author="Stagair1" w:date="2018-05-08T16:40:00Z">
            <w:rPr>
              <w:lang w:val="nl-NL"/>
            </w:rPr>
          </w:rPrChange>
        </w:rPr>
        <w:t>ent switching, load balancing, high a</w:t>
      </w:r>
      <w:r w:rsidR="001300DB" w:rsidRPr="00E15CDD">
        <w:rPr>
          <w:rPrChange w:id="2500" w:author="Stagair1" w:date="2018-05-08T16:40:00Z">
            <w:rPr>
              <w:lang w:val="nl-NL"/>
            </w:rPr>
          </w:rPrChange>
        </w:rPr>
        <w:t xml:space="preserve">vailability, </w:t>
      </w:r>
      <w:r w:rsidR="00F66F7F" w:rsidRPr="00E15CDD">
        <w:rPr>
          <w:rPrChange w:id="2501" w:author="Stagair1" w:date="2018-05-08T16:40:00Z">
            <w:rPr>
              <w:lang w:val="nl-NL"/>
            </w:rPr>
          </w:rPrChange>
        </w:rPr>
        <w:t>VPN-access</w:t>
      </w:r>
      <w:r w:rsidR="001300DB" w:rsidRPr="00E15CDD">
        <w:rPr>
          <w:rPrChange w:id="2502" w:author="Stagair1" w:date="2018-05-08T16:40:00Z">
            <w:rPr>
              <w:lang w:val="nl-NL"/>
            </w:rPr>
          </w:rPrChange>
        </w:rPr>
        <w:t>, network firewall en policy management.</w:t>
      </w:r>
      <w:r w:rsidR="009A3944" w:rsidRPr="00E15CDD">
        <w:rPr>
          <w:rPrChange w:id="2503" w:author="Stagair1" w:date="2018-05-08T16:40:00Z">
            <w:rPr>
              <w:lang w:val="nl-NL"/>
            </w:rPr>
          </w:rPrChange>
        </w:rPr>
        <w:t xml:space="preserve"> </w:t>
      </w:r>
      <w:sdt>
        <w:sdtPr>
          <w:id w:val="340050180"/>
          <w:citation/>
        </w:sdtPr>
        <w:sdtContent>
          <w:r w:rsidR="009A3944" w:rsidRPr="00E15CDD">
            <w:rPr>
              <w:rPrChange w:id="2504" w:author="Stagair1" w:date="2018-05-08T16:40:00Z">
                <w:rPr>
                  <w:lang w:val="nl-NL"/>
                </w:rPr>
              </w:rPrChange>
            </w:rPr>
            <w:fldChar w:fldCharType="begin"/>
          </w:r>
          <w:r w:rsidR="009A3944" w:rsidRPr="00E15CDD">
            <w:rPr>
              <w:rPrChange w:id="2505" w:author="Stagair1" w:date="2018-05-08T16:40:00Z">
                <w:rPr>
                  <w:lang w:val="nl-NL"/>
                </w:rPr>
              </w:rPrChange>
            </w:rPr>
            <w:instrText xml:space="preserve"> CITATION Cit16 \l 1033 </w:instrText>
          </w:r>
          <w:r w:rsidR="009A3944" w:rsidRPr="00E15CDD">
            <w:rPr>
              <w:rPrChange w:id="2506" w:author="Stagair1" w:date="2018-05-08T16:40:00Z">
                <w:rPr>
                  <w:lang w:val="nl-NL"/>
                </w:rPr>
              </w:rPrChange>
            </w:rPr>
            <w:fldChar w:fldCharType="separate"/>
          </w:r>
          <w:r w:rsidR="006F20A4" w:rsidRPr="00E15CDD">
            <w:rPr>
              <w:rPrChange w:id="2507" w:author="Stagair1" w:date="2018-05-08T16:40:00Z">
                <w:rPr>
                  <w:noProof/>
                  <w:lang w:val="nl-NL"/>
                </w:rPr>
              </w:rPrChange>
            </w:rPr>
            <w:t>[17]</w:t>
          </w:r>
          <w:r w:rsidR="009A3944" w:rsidRPr="00E15CDD">
            <w:rPr>
              <w:rPrChange w:id="2508" w:author="Stagair1" w:date="2018-05-08T16:40:00Z">
                <w:rPr>
                  <w:lang w:val="nl-NL"/>
                </w:rPr>
              </w:rPrChange>
            </w:rPr>
            <w:fldChar w:fldCharType="end"/>
          </w:r>
        </w:sdtContent>
      </w:sdt>
    </w:p>
    <w:p w14:paraId="7F4EC468" w14:textId="77777777" w:rsidR="001300DB" w:rsidRPr="00E15CDD" w:rsidRDefault="00F66F7F" w:rsidP="001300DB">
      <w:pPr>
        <w:rPr>
          <w:rPrChange w:id="2509" w:author="Stagair1" w:date="2018-05-08T16:40:00Z">
            <w:rPr>
              <w:lang w:val="nl-NL"/>
            </w:rPr>
          </w:rPrChange>
        </w:rPr>
      </w:pPr>
      <w:r w:rsidRPr="00E15CDD">
        <w:rPr>
          <w:rPrChange w:id="2510" w:author="Stagair1" w:date="2018-05-08T16:40:00Z">
            <w:rPr>
              <w:lang w:val="nl-NL"/>
            </w:rPr>
          </w:rPrChange>
        </w:rPr>
        <w:t xml:space="preserve">De enige echte concurrent van de Citrix NetScaler is de F5 van F5 networks. Beiden bieden een bijna identiek product. De meningen over welke de betere is zijn </w:t>
      </w:r>
      <w:r w:rsidR="00AB1926" w:rsidRPr="00E15CDD">
        <w:rPr>
          <w:rPrChange w:id="2511" w:author="Stagair1" w:date="2018-05-08T16:40:00Z">
            <w:rPr>
              <w:lang w:val="nl-NL"/>
            </w:rPr>
          </w:rPrChange>
        </w:rPr>
        <w:t>divers</w:t>
      </w:r>
      <w:r w:rsidRPr="00E15CDD">
        <w:rPr>
          <w:rPrChange w:id="2512" w:author="Stagair1" w:date="2018-05-08T16:40:00Z">
            <w:rPr>
              <w:lang w:val="nl-NL"/>
            </w:rPr>
          </w:rPrChange>
        </w:rPr>
        <w:t xml:space="preserve">, maar voor beiden zijn de pro en contra argumenten beperkt. Enerzijds wordt de NetScaler het meest aangeraden voor bedrijven die andere Citrix producten gebruiken, dit is dan ook bij velen het geval (ook het gekende StoreFront is een product van Citrix). Anderzijds werkt de F5 ook perfect samen met Citrix producten zoals StoreFront en de support ervoor is van een veel hoger Niveau, maar ook daar zit weer een tegenargument aan verbonden, Citrix support is inbegrepen in de prijs voor Enterprise producten, terwijl daar bij F5 een gigantisch prijskaartje aan vasthangt. De leercurve voor F5 zou iets lager liggen maar er zijn dan weer iets meer diepgaande details in de configuratie van een NetScaler. </w:t>
      </w:r>
      <w:r w:rsidR="00B50A9F" w:rsidRPr="00E15CDD">
        <w:rPr>
          <w:rPrChange w:id="2513" w:author="Stagair1" w:date="2018-05-08T16:40:00Z">
            <w:rPr>
              <w:lang w:val="nl-NL"/>
            </w:rPr>
          </w:rPrChange>
        </w:rPr>
        <w:t>I</w:t>
      </w:r>
      <w:r w:rsidRPr="00E15CDD">
        <w:rPr>
          <w:rPrChange w:id="2514" w:author="Stagair1" w:date="2018-05-08T16:40:00Z">
            <w:rPr>
              <w:lang w:val="nl-NL"/>
            </w:rPr>
          </w:rPrChange>
        </w:rPr>
        <w:t>n deze opdracht</w:t>
      </w:r>
      <w:r w:rsidR="00B50A9F" w:rsidRPr="00E15CDD">
        <w:rPr>
          <w:rPrChange w:id="2515" w:author="Stagair1" w:date="2018-05-08T16:40:00Z">
            <w:rPr>
              <w:lang w:val="nl-NL"/>
            </w:rPr>
          </w:rPrChange>
        </w:rPr>
        <w:t xml:space="preserve"> moet</w:t>
      </w:r>
      <w:r w:rsidRPr="00E15CDD">
        <w:rPr>
          <w:rPrChange w:id="2516" w:author="Stagair1" w:date="2018-05-08T16:40:00Z">
            <w:rPr>
              <w:lang w:val="nl-NL"/>
            </w:rPr>
          </w:rPrChange>
        </w:rPr>
        <w:t xml:space="preserve"> met veel minder rekening gehouden worden, er zijn wel enkele basic Citrix producten die gebruikt zullen worden, maar een zeer gelijkaardige opstelling was ook mogelijk met de F5, alleen zou men daar met 2 grote problemen zitten. Ten eerste de F5 heeft geen software-only variant zoals de VPX bij NetScaler en ten tweede, de F5 is dan ook een veel duurdere </w:t>
      </w:r>
      <w:r w:rsidRPr="00E15CDD">
        <w:rPr>
          <w:rPrChange w:id="2517" w:author="Stagair1" w:date="2018-05-08T16:40:00Z">
            <w:rPr>
              <w:lang w:val="nl-NL"/>
            </w:rPr>
          </w:rPrChange>
        </w:rPr>
        <w:lastRenderedPageBreak/>
        <w:t xml:space="preserve">aankoop als </w:t>
      </w:r>
      <w:r w:rsidR="00C84A1F" w:rsidRPr="00E15CDD">
        <w:rPr>
          <w:rPrChange w:id="2518" w:author="Stagair1" w:date="2018-05-08T16:40:00Z">
            <w:rPr>
              <w:lang w:val="nl-NL"/>
            </w:rPr>
          </w:rPrChange>
        </w:rPr>
        <w:t>hardwarecomponent</w:t>
      </w:r>
      <w:r w:rsidRPr="00E15CDD">
        <w:rPr>
          <w:rPrChange w:id="2519" w:author="Stagair1" w:date="2018-05-08T16:40:00Z">
            <w:rPr>
              <w:lang w:val="nl-NL"/>
            </w:rPr>
          </w:rPrChange>
        </w:rPr>
        <w:t xml:space="preserve"> (dit is ook het geval voor een </w:t>
      </w:r>
      <w:r w:rsidR="00C84A1F" w:rsidRPr="00E15CDD">
        <w:rPr>
          <w:rPrChange w:id="2520" w:author="Stagair1" w:date="2018-05-08T16:40:00Z">
            <w:rPr>
              <w:lang w:val="nl-NL"/>
            </w:rPr>
          </w:rPrChange>
        </w:rPr>
        <w:t>Citrix hardware NetScaler zoals de MPX).</w:t>
      </w:r>
      <w:r w:rsidR="009A3944" w:rsidRPr="00E15CDD">
        <w:rPr>
          <w:rPrChange w:id="2521" w:author="Stagair1" w:date="2018-05-08T16:40:00Z">
            <w:rPr>
              <w:lang w:val="nl-NL"/>
            </w:rPr>
          </w:rPrChange>
        </w:rPr>
        <w:t xml:space="preserve"> </w:t>
      </w:r>
      <w:sdt>
        <w:sdtPr>
          <w:id w:val="1551881844"/>
          <w:citation/>
        </w:sdtPr>
        <w:sdtContent>
          <w:r w:rsidR="009A3944" w:rsidRPr="00E15CDD">
            <w:rPr>
              <w:rPrChange w:id="2522" w:author="Stagair1" w:date="2018-05-08T16:40:00Z">
                <w:rPr>
                  <w:lang w:val="nl-NL"/>
                </w:rPr>
              </w:rPrChange>
            </w:rPr>
            <w:fldChar w:fldCharType="begin"/>
          </w:r>
          <w:r w:rsidR="009A3944" w:rsidRPr="00E15CDD">
            <w:rPr>
              <w:rPrChange w:id="2523" w:author="Stagair1" w:date="2018-05-08T16:40:00Z">
                <w:rPr>
                  <w:lang w:val="nl-NL"/>
                </w:rPr>
              </w:rPrChange>
            </w:rPr>
            <w:instrText xml:space="preserve"> CITATION Cit14 \l 1033 </w:instrText>
          </w:r>
          <w:r w:rsidR="009A3944" w:rsidRPr="00E15CDD">
            <w:rPr>
              <w:rPrChange w:id="2524" w:author="Stagair1" w:date="2018-05-08T16:40:00Z">
                <w:rPr>
                  <w:lang w:val="nl-NL"/>
                </w:rPr>
              </w:rPrChange>
            </w:rPr>
            <w:fldChar w:fldCharType="separate"/>
          </w:r>
          <w:r w:rsidR="006F20A4" w:rsidRPr="00E15CDD">
            <w:rPr>
              <w:rPrChange w:id="2525" w:author="Stagair1" w:date="2018-05-08T16:40:00Z">
                <w:rPr>
                  <w:noProof/>
                  <w:lang w:val="nl-NL"/>
                </w:rPr>
              </w:rPrChange>
            </w:rPr>
            <w:t>[18]</w:t>
          </w:r>
          <w:r w:rsidR="009A3944" w:rsidRPr="00E15CDD">
            <w:rPr>
              <w:rPrChange w:id="2526" w:author="Stagair1" w:date="2018-05-08T16:40:00Z">
                <w:rPr>
                  <w:lang w:val="nl-NL"/>
                </w:rPr>
              </w:rPrChange>
            </w:rPr>
            <w:fldChar w:fldCharType="end"/>
          </w:r>
        </w:sdtContent>
      </w:sdt>
      <w:r w:rsidR="009A3944" w:rsidRPr="00E15CDD">
        <w:rPr>
          <w:rPrChange w:id="2527" w:author="Stagair1" w:date="2018-05-08T16:40:00Z">
            <w:rPr>
              <w:lang w:val="nl-NL"/>
            </w:rPr>
          </w:rPrChange>
        </w:rPr>
        <w:t xml:space="preserve">, </w:t>
      </w:r>
      <w:sdt>
        <w:sdtPr>
          <w:id w:val="-382714162"/>
          <w:citation/>
        </w:sdtPr>
        <w:sdtContent>
          <w:r w:rsidR="009A3944" w:rsidRPr="00E15CDD">
            <w:rPr>
              <w:rPrChange w:id="2528" w:author="Stagair1" w:date="2018-05-08T16:40:00Z">
                <w:rPr>
                  <w:lang w:val="nl-NL"/>
                </w:rPr>
              </w:rPrChange>
            </w:rPr>
            <w:fldChar w:fldCharType="begin"/>
          </w:r>
          <w:r w:rsidR="00AD33D1" w:rsidRPr="00E15CDD">
            <w:rPr>
              <w:rPrChange w:id="2529" w:author="Stagair1" w:date="2018-05-08T16:40:00Z">
                <w:rPr>
                  <w:lang w:val="nl-NL"/>
                </w:rPr>
              </w:rPrChange>
            </w:rPr>
            <w:instrText xml:space="preserve">CITATION Com18 \l 1033 </w:instrText>
          </w:r>
          <w:r w:rsidR="009A3944" w:rsidRPr="00E15CDD">
            <w:rPr>
              <w:rPrChange w:id="2530" w:author="Stagair1" w:date="2018-05-08T16:40:00Z">
                <w:rPr>
                  <w:lang w:val="nl-NL"/>
                </w:rPr>
              </w:rPrChange>
            </w:rPr>
            <w:fldChar w:fldCharType="separate"/>
          </w:r>
          <w:r w:rsidR="006F20A4" w:rsidRPr="00E15CDD">
            <w:rPr>
              <w:rPrChange w:id="2531" w:author="Stagair1" w:date="2018-05-08T16:40:00Z">
                <w:rPr>
                  <w:noProof/>
                  <w:lang w:val="nl-NL"/>
                </w:rPr>
              </w:rPrChange>
            </w:rPr>
            <w:t>[19]</w:t>
          </w:r>
          <w:r w:rsidR="009A3944" w:rsidRPr="00E15CDD">
            <w:rPr>
              <w:rPrChange w:id="2532" w:author="Stagair1" w:date="2018-05-08T16:40:00Z">
                <w:rPr>
                  <w:lang w:val="nl-NL"/>
                </w:rPr>
              </w:rPrChange>
            </w:rPr>
            <w:fldChar w:fldCharType="end"/>
          </w:r>
        </w:sdtContent>
      </w:sdt>
      <w:r w:rsidR="009A3944" w:rsidRPr="00E15CDD">
        <w:rPr>
          <w:rPrChange w:id="2533" w:author="Stagair1" w:date="2018-05-08T16:40:00Z">
            <w:rPr>
              <w:lang w:val="nl-NL"/>
            </w:rPr>
          </w:rPrChange>
        </w:rPr>
        <w:t xml:space="preserve">, </w:t>
      </w:r>
      <w:sdt>
        <w:sdtPr>
          <w:id w:val="693196541"/>
          <w:citation/>
        </w:sdtPr>
        <w:sdtContent>
          <w:r w:rsidR="00DD7BCF" w:rsidRPr="00E15CDD">
            <w:rPr>
              <w:rPrChange w:id="2534" w:author="Stagair1" w:date="2018-05-08T16:40:00Z">
                <w:rPr>
                  <w:lang w:val="nl-NL"/>
                </w:rPr>
              </w:rPrChange>
            </w:rPr>
            <w:fldChar w:fldCharType="begin"/>
          </w:r>
          <w:r w:rsidR="00DD7BCF" w:rsidRPr="00E15CDD">
            <w:rPr>
              <w:rPrChange w:id="2535" w:author="Stagair1" w:date="2018-05-08T16:40:00Z">
                <w:rPr>
                  <w:lang w:val="nl-NL"/>
                </w:rPr>
              </w:rPrChange>
            </w:rPr>
            <w:instrText xml:space="preserve"> CITATION Dav15 \l 1033 </w:instrText>
          </w:r>
          <w:r w:rsidR="00DD7BCF" w:rsidRPr="00E15CDD">
            <w:rPr>
              <w:rPrChange w:id="2536" w:author="Stagair1" w:date="2018-05-08T16:40:00Z">
                <w:rPr>
                  <w:lang w:val="nl-NL"/>
                </w:rPr>
              </w:rPrChange>
            </w:rPr>
            <w:fldChar w:fldCharType="separate"/>
          </w:r>
          <w:r w:rsidR="006F20A4" w:rsidRPr="00E15CDD">
            <w:rPr>
              <w:rPrChange w:id="2537" w:author="Stagair1" w:date="2018-05-08T16:40:00Z">
                <w:rPr>
                  <w:noProof/>
                  <w:lang w:val="nl-NL"/>
                </w:rPr>
              </w:rPrChange>
            </w:rPr>
            <w:t>[20]</w:t>
          </w:r>
          <w:r w:rsidR="00DD7BCF" w:rsidRPr="00E15CDD">
            <w:rPr>
              <w:rPrChange w:id="2538" w:author="Stagair1" w:date="2018-05-08T16:40:00Z">
                <w:rPr>
                  <w:lang w:val="nl-NL"/>
                </w:rPr>
              </w:rPrChange>
            </w:rPr>
            <w:fldChar w:fldCharType="end"/>
          </w:r>
        </w:sdtContent>
      </w:sdt>
    </w:p>
    <w:p w14:paraId="0BD1C664" w14:textId="77777777" w:rsidR="005D3F1E" w:rsidRPr="00E15CDD" w:rsidRDefault="005D3F1E" w:rsidP="001300DB">
      <w:pPr>
        <w:rPr>
          <w:rPrChange w:id="2539" w:author="Stagair1" w:date="2018-05-08T16:40:00Z">
            <w:rPr>
              <w:lang w:val="nl-NL"/>
            </w:rPr>
          </w:rPrChange>
        </w:rPr>
      </w:pPr>
    </w:p>
    <w:p w14:paraId="09B4A081" w14:textId="77777777" w:rsidR="005D3F1E" w:rsidRPr="00E15CDD" w:rsidRDefault="005D3F1E" w:rsidP="000824C2">
      <w:pPr>
        <w:pStyle w:val="Kop3"/>
        <w:rPr>
          <w:rPrChange w:id="2540" w:author="Stagair1" w:date="2018-05-08T16:40:00Z">
            <w:rPr>
              <w:lang w:val="nl-NL"/>
            </w:rPr>
          </w:rPrChange>
        </w:rPr>
      </w:pPr>
      <w:bookmarkStart w:id="2541" w:name="_Toc509827082"/>
      <w:bookmarkStart w:id="2542" w:name="_Toc512841425"/>
      <w:bookmarkStart w:id="2543" w:name="_Ref513130979"/>
      <w:bookmarkStart w:id="2544" w:name="_Ref513131469"/>
      <w:r w:rsidRPr="00E15CDD">
        <w:rPr>
          <w:rPrChange w:id="2545" w:author="Stagair1" w:date="2018-05-08T16:40:00Z">
            <w:rPr>
              <w:lang w:val="nl-NL"/>
            </w:rPr>
          </w:rPrChange>
        </w:rPr>
        <w:t xml:space="preserve">Citrix </w:t>
      </w:r>
      <w:r w:rsidR="00DB4F39" w:rsidRPr="00E15CDD">
        <w:rPr>
          <w:rPrChange w:id="2546" w:author="Stagair1" w:date="2018-05-08T16:40:00Z">
            <w:rPr>
              <w:lang w:val="nl-NL"/>
            </w:rPr>
          </w:rPrChange>
        </w:rPr>
        <w:t>StorageZone Controller</w:t>
      </w:r>
      <w:bookmarkEnd w:id="2541"/>
      <w:bookmarkEnd w:id="2542"/>
      <w:bookmarkEnd w:id="2543"/>
      <w:bookmarkEnd w:id="2544"/>
    </w:p>
    <w:p w14:paraId="717E34D9" w14:textId="77777777" w:rsidR="005D3F1E" w:rsidRPr="00E15CDD" w:rsidRDefault="00516421" w:rsidP="001300DB">
      <w:pPr>
        <w:rPr>
          <w:rPrChange w:id="2547" w:author="Stagair1" w:date="2018-05-08T16:40:00Z">
            <w:rPr>
              <w:lang w:val="nl-NL"/>
            </w:rPr>
          </w:rPrChange>
        </w:rPr>
      </w:pPr>
      <w:r w:rsidRPr="00E15CDD">
        <w:rPr>
          <w:rPrChange w:id="2548" w:author="Stagair1" w:date="2018-05-08T16:40:00Z">
            <w:rPr>
              <w:lang w:val="nl-NL"/>
            </w:rPr>
          </w:rPrChange>
        </w:rPr>
        <w:t>De controller is de server die de verbinding legt tussen de ShareFile Cloud en de lokale storage</w:t>
      </w:r>
      <w:r w:rsidR="00627A0B" w:rsidRPr="00E15CDD">
        <w:rPr>
          <w:rPrChange w:id="2549" w:author="Stagair1" w:date="2018-05-08T16:40:00Z">
            <w:rPr>
              <w:lang w:val="nl-NL"/>
            </w:rPr>
          </w:rPrChange>
        </w:rPr>
        <w:t>, om private data beschikbaar te maken in de Cloud</w:t>
      </w:r>
      <w:r w:rsidRPr="00E15CDD">
        <w:rPr>
          <w:rPrChange w:id="2550" w:author="Stagair1" w:date="2018-05-08T16:40:00Z">
            <w:rPr>
              <w:lang w:val="nl-NL"/>
            </w:rPr>
          </w:rPrChange>
        </w:rPr>
        <w:t>. In d</w:t>
      </w:r>
      <w:r w:rsidR="004878B0" w:rsidRPr="00E15CDD">
        <w:rPr>
          <w:rPrChange w:id="2551" w:author="Stagair1" w:date="2018-05-08T16:40:00Z">
            <w:rPr>
              <w:lang w:val="nl-NL"/>
            </w:rPr>
          </w:rPrChange>
        </w:rPr>
        <w:t xml:space="preserve">eze opstelling is de lokale </w:t>
      </w:r>
      <w:r w:rsidRPr="00E15CDD">
        <w:rPr>
          <w:rPrChange w:id="2552" w:author="Stagair1" w:date="2018-05-08T16:40:00Z">
            <w:rPr>
              <w:lang w:val="nl-NL"/>
            </w:rPr>
          </w:rPrChange>
        </w:rPr>
        <w:t>storage server ook opgezet als</w:t>
      </w:r>
      <w:r w:rsidR="00627A0B" w:rsidRPr="00E15CDD">
        <w:rPr>
          <w:rPrChange w:id="2553" w:author="Stagair1" w:date="2018-05-08T16:40:00Z">
            <w:rPr>
              <w:lang w:val="nl-NL"/>
            </w:rPr>
          </w:rPrChange>
        </w:rPr>
        <w:t xml:space="preserve"> de</w:t>
      </w:r>
      <w:r w:rsidRPr="00E15CDD">
        <w:rPr>
          <w:rPrChange w:id="2554" w:author="Stagair1" w:date="2018-05-08T16:40:00Z">
            <w:rPr>
              <w:lang w:val="nl-NL"/>
            </w:rPr>
          </w:rPrChange>
        </w:rPr>
        <w:t xml:space="preserve"> </w:t>
      </w:r>
      <w:r w:rsidR="00DB4F39" w:rsidRPr="00E15CDD">
        <w:rPr>
          <w:rPrChange w:id="2555" w:author="Stagair1" w:date="2018-05-08T16:40:00Z">
            <w:rPr>
              <w:lang w:val="nl-NL"/>
            </w:rPr>
          </w:rPrChange>
        </w:rPr>
        <w:t>StorageZone Controller</w:t>
      </w:r>
      <w:r w:rsidRPr="00E15CDD">
        <w:rPr>
          <w:rPrChange w:id="2556" w:author="Stagair1" w:date="2018-05-08T16:40:00Z">
            <w:rPr>
              <w:lang w:val="nl-NL"/>
            </w:rPr>
          </w:rPrChange>
        </w:rPr>
        <w:t>.</w:t>
      </w:r>
      <w:r w:rsidR="004878B0" w:rsidRPr="00E15CDD">
        <w:rPr>
          <w:rPrChange w:id="2557" w:author="Stagair1" w:date="2018-05-08T16:40:00Z">
            <w:rPr>
              <w:lang w:val="nl-NL"/>
            </w:rPr>
          </w:rPrChange>
        </w:rPr>
        <w:t xml:space="preserve"> Dit is echter geen noodzaak. In praktijk zal eerder gebruik maken van een netwerkshare op een aparte fileserver, die eventueel redundant is door middel van Windows DFS.</w:t>
      </w:r>
      <w:r w:rsidRPr="00E15CDD">
        <w:rPr>
          <w:rPrChange w:id="2558" w:author="Stagair1" w:date="2018-05-08T16:40:00Z">
            <w:rPr>
              <w:lang w:val="nl-NL"/>
            </w:rPr>
          </w:rPrChange>
        </w:rPr>
        <w:t xml:space="preserve"> </w:t>
      </w:r>
      <w:r w:rsidR="00B2028C" w:rsidRPr="00E15CDD">
        <w:rPr>
          <w:rPrChange w:id="2559" w:author="Stagair1" w:date="2018-05-08T16:40:00Z">
            <w:rPr>
              <w:lang w:val="nl-NL"/>
            </w:rPr>
          </w:rPrChange>
        </w:rPr>
        <w:t xml:space="preserve">Om de server om </w:t>
      </w:r>
      <w:r w:rsidR="00044A8E" w:rsidRPr="00E15CDD">
        <w:rPr>
          <w:rPrChange w:id="2560" w:author="Stagair1" w:date="2018-05-08T16:40:00Z">
            <w:rPr>
              <w:lang w:val="nl-NL"/>
            </w:rPr>
          </w:rPrChange>
        </w:rPr>
        <w:t>te vormen</w:t>
      </w:r>
      <w:r w:rsidR="00B2028C" w:rsidRPr="00E15CDD">
        <w:rPr>
          <w:rPrChange w:id="2561" w:author="Stagair1" w:date="2018-05-08T16:40:00Z">
            <w:rPr>
              <w:lang w:val="nl-NL"/>
            </w:rPr>
          </w:rPrChange>
        </w:rPr>
        <w:t xml:space="preserve"> tot een Citrix </w:t>
      </w:r>
      <w:r w:rsidR="00DB4F39" w:rsidRPr="00E15CDD">
        <w:rPr>
          <w:rPrChange w:id="2562" w:author="Stagair1" w:date="2018-05-08T16:40:00Z">
            <w:rPr>
              <w:lang w:val="nl-NL"/>
            </w:rPr>
          </w:rPrChange>
        </w:rPr>
        <w:t>StorageZone Controller</w:t>
      </w:r>
      <w:r w:rsidR="00B2028C" w:rsidRPr="00E15CDD">
        <w:rPr>
          <w:rPrChange w:id="2563" w:author="Stagair1" w:date="2018-05-08T16:40:00Z">
            <w:rPr>
              <w:lang w:val="nl-NL"/>
            </w:rPr>
          </w:rPrChange>
        </w:rPr>
        <w:t xml:space="preserve"> gebruikt men de StorageZones Controller executable van Citrix.</w:t>
      </w:r>
      <w:r w:rsidR="00627A0B" w:rsidRPr="00E15CDD">
        <w:rPr>
          <w:rPrChange w:id="2564" w:author="Stagair1" w:date="2018-05-08T16:40:00Z">
            <w:rPr>
              <w:lang w:val="nl-NL"/>
            </w:rPr>
          </w:rPrChange>
        </w:rPr>
        <w:t xml:space="preserve"> </w:t>
      </w:r>
      <w:r w:rsidR="00FD3ACC" w:rsidRPr="00E15CDD">
        <w:rPr>
          <w:rPrChange w:id="2565" w:author="Stagair1" w:date="2018-05-08T16:40:00Z">
            <w:rPr>
              <w:lang w:val="nl-NL"/>
            </w:rPr>
          </w:rPrChange>
        </w:rPr>
        <w:t>Enkele</w:t>
      </w:r>
      <w:r w:rsidR="00627A0B" w:rsidRPr="00E15CDD">
        <w:rPr>
          <w:rPrChange w:id="2566" w:author="Stagair1" w:date="2018-05-08T16:40:00Z">
            <w:rPr>
              <w:lang w:val="nl-NL"/>
            </w:rPr>
          </w:rPrChange>
        </w:rPr>
        <w:t xml:space="preserve"> voordelen die </w:t>
      </w:r>
      <w:r w:rsidR="00753A30" w:rsidRPr="00E15CDD">
        <w:rPr>
          <w:rPrChange w:id="2567" w:author="Stagair1" w:date="2018-05-08T16:40:00Z">
            <w:rPr>
              <w:lang w:val="nl-NL"/>
            </w:rPr>
          </w:rPrChange>
        </w:rPr>
        <w:t>terug te vinden zijn</w:t>
      </w:r>
      <w:r w:rsidR="00627A0B" w:rsidRPr="00E15CDD">
        <w:rPr>
          <w:rPrChange w:id="2568" w:author="Stagair1" w:date="2018-05-08T16:40:00Z">
            <w:rPr>
              <w:lang w:val="nl-NL"/>
            </w:rPr>
          </w:rPrChange>
        </w:rPr>
        <w:t xml:space="preserve"> op </w:t>
      </w:r>
      <w:r w:rsidR="00096A65" w:rsidRPr="0056094B">
        <w:fldChar w:fldCharType="begin"/>
      </w:r>
      <w:r w:rsidR="00096A65" w:rsidRPr="00E15CDD">
        <w:instrText xml:space="preserve"> HYPERLINK "https://docs.citrix.com/en-us/storagezones-controller/5-0/about.html" </w:instrText>
      </w:r>
      <w:r w:rsidR="00096A65" w:rsidRPr="00E15CDD">
        <w:rPr>
          <w:rPrChange w:id="2569" w:author="Stagair1" w:date="2018-05-08T16:40:00Z">
            <w:rPr>
              <w:rStyle w:val="Hyperlink"/>
              <w:lang w:val="nl-NL"/>
            </w:rPr>
          </w:rPrChange>
        </w:rPr>
        <w:fldChar w:fldCharType="separate"/>
      </w:r>
      <w:r w:rsidR="00627A0B" w:rsidRPr="00E15CDD">
        <w:rPr>
          <w:rStyle w:val="Hyperlink"/>
          <w:rPrChange w:id="2570" w:author="Stagair1" w:date="2018-05-08T16:40:00Z">
            <w:rPr>
              <w:rStyle w:val="Hyperlink"/>
              <w:lang w:val="nl-NL"/>
            </w:rPr>
          </w:rPrChange>
        </w:rPr>
        <w:t>de StorageZones Controller website</w:t>
      </w:r>
      <w:r w:rsidR="00096A65" w:rsidRPr="00E15CDD">
        <w:rPr>
          <w:rStyle w:val="Hyperlink"/>
          <w:rPrChange w:id="2571" w:author="Stagair1" w:date="2018-05-08T16:40:00Z">
            <w:rPr>
              <w:rStyle w:val="Hyperlink"/>
              <w:lang w:val="nl-NL"/>
            </w:rPr>
          </w:rPrChange>
        </w:rPr>
        <w:fldChar w:fldCharType="end"/>
      </w:r>
      <w:r w:rsidR="00627A0B" w:rsidRPr="00E15CDD">
        <w:rPr>
          <w:rPrChange w:id="2572" w:author="Stagair1" w:date="2018-05-08T16:40:00Z">
            <w:rPr>
              <w:lang w:val="nl-NL"/>
            </w:rPr>
          </w:rPrChange>
        </w:rPr>
        <w:t xml:space="preserve"> </w:t>
      </w:r>
      <w:r w:rsidR="00753A30" w:rsidRPr="00E15CDD">
        <w:rPr>
          <w:rPrChange w:id="2573" w:author="Stagair1" w:date="2018-05-08T16:40:00Z">
            <w:rPr>
              <w:lang w:val="nl-NL"/>
            </w:rPr>
          </w:rPrChange>
        </w:rPr>
        <w:t>luiden</w:t>
      </w:r>
      <w:r w:rsidR="00FD3ACC" w:rsidRPr="00E15CDD">
        <w:rPr>
          <w:rPrChange w:id="2574" w:author="Stagair1" w:date="2018-05-08T16:40:00Z">
            <w:rPr>
              <w:lang w:val="nl-NL"/>
            </w:rPr>
          </w:rPrChange>
        </w:rPr>
        <w:t xml:space="preserve"> als volgt:</w:t>
      </w:r>
    </w:p>
    <w:p w14:paraId="11BE6DAF" w14:textId="77777777" w:rsidR="00FD3ACC" w:rsidRPr="00E15CDD" w:rsidRDefault="00FD3ACC" w:rsidP="00FD3ACC">
      <w:pPr>
        <w:pStyle w:val="Lijstalinea"/>
        <w:numPr>
          <w:ilvl w:val="0"/>
          <w:numId w:val="5"/>
        </w:numPr>
        <w:rPr>
          <w:rPrChange w:id="2575" w:author="Stagair1" w:date="2018-05-08T16:40:00Z">
            <w:rPr>
              <w:lang w:val="nl-NL"/>
            </w:rPr>
          </w:rPrChange>
        </w:rPr>
      </w:pPr>
      <w:r w:rsidRPr="00E15CDD">
        <w:rPr>
          <w:rPrChange w:id="2576" w:author="Stagair1" w:date="2018-05-08T16:40:00Z">
            <w:rPr>
              <w:lang w:val="nl-NL"/>
            </w:rPr>
          </w:rPrChange>
        </w:rPr>
        <w:t>Naleven van wettelijke eisen</w:t>
      </w:r>
    </w:p>
    <w:p w14:paraId="518287FF" w14:textId="77777777" w:rsidR="00FD3ACC" w:rsidRPr="00E15CDD" w:rsidRDefault="00FD3ACC" w:rsidP="00FD3ACC">
      <w:pPr>
        <w:pStyle w:val="Lijstalinea"/>
        <w:numPr>
          <w:ilvl w:val="0"/>
          <w:numId w:val="5"/>
        </w:numPr>
        <w:rPr>
          <w:rPrChange w:id="2577" w:author="Stagair1" w:date="2018-05-08T16:40:00Z">
            <w:rPr>
              <w:lang w:val="nl-NL"/>
            </w:rPr>
          </w:rPrChange>
        </w:rPr>
      </w:pPr>
      <w:r w:rsidRPr="00E15CDD">
        <w:rPr>
          <w:rPrChange w:id="2578" w:author="Stagair1" w:date="2018-05-08T16:40:00Z">
            <w:rPr>
              <w:lang w:val="nl-NL"/>
            </w:rPr>
          </w:rPrChange>
        </w:rPr>
        <w:t>Optimale locaties gebruiken voor de opslag (vlak bij gebruikers voor performantie bijvoorbeeld)</w:t>
      </w:r>
    </w:p>
    <w:p w14:paraId="17A82F09" w14:textId="77777777" w:rsidR="00FD3ACC" w:rsidRPr="00E15CDD" w:rsidRDefault="00FD3ACC" w:rsidP="00FD3ACC">
      <w:pPr>
        <w:pStyle w:val="Lijstalinea"/>
        <w:numPr>
          <w:ilvl w:val="0"/>
          <w:numId w:val="5"/>
        </w:numPr>
        <w:rPr>
          <w:rPrChange w:id="2579" w:author="Stagair1" w:date="2018-05-08T16:40:00Z">
            <w:rPr>
              <w:lang w:val="nl-NL"/>
            </w:rPr>
          </w:rPrChange>
        </w:rPr>
      </w:pPr>
      <w:r w:rsidRPr="00E15CDD">
        <w:rPr>
          <w:rPrChange w:id="2580" w:author="Stagair1" w:date="2018-05-08T16:40:00Z">
            <w:rPr>
              <w:lang w:val="nl-NL"/>
            </w:rPr>
          </w:rPrChange>
        </w:rPr>
        <w:t>Maakt van de publieke ShareFile Cloud een hybride</w:t>
      </w:r>
    </w:p>
    <w:p w14:paraId="2A21273D" w14:textId="77777777" w:rsidR="00FD3ACC" w:rsidRPr="00E15CDD" w:rsidRDefault="00FD3ACC" w:rsidP="00FD3ACC">
      <w:pPr>
        <w:pStyle w:val="Lijstalinea"/>
        <w:numPr>
          <w:ilvl w:val="0"/>
          <w:numId w:val="5"/>
        </w:numPr>
        <w:rPr>
          <w:rPrChange w:id="2581" w:author="Stagair1" w:date="2018-05-08T16:40:00Z">
            <w:rPr>
              <w:lang w:val="nl-NL"/>
            </w:rPr>
          </w:rPrChange>
        </w:rPr>
      </w:pPr>
      <w:r w:rsidRPr="00E15CDD">
        <w:rPr>
          <w:rPrChange w:id="2582" w:author="Stagair1" w:date="2018-05-08T16:40:00Z">
            <w:rPr>
              <w:lang w:val="nl-NL"/>
            </w:rPr>
          </w:rPrChange>
        </w:rPr>
        <w:t>Flexibiliteit van de StorageZone, deze kan ook in een andere Cloud van derden geplaatst worden</w:t>
      </w:r>
    </w:p>
    <w:p w14:paraId="54EB2720" w14:textId="77777777" w:rsidR="00FD3ACC" w:rsidRPr="00E15CDD" w:rsidRDefault="00FD3ACC" w:rsidP="00FD3ACC">
      <w:pPr>
        <w:pStyle w:val="Lijstalinea"/>
        <w:numPr>
          <w:ilvl w:val="0"/>
          <w:numId w:val="5"/>
        </w:numPr>
        <w:rPr>
          <w:rPrChange w:id="2583" w:author="Stagair1" w:date="2018-05-08T16:40:00Z">
            <w:rPr>
              <w:lang w:val="nl-NL"/>
            </w:rPr>
          </w:rPrChange>
        </w:rPr>
      </w:pPr>
      <w:r w:rsidRPr="00E15CDD">
        <w:rPr>
          <w:rPrChange w:id="2584" w:author="Stagair1" w:date="2018-05-08T16:40:00Z">
            <w:rPr>
              <w:lang w:val="nl-NL"/>
            </w:rPr>
          </w:rPrChange>
        </w:rPr>
        <w:t>Veilige toegang tot lokale data van buitenaf</w:t>
      </w:r>
    </w:p>
    <w:p w14:paraId="5C48D9E7" w14:textId="77777777" w:rsidR="00FD3ACC" w:rsidRPr="00E15CDD" w:rsidRDefault="00FD3ACC" w:rsidP="00FD3ACC">
      <w:pPr>
        <w:pStyle w:val="Lijstalinea"/>
        <w:numPr>
          <w:ilvl w:val="0"/>
          <w:numId w:val="5"/>
        </w:numPr>
        <w:rPr>
          <w:rPrChange w:id="2585" w:author="Stagair1" w:date="2018-05-08T16:40:00Z">
            <w:rPr>
              <w:lang w:val="nl-NL"/>
            </w:rPr>
          </w:rPrChange>
        </w:rPr>
      </w:pPr>
      <w:r w:rsidRPr="00E15CDD">
        <w:rPr>
          <w:rPrChange w:id="2586" w:author="Stagair1" w:date="2018-05-08T16:40:00Z">
            <w:rPr>
              <w:lang w:val="nl-NL"/>
            </w:rPr>
          </w:rPrChange>
        </w:rPr>
        <w:t xml:space="preserve">Centraal beheer en weergave van verschillende </w:t>
      </w:r>
      <w:r w:rsidR="00753A30" w:rsidRPr="00E15CDD">
        <w:rPr>
          <w:rPrChange w:id="2587" w:author="Stagair1" w:date="2018-05-08T16:40:00Z">
            <w:rPr>
              <w:lang w:val="nl-NL"/>
            </w:rPr>
          </w:rPrChange>
        </w:rPr>
        <w:t>opslagruimtes verspreid over de hele wereld</w:t>
      </w:r>
    </w:p>
    <w:p w14:paraId="71DC669B" w14:textId="77777777" w:rsidR="00753A30" w:rsidRPr="00E15CDD" w:rsidRDefault="00753A30" w:rsidP="00753A30">
      <w:pPr>
        <w:pStyle w:val="Lijstalinea"/>
        <w:numPr>
          <w:ilvl w:val="0"/>
          <w:numId w:val="5"/>
        </w:numPr>
        <w:rPr>
          <w:rPrChange w:id="2588" w:author="Stagair1" w:date="2018-05-08T16:40:00Z">
            <w:rPr>
              <w:lang w:val="nl-NL"/>
            </w:rPr>
          </w:rPrChange>
        </w:rPr>
      </w:pPr>
      <w:r w:rsidRPr="00E15CDD">
        <w:rPr>
          <w:rPrChange w:id="2589" w:author="Stagair1" w:date="2018-05-08T16:40:00Z">
            <w:rPr>
              <w:lang w:val="nl-NL"/>
            </w:rPr>
          </w:rPrChange>
        </w:rPr>
        <w:t>Snel uploaden, downloaden, online bekijken en bewerken van data vanop elk type toestel</w:t>
      </w:r>
    </w:p>
    <w:p w14:paraId="2F593388" w14:textId="77777777" w:rsidR="00333A5B" w:rsidRPr="00E15CDD" w:rsidRDefault="005A0626" w:rsidP="00333A5B">
      <w:pPr>
        <w:rPr>
          <w:rPrChange w:id="2590" w:author="Stagair1" w:date="2018-05-08T16:40:00Z">
            <w:rPr>
              <w:lang w:val="nl-NL"/>
            </w:rPr>
          </w:rPrChange>
        </w:rPr>
      </w:pPr>
      <w:sdt>
        <w:sdtPr>
          <w:id w:val="-306937254"/>
          <w:citation/>
        </w:sdtPr>
        <w:sdtContent>
          <w:r w:rsidR="00DD7BCF" w:rsidRPr="00E15CDD">
            <w:rPr>
              <w:rPrChange w:id="2591" w:author="Stagair1" w:date="2018-05-08T16:40:00Z">
                <w:rPr>
                  <w:lang w:val="nl-NL"/>
                </w:rPr>
              </w:rPrChange>
            </w:rPr>
            <w:fldChar w:fldCharType="begin"/>
          </w:r>
          <w:r w:rsidR="00AD33D1" w:rsidRPr="00E15CDD">
            <w:rPr>
              <w:rPrChange w:id="2592" w:author="Stagair1" w:date="2018-05-08T16:40:00Z">
                <w:rPr>
                  <w:lang w:val="nl-NL"/>
                </w:rPr>
              </w:rPrChange>
            </w:rPr>
            <w:instrText xml:space="preserve">CITATION Abo17 \l 1033 </w:instrText>
          </w:r>
          <w:r w:rsidR="00DD7BCF" w:rsidRPr="00E15CDD">
            <w:rPr>
              <w:rPrChange w:id="2593" w:author="Stagair1" w:date="2018-05-08T16:40:00Z">
                <w:rPr>
                  <w:lang w:val="nl-NL"/>
                </w:rPr>
              </w:rPrChange>
            </w:rPr>
            <w:fldChar w:fldCharType="separate"/>
          </w:r>
          <w:r w:rsidR="006F20A4" w:rsidRPr="00E15CDD">
            <w:rPr>
              <w:rPrChange w:id="2594" w:author="Stagair1" w:date="2018-05-08T16:40:00Z">
                <w:rPr>
                  <w:noProof/>
                  <w:lang w:val="nl-NL"/>
                </w:rPr>
              </w:rPrChange>
            </w:rPr>
            <w:t>[12]</w:t>
          </w:r>
          <w:r w:rsidR="00DD7BCF" w:rsidRPr="00E15CDD">
            <w:rPr>
              <w:rPrChange w:id="2595" w:author="Stagair1" w:date="2018-05-08T16:40:00Z">
                <w:rPr>
                  <w:lang w:val="nl-NL"/>
                </w:rPr>
              </w:rPrChange>
            </w:rPr>
            <w:fldChar w:fldCharType="end"/>
          </w:r>
        </w:sdtContent>
      </w:sdt>
    </w:p>
    <w:p w14:paraId="0C1ABF8D" w14:textId="77777777" w:rsidR="00DD7BCF" w:rsidRPr="00E15CDD" w:rsidRDefault="00DD7BCF" w:rsidP="00333A5B">
      <w:pPr>
        <w:rPr>
          <w:rPrChange w:id="2596" w:author="Stagair1" w:date="2018-05-08T16:40:00Z">
            <w:rPr>
              <w:lang w:val="nl-NL"/>
            </w:rPr>
          </w:rPrChange>
        </w:rPr>
      </w:pPr>
    </w:p>
    <w:p w14:paraId="79334136" w14:textId="77777777" w:rsidR="00333A5B" w:rsidRPr="00E15CDD" w:rsidRDefault="00333A5B" w:rsidP="000824C2">
      <w:pPr>
        <w:pStyle w:val="Kop3"/>
        <w:rPr>
          <w:rPrChange w:id="2597" w:author="Stagair1" w:date="2018-05-08T16:40:00Z">
            <w:rPr>
              <w:lang w:val="nl-NL"/>
            </w:rPr>
          </w:rPrChange>
        </w:rPr>
      </w:pPr>
      <w:bookmarkStart w:id="2598" w:name="_Toc509827083"/>
      <w:bookmarkStart w:id="2599" w:name="_Toc512841426"/>
      <w:r w:rsidRPr="00E15CDD">
        <w:rPr>
          <w:rPrChange w:id="2600" w:author="Stagair1" w:date="2018-05-08T16:40:00Z">
            <w:rPr>
              <w:lang w:val="nl-NL"/>
            </w:rPr>
          </w:rPrChange>
        </w:rPr>
        <w:t>Domain Name System</w:t>
      </w:r>
      <w:bookmarkEnd w:id="2598"/>
      <w:bookmarkEnd w:id="2599"/>
    </w:p>
    <w:p w14:paraId="3E59AF46" w14:textId="77777777" w:rsidR="00004B56" w:rsidRPr="00E15CDD" w:rsidRDefault="00DE7FE9" w:rsidP="00333A5B">
      <w:pPr>
        <w:rPr>
          <w:rPrChange w:id="2601" w:author="Stagair1" w:date="2018-05-08T16:40:00Z">
            <w:rPr>
              <w:lang w:val="nl-NL"/>
            </w:rPr>
          </w:rPrChange>
        </w:rPr>
      </w:pPr>
      <w:r w:rsidRPr="00E15CDD">
        <w:rPr>
          <w:rPrChange w:id="2602" w:author="Stagair1" w:date="2018-05-08T16:40:00Z">
            <w:rPr>
              <w:lang w:val="nl-NL"/>
            </w:rPr>
          </w:rPrChange>
        </w:rPr>
        <w:t xml:space="preserve">Het Domain Name System (DNS) wordt gebruikt om namen naar IP-adressen om te zetten (of omgekeerd). Het is een </w:t>
      </w:r>
      <w:r w:rsidR="00773118" w:rsidRPr="00E15CDD">
        <w:rPr>
          <w:rPrChange w:id="2603" w:author="Stagair1" w:date="2018-05-08T16:40:00Z">
            <w:rPr>
              <w:lang w:val="nl-NL"/>
            </w:rPr>
          </w:rPrChange>
        </w:rPr>
        <w:t>veel voorkomend systeem dat overal gebruikt wordt en door alle systemen ondersteund wordt. Het houdt een simpele mapping bij tussen de namen en de bijhorende IP-adressen die gekend zijn d</w:t>
      </w:r>
      <w:r w:rsidR="00004B56" w:rsidRPr="00E15CDD">
        <w:rPr>
          <w:rPrChange w:id="2604" w:author="Stagair1" w:date="2018-05-08T16:40:00Z">
            <w:rPr>
              <w:lang w:val="nl-NL"/>
            </w:rPr>
          </w:rPrChange>
        </w:rPr>
        <w:t>oor de DNS-server.</w:t>
      </w:r>
    </w:p>
    <w:p w14:paraId="11A5F79C" w14:textId="77777777" w:rsidR="00333A5B" w:rsidRPr="00E15CDD" w:rsidRDefault="00773118" w:rsidP="00333A5B">
      <w:pPr>
        <w:rPr>
          <w:rPrChange w:id="2605" w:author="Stagair1" w:date="2018-05-08T16:40:00Z">
            <w:rPr>
              <w:lang w:val="nl-NL"/>
            </w:rPr>
          </w:rPrChange>
        </w:rPr>
      </w:pPr>
      <w:r w:rsidRPr="00E15CDD">
        <w:rPr>
          <w:rPrChange w:id="2606" w:author="Stagair1" w:date="2018-05-08T16:40:00Z">
            <w:rPr>
              <w:lang w:val="nl-NL"/>
            </w:rPr>
          </w:rPrChange>
        </w:rPr>
        <w:t>Omdat deze opstelling een realistische bedrijfssituatie weerspiegelt, wordt er hier ook gebruik gemaakt van een DNS-server. De interne DNS-server bezit gegevens van de Fileserver, NetScaler en de Users (lokale computers). Telkens wanneer een computersysteem gegevens moet verzenden naar een ander systeem met een bepaalde naam, zal het de nodige informatie (het IP-adres van dat systeem) opvragen bij de DNS-server.</w:t>
      </w:r>
    </w:p>
    <w:p w14:paraId="2718D3B8" w14:textId="77777777" w:rsidR="002914AB" w:rsidRPr="00E15CDD" w:rsidRDefault="002914AB" w:rsidP="00333A5B">
      <w:pPr>
        <w:rPr>
          <w:rPrChange w:id="2607" w:author="Stagair1" w:date="2018-05-08T16:40:00Z">
            <w:rPr>
              <w:lang w:val="nl-NL"/>
            </w:rPr>
          </w:rPrChange>
        </w:rPr>
      </w:pPr>
    </w:p>
    <w:p w14:paraId="7E7F0E96" w14:textId="77777777" w:rsidR="00333A5B" w:rsidRPr="00E15CDD" w:rsidRDefault="00333A5B" w:rsidP="000824C2">
      <w:pPr>
        <w:pStyle w:val="Kop3"/>
        <w:rPr>
          <w:rPrChange w:id="2608" w:author="Stagair1" w:date="2018-05-08T16:40:00Z">
            <w:rPr>
              <w:lang w:val="nl-NL"/>
            </w:rPr>
          </w:rPrChange>
        </w:rPr>
      </w:pPr>
      <w:bookmarkStart w:id="2609" w:name="_Toc509827084"/>
      <w:bookmarkStart w:id="2610" w:name="_Toc512841427"/>
      <w:r w:rsidRPr="00E15CDD">
        <w:rPr>
          <w:rPrChange w:id="2611" w:author="Stagair1" w:date="2018-05-08T16:40:00Z">
            <w:rPr>
              <w:lang w:val="nl-NL"/>
            </w:rPr>
          </w:rPrChange>
        </w:rPr>
        <w:t>Active Directory</w:t>
      </w:r>
      <w:bookmarkEnd w:id="2609"/>
      <w:bookmarkEnd w:id="2610"/>
    </w:p>
    <w:p w14:paraId="6B5F7B0A" w14:textId="77777777" w:rsidR="00333A5B" w:rsidRPr="00E15CDD" w:rsidRDefault="006E1CA7" w:rsidP="00333A5B">
      <w:pPr>
        <w:rPr>
          <w:rPrChange w:id="2612" w:author="Stagair1" w:date="2018-05-08T16:40:00Z">
            <w:rPr>
              <w:lang w:val="nl-NL"/>
            </w:rPr>
          </w:rPrChange>
        </w:rPr>
      </w:pPr>
      <w:r w:rsidRPr="00E15CDD">
        <w:rPr>
          <w:rPrChange w:id="2613" w:author="Stagair1" w:date="2018-05-08T16:40:00Z">
            <w:rPr>
              <w:lang w:val="nl-NL"/>
            </w:rPr>
          </w:rPrChange>
        </w:rPr>
        <w:t>Active Directory</w:t>
      </w:r>
      <w:r w:rsidR="00284E3B" w:rsidRPr="00E15CDD">
        <w:rPr>
          <w:rPrChange w:id="2614" w:author="Stagair1" w:date="2018-05-08T16:40:00Z">
            <w:rPr>
              <w:lang w:val="nl-NL"/>
            </w:rPr>
          </w:rPrChange>
        </w:rPr>
        <w:t xml:space="preserve"> (AD) is een gigantische mappenstructuur die volledig gevuld is met objecten </w:t>
      </w:r>
      <w:r w:rsidR="00004B56" w:rsidRPr="00E15CDD">
        <w:rPr>
          <w:rPrChange w:id="2615" w:author="Stagair1" w:date="2018-05-08T16:40:00Z">
            <w:rPr>
              <w:lang w:val="nl-NL"/>
            </w:rPr>
          </w:rPrChange>
        </w:rPr>
        <w:t>die “value-string pairs” bevatten. Er kan enorm veel informatie opgeslagen worden in een AD. Maar voornamelijk wordt het gebruikt om basisgegevens over groepen, gebruikers en computersystemen in het domein bij te houden. Zo zal een domein minstens 1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proberen te bereiken.</w:t>
      </w:r>
    </w:p>
    <w:p w14:paraId="490013DC" w14:textId="77777777" w:rsidR="00004B56" w:rsidRPr="00E15CDD" w:rsidRDefault="00004B56" w:rsidP="00333A5B">
      <w:pPr>
        <w:rPr>
          <w:rPrChange w:id="2616" w:author="Stagair1" w:date="2018-05-08T16:40:00Z">
            <w:rPr>
              <w:lang w:val="nl-NL"/>
            </w:rPr>
          </w:rPrChange>
        </w:rPr>
      </w:pPr>
      <w:r w:rsidRPr="00E15CDD">
        <w:rPr>
          <w:rPrChange w:id="2617" w:author="Stagair1" w:date="2018-05-08T16:40:00Z">
            <w:rPr>
              <w:lang w:val="nl-NL"/>
            </w:rPr>
          </w:rPrChange>
        </w:rPr>
        <w:lastRenderedPageBreak/>
        <w:t xml:space="preserve">Deze opstelling maakt gebruik van een Microsoft AD-server. De voornaamste gegevens die van belang zijn in deze opstelling zijn de gebruikersgegevens, voornamelijk de </w:t>
      </w:r>
      <w:r w:rsidR="0045063A" w:rsidRPr="00E15CDD">
        <w:rPr>
          <w:rPrChange w:id="2618" w:author="Stagair1" w:date="2018-05-08T16:40:00Z">
            <w:rPr>
              <w:lang w:val="nl-NL"/>
            </w:rPr>
          </w:rPrChange>
        </w:rPr>
        <w:t>aanmeldgegevens</w:t>
      </w:r>
      <w:r w:rsidRPr="00E15CDD">
        <w:rPr>
          <w:rPrChange w:id="2619" w:author="Stagair1" w:date="2018-05-08T16:40:00Z">
            <w:rPr>
              <w:lang w:val="nl-NL"/>
            </w:rPr>
          </w:rPrChange>
        </w:rPr>
        <w:t xml:space="preserve">. De NetScaler zal deze gegevens nodig hebben om een </w:t>
      </w:r>
      <w:r w:rsidR="0045063A" w:rsidRPr="00E15CDD">
        <w:rPr>
          <w:rPrChange w:id="2620" w:author="Stagair1" w:date="2018-05-08T16:40:00Z">
            <w:rPr>
              <w:lang w:val="nl-NL"/>
            </w:rPr>
          </w:rPrChange>
        </w:rPr>
        <w:t>aanmeld</w:t>
      </w:r>
      <w:r w:rsidR="00C07851" w:rsidRPr="00E15CDD">
        <w:rPr>
          <w:rPrChange w:id="2621" w:author="Stagair1" w:date="2018-05-08T16:40:00Z">
            <w:rPr>
              <w:lang w:val="nl-NL"/>
            </w:rPr>
          </w:rPrChange>
        </w:rPr>
        <w:t xml:space="preserve">poging </w:t>
      </w:r>
      <w:r w:rsidRPr="00E15CDD">
        <w:rPr>
          <w:rPrChange w:id="2622" w:author="Stagair1" w:date="2018-05-08T16:40:00Z">
            <w:rPr>
              <w:lang w:val="nl-NL"/>
            </w:rPr>
          </w:rPrChange>
        </w:rPr>
        <w:t>op de ShareFile al dan niet door te laten.</w:t>
      </w:r>
    </w:p>
    <w:p w14:paraId="2306C80C" w14:textId="77777777" w:rsidR="00773118" w:rsidRPr="00E15CDD" w:rsidRDefault="00773118" w:rsidP="00333A5B">
      <w:pPr>
        <w:rPr>
          <w:rPrChange w:id="2623" w:author="Stagair1" w:date="2018-05-08T16:40:00Z">
            <w:rPr>
              <w:lang w:val="nl-NL"/>
            </w:rPr>
          </w:rPrChange>
        </w:rPr>
      </w:pPr>
    </w:p>
    <w:p w14:paraId="56354821" w14:textId="77777777" w:rsidR="00333A5B" w:rsidRPr="00E15CDD" w:rsidRDefault="00753A30" w:rsidP="000824C2">
      <w:pPr>
        <w:pStyle w:val="Kop3"/>
        <w:rPr>
          <w:rPrChange w:id="2624" w:author="Stagair1" w:date="2018-05-08T16:40:00Z">
            <w:rPr>
              <w:lang w:val="nl-NL"/>
            </w:rPr>
          </w:rPrChange>
        </w:rPr>
      </w:pPr>
      <w:bookmarkStart w:id="2625" w:name="_Toc509827085"/>
      <w:bookmarkStart w:id="2626" w:name="_Toc512841428"/>
      <w:r w:rsidRPr="00E15CDD">
        <w:rPr>
          <w:rPrChange w:id="2627" w:author="Stagair1" w:date="2018-05-08T16:40:00Z">
            <w:rPr>
              <w:lang w:val="nl-NL"/>
            </w:rPr>
          </w:rPrChange>
        </w:rPr>
        <w:t xml:space="preserve">NetScaler </w:t>
      </w:r>
      <w:r w:rsidR="00333A5B" w:rsidRPr="00E15CDD">
        <w:rPr>
          <w:rPrChange w:id="2628" w:author="Stagair1" w:date="2018-05-08T16:40:00Z">
            <w:rPr>
              <w:lang w:val="nl-NL"/>
            </w:rPr>
          </w:rPrChange>
        </w:rPr>
        <w:t>Traffic management</w:t>
      </w:r>
      <w:bookmarkEnd w:id="2625"/>
      <w:bookmarkEnd w:id="2626"/>
    </w:p>
    <w:p w14:paraId="551CF6AC" w14:textId="77777777" w:rsidR="00753A30" w:rsidRPr="00E15CDD" w:rsidRDefault="00C07851" w:rsidP="00753A30">
      <w:pPr>
        <w:rPr>
          <w:rPrChange w:id="2629" w:author="Stagair1" w:date="2018-05-08T16:40:00Z">
            <w:rPr>
              <w:lang w:val="nl-NL"/>
            </w:rPr>
          </w:rPrChange>
        </w:rPr>
      </w:pPr>
      <w:r w:rsidRPr="00E15CDD">
        <w:rPr>
          <w:rPrChange w:id="2630" w:author="Stagair1" w:date="2018-05-08T16:40:00Z">
            <w:rPr>
              <w:lang w:val="nl-NL"/>
            </w:rPr>
          </w:rPrChange>
        </w:rPr>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E15CDD">
        <w:rPr>
          <w:rPrChange w:id="2631" w:author="Stagair1" w:date="2018-05-08T16:40:00Z">
            <w:rPr>
              <w:lang w:val="nl-NL"/>
            </w:rPr>
          </w:rPrChange>
        </w:rPr>
        <w:t xml:space="preserve"> </w:t>
      </w:r>
      <w:sdt>
        <w:sdtPr>
          <w:id w:val="-154065427"/>
          <w:citation/>
        </w:sdtPr>
        <w:sdtContent>
          <w:r w:rsidR="00771F64" w:rsidRPr="00E15CDD">
            <w:rPr>
              <w:rPrChange w:id="2632" w:author="Stagair1" w:date="2018-05-08T16:40:00Z">
                <w:rPr>
                  <w:lang w:val="nl-NL"/>
                </w:rPr>
              </w:rPrChange>
            </w:rPr>
            <w:fldChar w:fldCharType="begin"/>
          </w:r>
          <w:r w:rsidR="00AD33D1" w:rsidRPr="00E15CDD">
            <w:rPr>
              <w:rPrChange w:id="2633" w:author="Stagair1" w:date="2018-05-08T16:40:00Z">
                <w:rPr>
                  <w:lang w:val="nl-NL"/>
                </w:rPr>
              </w:rPrChange>
            </w:rPr>
            <w:instrText xml:space="preserve">CITATION Cit17 \l 1033 </w:instrText>
          </w:r>
          <w:r w:rsidR="00771F64" w:rsidRPr="00E15CDD">
            <w:rPr>
              <w:rPrChange w:id="2634" w:author="Stagair1" w:date="2018-05-08T16:40:00Z">
                <w:rPr>
                  <w:lang w:val="nl-NL"/>
                </w:rPr>
              </w:rPrChange>
            </w:rPr>
            <w:fldChar w:fldCharType="separate"/>
          </w:r>
          <w:r w:rsidR="006F20A4" w:rsidRPr="00E15CDD">
            <w:rPr>
              <w:rPrChange w:id="2635" w:author="Stagair1" w:date="2018-05-08T16:40:00Z">
                <w:rPr>
                  <w:noProof/>
                  <w:lang w:val="nl-NL"/>
                </w:rPr>
              </w:rPrChange>
            </w:rPr>
            <w:t>[21]</w:t>
          </w:r>
          <w:r w:rsidR="00771F64" w:rsidRPr="00E15CDD">
            <w:rPr>
              <w:rPrChange w:id="2636" w:author="Stagair1" w:date="2018-05-08T16:40:00Z">
                <w:rPr>
                  <w:lang w:val="nl-NL"/>
                </w:rPr>
              </w:rPrChange>
            </w:rPr>
            <w:fldChar w:fldCharType="end"/>
          </w:r>
        </w:sdtContent>
      </w:sdt>
    </w:p>
    <w:p w14:paraId="533018C6" w14:textId="77777777" w:rsidR="00C07851" w:rsidRPr="00E15CDD" w:rsidRDefault="00C07851" w:rsidP="00753A30">
      <w:pPr>
        <w:rPr>
          <w:rPrChange w:id="2637" w:author="Stagair1" w:date="2018-05-08T16:40:00Z">
            <w:rPr>
              <w:lang w:val="nl-NL"/>
            </w:rPr>
          </w:rPrChange>
        </w:rPr>
      </w:pPr>
    </w:p>
    <w:p w14:paraId="77333A2B" w14:textId="77777777" w:rsidR="00753A30" w:rsidRPr="00E15CDD" w:rsidRDefault="00753A30" w:rsidP="000824C2">
      <w:pPr>
        <w:pStyle w:val="Kop4"/>
        <w:rPr>
          <w:rPrChange w:id="2638" w:author="Stagair1" w:date="2018-05-08T16:40:00Z">
            <w:rPr>
              <w:lang w:val="nl-NL"/>
            </w:rPr>
          </w:rPrChange>
        </w:rPr>
      </w:pPr>
      <w:bookmarkStart w:id="2639" w:name="_Toc512841429"/>
      <w:r w:rsidRPr="00E15CDD">
        <w:rPr>
          <w:rPrChange w:id="2640" w:author="Stagair1" w:date="2018-05-08T16:40:00Z">
            <w:rPr>
              <w:lang w:val="nl-NL"/>
            </w:rPr>
          </w:rPrChange>
        </w:rPr>
        <w:t>Content switching</w:t>
      </w:r>
      <w:bookmarkEnd w:id="2639"/>
    </w:p>
    <w:p w14:paraId="034B8673" w14:textId="77777777" w:rsidR="00C07851" w:rsidRPr="00E15CDD" w:rsidRDefault="006E1CA7" w:rsidP="00C07851">
      <w:pPr>
        <w:rPr>
          <w:rPrChange w:id="2641" w:author="Stagair1" w:date="2018-05-08T16:40:00Z">
            <w:rPr>
              <w:lang w:val="nl-NL"/>
            </w:rPr>
          </w:rPrChange>
        </w:rPr>
      </w:pPr>
      <w:r w:rsidRPr="00E15CDD">
        <w:rPr>
          <w:rPrChange w:id="2642" w:author="Stagair1" w:date="2018-05-08T16:40:00Z">
            <w:rPr>
              <w:lang w:val="nl-NL"/>
            </w:rPr>
          </w:rPrChange>
        </w:rPr>
        <w:t>Eén van de traffic managing services in de NetScaler is de content switching service.</w:t>
      </w:r>
      <w:r w:rsidR="00B05532" w:rsidRPr="00E15CDD">
        <w:rPr>
          <w:rPrChange w:id="2643" w:author="Stagair1" w:date="2018-05-08T16:40:00Z">
            <w:rPr>
              <w:lang w:val="nl-NL"/>
            </w:rPr>
          </w:rPrChange>
        </w:rPr>
        <w:t xml:space="preserve"> Deze zal, afhankelijk van de gekozen instellingen en policies, het verkeer routeren naar de correcte server. </w:t>
      </w:r>
      <w:r w:rsidR="00AB1926" w:rsidRPr="00E15CDD">
        <w:rPr>
          <w:rPrChange w:id="2644" w:author="Stagair1" w:date="2018-05-08T16:40:00Z">
            <w:rPr>
              <w:lang w:val="nl-NL"/>
            </w:rPr>
          </w:rPrChange>
        </w:rPr>
        <w:t>Zoals meestal het geval is, wordt ook in deze opstelling het verkeer naar een load balancing server gerouteerd</w:t>
      </w:r>
      <w:r w:rsidR="001B3B18" w:rsidRPr="00E15CDD">
        <w:rPr>
          <w:rPrChange w:id="2645" w:author="Stagair1" w:date="2018-05-08T16:40:00Z">
            <w:rPr>
              <w:lang w:val="nl-NL"/>
            </w:rPr>
          </w:rPrChange>
        </w:rPr>
        <w:t>. In grotere opstellingen kan het zijn dat er nog load balancing servers toegevoegd worden voor verkeer naar andere zaken zoals SoreFront of SharePoint servers. In dat geval zal de content switching server verder geconfigureerd worden en meer policies bevatten om het verkeer naar de correcte server te kunnen routeren.</w:t>
      </w:r>
      <w:r w:rsidR="00771F64" w:rsidRPr="00E15CDD">
        <w:rPr>
          <w:rPrChange w:id="2646" w:author="Stagair1" w:date="2018-05-08T16:40:00Z">
            <w:rPr>
              <w:lang w:val="nl-NL"/>
            </w:rPr>
          </w:rPrChange>
        </w:rPr>
        <w:t xml:space="preserve"> </w:t>
      </w:r>
      <w:sdt>
        <w:sdtPr>
          <w:id w:val="1807345263"/>
          <w:citation/>
        </w:sdtPr>
        <w:sdtContent>
          <w:r w:rsidR="00771F64" w:rsidRPr="00E15CDD">
            <w:rPr>
              <w:rPrChange w:id="2647" w:author="Stagair1" w:date="2018-05-08T16:40:00Z">
                <w:rPr>
                  <w:lang w:val="nl-NL"/>
                </w:rPr>
              </w:rPrChange>
            </w:rPr>
            <w:fldChar w:fldCharType="begin"/>
          </w:r>
          <w:r w:rsidR="00AD33D1" w:rsidRPr="00E15CDD">
            <w:rPr>
              <w:rPrChange w:id="2648" w:author="Stagair1" w:date="2018-05-08T16:40:00Z">
                <w:rPr>
                  <w:lang w:val="nl-NL"/>
                </w:rPr>
              </w:rPrChange>
            </w:rPr>
            <w:instrText xml:space="preserve">CITATION Cit17 \l 1033 </w:instrText>
          </w:r>
          <w:r w:rsidR="00771F64" w:rsidRPr="00E15CDD">
            <w:rPr>
              <w:rPrChange w:id="2649" w:author="Stagair1" w:date="2018-05-08T16:40:00Z">
                <w:rPr>
                  <w:lang w:val="nl-NL"/>
                </w:rPr>
              </w:rPrChange>
            </w:rPr>
            <w:fldChar w:fldCharType="separate"/>
          </w:r>
          <w:r w:rsidR="006F20A4" w:rsidRPr="00E15CDD">
            <w:rPr>
              <w:rPrChange w:id="2650" w:author="Stagair1" w:date="2018-05-08T16:40:00Z">
                <w:rPr>
                  <w:noProof/>
                  <w:lang w:val="nl-NL"/>
                </w:rPr>
              </w:rPrChange>
            </w:rPr>
            <w:t>[21]</w:t>
          </w:r>
          <w:r w:rsidR="00771F64" w:rsidRPr="00E15CDD">
            <w:rPr>
              <w:rPrChange w:id="2651" w:author="Stagair1" w:date="2018-05-08T16:40:00Z">
                <w:rPr>
                  <w:lang w:val="nl-NL"/>
                </w:rPr>
              </w:rPrChange>
            </w:rPr>
            <w:fldChar w:fldCharType="end"/>
          </w:r>
        </w:sdtContent>
      </w:sdt>
    </w:p>
    <w:p w14:paraId="0371A2F4" w14:textId="77777777" w:rsidR="00753A30" w:rsidRPr="00E15CDD" w:rsidRDefault="00753A30" w:rsidP="00753A30">
      <w:pPr>
        <w:rPr>
          <w:rPrChange w:id="2652" w:author="Stagair1" w:date="2018-05-08T16:40:00Z">
            <w:rPr>
              <w:lang w:val="nl-NL"/>
            </w:rPr>
          </w:rPrChange>
        </w:rPr>
      </w:pPr>
    </w:p>
    <w:p w14:paraId="39850E76" w14:textId="77777777" w:rsidR="00903D4F" w:rsidRPr="00E15CDD" w:rsidRDefault="00753A30" w:rsidP="00903D4F">
      <w:pPr>
        <w:pStyle w:val="Kop4"/>
        <w:rPr>
          <w:rPrChange w:id="2653" w:author="Stagair1" w:date="2018-05-08T16:40:00Z">
            <w:rPr>
              <w:lang w:val="nl-NL"/>
            </w:rPr>
          </w:rPrChange>
        </w:rPr>
      </w:pPr>
      <w:bookmarkStart w:id="2654" w:name="_Toc512841430"/>
      <w:r w:rsidRPr="00E15CDD">
        <w:rPr>
          <w:rPrChange w:id="2655" w:author="Stagair1" w:date="2018-05-08T16:40:00Z">
            <w:rPr>
              <w:lang w:val="nl-NL"/>
            </w:rPr>
          </w:rPrChange>
        </w:rPr>
        <w:t>Load balancing</w:t>
      </w:r>
      <w:bookmarkEnd w:id="2654"/>
    </w:p>
    <w:p w14:paraId="40888898" w14:textId="77777777" w:rsidR="00903D4F" w:rsidRPr="00E15CDD" w:rsidRDefault="00903D4F" w:rsidP="00903D4F">
      <w:pPr>
        <w:rPr>
          <w:rPrChange w:id="2656" w:author="Stagair1" w:date="2018-05-08T16:40:00Z">
            <w:rPr>
              <w:lang w:val="nl-NL"/>
            </w:rPr>
          </w:rPrChange>
        </w:rPr>
      </w:pPr>
      <w:r w:rsidRPr="0056094B">
        <w:rPr>
          <w:noProof/>
          <w:lang w:eastAsia="nl-BE"/>
        </w:rPr>
        <w:drawing>
          <wp:inline distT="0" distB="0" distL="0" distR="0" wp14:anchorId="2A915F51" wp14:editId="260271E1">
            <wp:extent cx="5652135" cy="2827172"/>
            <wp:effectExtent l="0" t="0" r="571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652135" cy="2827172"/>
                    </a:xfrm>
                    <a:prstGeom prst="rect">
                      <a:avLst/>
                    </a:prstGeom>
                    <a:noFill/>
                    <a:ln>
                      <a:noFill/>
                    </a:ln>
                  </pic:spPr>
                </pic:pic>
              </a:graphicData>
            </a:graphic>
          </wp:inline>
        </w:drawing>
      </w:r>
    </w:p>
    <w:p w14:paraId="50ED0190" w14:textId="77777777" w:rsidR="00903D4F" w:rsidRPr="00E15CDD" w:rsidRDefault="00903D4F" w:rsidP="008550C9">
      <w:pPr>
        <w:pStyle w:val="Bijschrift"/>
        <w:rPr>
          <w:rPrChange w:id="2657" w:author="Stagair1" w:date="2018-05-08T16:40:00Z">
            <w:rPr>
              <w:lang w:val="nl-NL"/>
            </w:rPr>
          </w:rPrChange>
        </w:rPr>
      </w:pPr>
      <w:bookmarkStart w:id="2658" w:name="_Toc509850460"/>
      <w:bookmarkStart w:id="2659" w:name="_Toc512457917"/>
      <w:r w:rsidRPr="00E15CDD">
        <w:rPr>
          <w:rPrChange w:id="2660" w:author="Stagair1" w:date="2018-05-08T16:40:00Z">
            <w:rPr>
              <w:lang w:val="nl-NL"/>
            </w:rPr>
          </w:rPrChange>
        </w:rPr>
        <w:t xml:space="preserve">Figuur </w:t>
      </w:r>
      <w:ins w:id="2661" w:author="Stagair1" w:date="2018-05-08T17:40:00Z">
        <w:r w:rsidR="00060962">
          <w:fldChar w:fldCharType="begin"/>
        </w:r>
        <w:r w:rsidR="00060962">
          <w:instrText xml:space="preserve"> STYLEREF 1 \s </w:instrText>
        </w:r>
      </w:ins>
      <w:r w:rsidR="00060962">
        <w:fldChar w:fldCharType="separate"/>
      </w:r>
      <w:r w:rsidR="00060962">
        <w:rPr>
          <w:noProof/>
        </w:rPr>
        <w:t>4</w:t>
      </w:r>
      <w:ins w:id="266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663" w:author="Stagair1" w:date="2018-05-08T17:40:00Z">
        <w:r w:rsidR="00060962">
          <w:rPr>
            <w:noProof/>
          </w:rPr>
          <w:t>5</w:t>
        </w:r>
        <w:r w:rsidR="00060962">
          <w:fldChar w:fldCharType="end"/>
        </w:r>
      </w:ins>
      <w:del w:id="2664" w:author="Stagair1" w:date="2018-05-08T16:39:00Z">
        <w:r w:rsidR="006463A1" w:rsidRPr="00E15CDD" w:rsidDel="00E15CDD">
          <w:rPr>
            <w:rPrChange w:id="2665" w:author="Stagair1" w:date="2018-05-08T16:40:00Z">
              <w:rPr>
                <w:lang w:val="nl-NL"/>
              </w:rPr>
            </w:rPrChange>
          </w:rPr>
          <w:fldChar w:fldCharType="begin"/>
        </w:r>
        <w:r w:rsidR="006463A1" w:rsidRPr="00E15CDD" w:rsidDel="00E15CDD">
          <w:rPr>
            <w:rPrChange w:id="2666" w:author="Stagair1" w:date="2018-05-08T16:40:00Z">
              <w:rPr>
                <w:lang w:val="nl-NL"/>
              </w:rPr>
            </w:rPrChange>
          </w:rPr>
          <w:delInstrText xml:space="preserve"> STYLEREF 1 \s </w:delInstrText>
        </w:r>
        <w:r w:rsidR="006463A1" w:rsidRPr="00E15CDD" w:rsidDel="00E15CDD">
          <w:rPr>
            <w:rPrChange w:id="2667" w:author="Stagair1" w:date="2018-05-08T16:40:00Z">
              <w:rPr>
                <w:lang w:val="nl-NL"/>
              </w:rPr>
            </w:rPrChange>
          </w:rPr>
          <w:fldChar w:fldCharType="separate"/>
        </w:r>
        <w:r w:rsidR="006463A1" w:rsidRPr="00E15CDD" w:rsidDel="00E15CDD">
          <w:rPr>
            <w:rPrChange w:id="2668" w:author="Stagair1" w:date="2018-05-08T16:40:00Z">
              <w:rPr>
                <w:lang w:val="nl-NL"/>
              </w:rPr>
            </w:rPrChange>
          </w:rPr>
          <w:delText>4</w:delText>
        </w:r>
        <w:r w:rsidR="006463A1" w:rsidRPr="00E15CDD" w:rsidDel="00E15CDD">
          <w:rPr>
            <w:rPrChange w:id="2669" w:author="Stagair1" w:date="2018-05-08T16:40:00Z">
              <w:rPr>
                <w:lang w:val="nl-NL"/>
              </w:rPr>
            </w:rPrChange>
          </w:rPr>
          <w:fldChar w:fldCharType="end"/>
        </w:r>
        <w:r w:rsidR="006463A1" w:rsidRPr="00E15CDD" w:rsidDel="00E15CDD">
          <w:rPr>
            <w:rPrChange w:id="2670" w:author="Stagair1" w:date="2018-05-08T16:40:00Z">
              <w:rPr>
                <w:lang w:val="nl-NL"/>
              </w:rPr>
            </w:rPrChange>
          </w:rPr>
          <w:noBreakHyphen/>
        </w:r>
        <w:r w:rsidR="006463A1" w:rsidRPr="00E15CDD" w:rsidDel="00E15CDD">
          <w:rPr>
            <w:rPrChange w:id="2671" w:author="Stagair1" w:date="2018-05-08T16:40:00Z">
              <w:rPr>
                <w:lang w:val="nl-NL"/>
              </w:rPr>
            </w:rPrChange>
          </w:rPr>
          <w:fldChar w:fldCharType="begin"/>
        </w:r>
        <w:r w:rsidR="006463A1" w:rsidRPr="00E15CDD" w:rsidDel="00E15CDD">
          <w:rPr>
            <w:rPrChange w:id="2672" w:author="Stagair1" w:date="2018-05-08T16:40:00Z">
              <w:rPr>
                <w:lang w:val="nl-NL"/>
              </w:rPr>
            </w:rPrChange>
          </w:rPr>
          <w:delInstrText xml:space="preserve"> SEQ Figuur \* ARABIC \s 1 </w:delInstrText>
        </w:r>
        <w:r w:rsidR="006463A1" w:rsidRPr="00E15CDD" w:rsidDel="00E15CDD">
          <w:rPr>
            <w:rPrChange w:id="2673" w:author="Stagair1" w:date="2018-05-08T16:40:00Z">
              <w:rPr>
                <w:lang w:val="nl-NL"/>
              </w:rPr>
            </w:rPrChange>
          </w:rPr>
          <w:fldChar w:fldCharType="separate"/>
        </w:r>
        <w:r w:rsidR="006463A1" w:rsidRPr="00E15CDD" w:rsidDel="00E15CDD">
          <w:rPr>
            <w:rPrChange w:id="2674" w:author="Stagair1" w:date="2018-05-08T16:40:00Z">
              <w:rPr>
                <w:lang w:val="nl-NL"/>
              </w:rPr>
            </w:rPrChange>
          </w:rPr>
          <w:delText>5</w:delText>
        </w:r>
        <w:r w:rsidR="006463A1" w:rsidRPr="00E15CDD" w:rsidDel="00E15CDD">
          <w:rPr>
            <w:rPrChange w:id="2675" w:author="Stagair1" w:date="2018-05-08T16:40:00Z">
              <w:rPr>
                <w:lang w:val="nl-NL"/>
              </w:rPr>
            </w:rPrChange>
          </w:rPr>
          <w:fldChar w:fldCharType="end"/>
        </w:r>
      </w:del>
      <w:r w:rsidRPr="00E15CDD">
        <w:rPr>
          <w:rPrChange w:id="2676" w:author="Stagair1" w:date="2018-05-08T16:40:00Z">
            <w:rPr>
              <w:lang w:val="nl-NL"/>
            </w:rPr>
          </w:rPrChange>
        </w:rPr>
        <w:t xml:space="preserve">: De werking van een Load Balancer. </w:t>
      </w:r>
      <w:sdt>
        <w:sdtPr>
          <w:id w:val="-198552447"/>
          <w:citation/>
        </w:sdtPr>
        <w:sdtContent>
          <w:r w:rsidR="00222348" w:rsidRPr="00E15CDD">
            <w:rPr>
              <w:rPrChange w:id="2677" w:author="Stagair1" w:date="2018-05-08T16:40:00Z">
                <w:rPr>
                  <w:lang w:val="nl-NL"/>
                </w:rPr>
              </w:rPrChange>
            </w:rPr>
            <w:fldChar w:fldCharType="begin"/>
          </w:r>
          <w:r w:rsidR="00222348" w:rsidRPr="00E15CDD">
            <w:rPr>
              <w:rPrChange w:id="2678" w:author="Stagair1" w:date="2018-05-08T16:40:00Z">
                <w:rPr>
                  <w:lang w:val="nl-NL"/>
                </w:rPr>
              </w:rPrChange>
            </w:rPr>
            <w:instrText xml:space="preserve"> CITATION Key17 \l 1033 </w:instrText>
          </w:r>
          <w:r w:rsidR="00222348" w:rsidRPr="00E15CDD">
            <w:rPr>
              <w:rPrChange w:id="2679" w:author="Stagair1" w:date="2018-05-08T16:40:00Z">
                <w:rPr>
                  <w:lang w:val="nl-NL"/>
                </w:rPr>
              </w:rPrChange>
            </w:rPr>
            <w:fldChar w:fldCharType="separate"/>
          </w:r>
          <w:r w:rsidR="006F20A4" w:rsidRPr="00E15CDD">
            <w:rPr>
              <w:rPrChange w:id="2680" w:author="Stagair1" w:date="2018-05-08T16:40:00Z">
                <w:rPr>
                  <w:noProof/>
                  <w:lang w:val="nl-NL"/>
                </w:rPr>
              </w:rPrChange>
            </w:rPr>
            <w:t>[22]</w:t>
          </w:r>
          <w:r w:rsidR="00222348" w:rsidRPr="00E15CDD">
            <w:rPr>
              <w:rPrChange w:id="2681" w:author="Stagair1" w:date="2018-05-08T16:40:00Z">
                <w:rPr>
                  <w:lang w:val="nl-NL"/>
                </w:rPr>
              </w:rPrChange>
            </w:rPr>
            <w:fldChar w:fldCharType="end"/>
          </w:r>
        </w:sdtContent>
      </w:sdt>
      <w:bookmarkEnd w:id="2658"/>
      <w:bookmarkEnd w:id="2659"/>
    </w:p>
    <w:p w14:paraId="2F61E30E" w14:textId="77777777" w:rsidR="001B3B18" w:rsidRPr="00E15CDD" w:rsidRDefault="00903D4F" w:rsidP="001B3B18">
      <w:pPr>
        <w:rPr>
          <w:rPrChange w:id="2682" w:author="Stagair1" w:date="2018-05-08T16:40:00Z">
            <w:rPr>
              <w:lang w:val="nl-NL"/>
            </w:rPr>
          </w:rPrChange>
        </w:rPr>
      </w:pPr>
      <w:r w:rsidRPr="00E15CDD">
        <w:rPr>
          <w:rPrChange w:id="2683" w:author="Stagair1" w:date="2018-05-08T16:40:00Z">
            <w:rPr>
              <w:lang w:val="nl-NL"/>
            </w:rPr>
          </w:rPrChange>
        </w:rPr>
        <w:t xml:space="preserve">Zoals je in figuur 4-5 ziet, </w:t>
      </w:r>
      <w:r w:rsidR="001B3B18" w:rsidRPr="00E15CDD">
        <w:rPr>
          <w:rPrChange w:id="2684" w:author="Stagair1" w:date="2018-05-08T16:40:00Z">
            <w:rPr>
              <w:lang w:val="nl-NL"/>
            </w:rPr>
          </w:rPrChange>
        </w:rPr>
        <w:t>zal</w:t>
      </w:r>
      <w:r w:rsidRPr="00E15CDD">
        <w:rPr>
          <w:rPrChange w:id="2685" w:author="Stagair1" w:date="2018-05-08T16:40:00Z">
            <w:rPr>
              <w:lang w:val="nl-NL"/>
            </w:rPr>
          </w:rPrChange>
        </w:rPr>
        <w:t xml:space="preserve"> de Load Balancer</w:t>
      </w:r>
      <w:r w:rsidR="001B3B18" w:rsidRPr="00E15CDD">
        <w:rPr>
          <w:rPrChange w:id="2686" w:author="Stagair1" w:date="2018-05-08T16:40:00Z">
            <w:rPr>
              <w:lang w:val="nl-NL"/>
            </w:rPr>
          </w:rPrChange>
        </w:rPr>
        <w:t xml:space="preserve"> het verkeer </w:t>
      </w:r>
      <w:r w:rsidR="00AB1926" w:rsidRPr="00E15CDD">
        <w:rPr>
          <w:rPrChange w:id="2687" w:author="Stagair1" w:date="2018-05-08T16:40:00Z">
            <w:rPr>
              <w:lang w:val="nl-NL"/>
            </w:rPr>
          </w:rPrChange>
        </w:rPr>
        <w:t>verdelen</w:t>
      </w:r>
      <w:r w:rsidR="001B3B18" w:rsidRPr="00E15CDD">
        <w:rPr>
          <w:rPrChange w:id="2688" w:author="Stagair1" w:date="2018-05-08T16:40:00Z">
            <w:rPr>
              <w:lang w:val="nl-NL"/>
            </w:rPr>
          </w:rPrChange>
        </w:rPr>
        <w:t xml:space="preserve"> over de servers waarvoor het bestemd is. </w:t>
      </w:r>
      <w:r w:rsidRPr="00E15CDD">
        <w:rPr>
          <w:rPrChange w:id="2689" w:author="Stagair1" w:date="2018-05-08T16:40:00Z">
            <w:rPr>
              <w:lang w:val="nl-NL"/>
            </w:rPr>
          </w:rPrChange>
        </w:rPr>
        <w:t>In deze opstelling staan er fileservers achter de Load Balancer</w:t>
      </w:r>
      <w:r w:rsidR="00222348" w:rsidRPr="00E15CDD">
        <w:rPr>
          <w:rPrChange w:id="2690" w:author="Stagair1" w:date="2018-05-08T16:40:00Z">
            <w:rPr>
              <w:lang w:val="nl-NL"/>
            </w:rPr>
          </w:rPrChange>
        </w:rPr>
        <w:t xml:space="preserve"> waarop de private Cloud data zich bevindt. </w:t>
      </w:r>
      <w:r w:rsidR="001B3B18" w:rsidRPr="00E15CDD">
        <w:rPr>
          <w:rPrChange w:id="2691" w:author="Stagair1" w:date="2018-05-08T16:40:00Z">
            <w:rPr>
              <w:lang w:val="nl-NL"/>
            </w:rPr>
          </w:rPrChange>
        </w:rPr>
        <w:t xml:space="preserve">Deze functie is enkel effectief wanneer de betreffende server ook ontdubbeld aanwezig is. Bij het plaatsen van een tweede server als kopie van de oorspronkelijke, biedt een load balancer de mogelijkheden om het huidige verkeer naar server 1 te halveren en andere helft van </w:t>
      </w:r>
      <w:r w:rsidR="00316CA7" w:rsidRPr="00E15CDD">
        <w:rPr>
          <w:rPrChange w:id="2692" w:author="Stagair1" w:date="2018-05-08T16:40:00Z">
            <w:rPr>
              <w:lang w:val="nl-NL"/>
            </w:rPr>
          </w:rPrChange>
        </w:rPr>
        <w:t>dat</w:t>
      </w:r>
      <w:r w:rsidR="001B3B18" w:rsidRPr="00E15CDD">
        <w:rPr>
          <w:rPrChange w:id="2693" w:author="Stagair1" w:date="2018-05-08T16:40:00Z">
            <w:rPr>
              <w:lang w:val="nl-NL"/>
            </w:rPr>
          </w:rPrChange>
        </w:rPr>
        <w:t xml:space="preserve"> </w:t>
      </w:r>
      <w:r w:rsidR="001B3B18" w:rsidRPr="00E15CDD">
        <w:rPr>
          <w:rPrChange w:id="2694" w:author="Stagair1" w:date="2018-05-08T16:40:00Z">
            <w:rPr>
              <w:lang w:val="nl-NL"/>
            </w:rPr>
          </w:rPrChange>
        </w:rPr>
        <w:lastRenderedPageBreak/>
        <w:t xml:space="preserve">verkeer naar server 2 </w:t>
      </w:r>
      <w:r w:rsidR="00316CA7" w:rsidRPr="00E15CDD">
        <w:rPr>
          <w:rPrChange w:id="2695" w:author="Stagair1" w:date="2018-05-08T16:40:00Z">
            <w:rPr>
              <w:lang w:val="nl-NL"/>
            </w:rPr>
          </w:rPrChange>
        </w:rPr>
        <w:t>te sturen. De load balancing server (of kortweg load balancer) wordt ook geconfigureerd a.d.h.v. instellingen en policies.</w:t>
      </w:r>
    </w:p>
    <w:p w14:paraId="59505F95" w14:textId="77777777" w:rsidR="00316CA7" w:rsidRPr="00E15CDD" w:rsidRDefault="00316CA7" w:rsidP="001B3B18">
      <w:pPr>
        <w:rPr>
          <w:rPrChange w:id="2696" w:author="Stagair1" w:date="2018-05-08T16:40:00Z">
            <w:rPr>
              <w:lang w:val="nl-NL"/>
            </w:rPr>
          </w:rPrChange>
        </w:rPr>
      </w:pPr>
      <w:r w:rsidRPr="00E15CDD">
        <w:rPr>
          <w:rPrChange w:id="2697" w:author="Stagair1" w:date="2018-05-08T16:40:00Z">
            <w:rPr>
              <w:lang w:val="nl-NL"/>
            </w:rPr>
          </w:rPrChange>
        </w:rPr>
        <w:t>In deze opstelling zal de load balancer nuttig worden van zodra enkele virtuele servers ontdubbe</w:t>
      </w:r>
      <w:r w:rsidR="00A07E0F" w:rsidRPr="00E15CDD">
        <w:rPr>
          <w:rPrChange w:id="2698" w:author="Stagair1" w:date="2018-05-08T16:40:00Z">
            <w:rPr>
              <w:lang w:val="nl-NL"/>
            </w:rPr>
          </w:rPrChange>
        </w:rPr>
        <w:t>ld worden voor het bekomen van high a</w:t>
      </w:r>
      <w:r w:rsidRPr="00E15CDD">
        <w:rPr>
          <w:rPrChange w:id="2699" w:author="Stagair1" w:date="2018-05-08T16:40:00Z">
            <w:rPr>
              <w:lang w:val="nl-NL"/>
            </w:rPr>
          </w:rPrChange>
        </w:rPr>
        <w:t>vailability en in dit geval dus ook extra performantie.</w:t>
      </w:r>
      <w:r w:rsidR="00771F64" w:rsidRPr="00E15CDD">
        <w:rPr>
          <w:rPrChange w:id="2700" w:author="Stagair1" w:date="2018-05-08T16:40:00Z">
            <w:rPr>
              <w:lang w:val="nl-NL"/>
            </w:rPr>
          </w:rPrChange>
        </w:rPr>
        <w:t xml:space="preserve"> </w:t>
      </w:r>
      <w:sdt>
        <w:sdtPr>
          <w:id w:val="1580631475"/>
          <w:citation/>
        </w:sdtPr>
        <w:sdtContent>
          <w:r w:rsidR="00771F64" w:rsidRPr="00E15CDD">
            <w:rPr>
              <w:rPrChange w:id="2701" w:author="Stagair1" w:date="2018-05-08T16:40:00Z">
                <w:rPr>
                  <w:lang w:val="nl-NL"/>
                </w:rPr>
              </w:rPrChange>
            </w:rPr>
            <w:fldChar w:fldCharType="begin"/>
          </w:r>
          <w:r w:rsidR="00AD33D1" w:rsidRPr="00E15CDD">
            <w:rPr>
              <w:rPrChange w:id="2702" w:author="Stagair1" w:date="2018-05-08T16:40:00Z">
                <w:rPr>
                  <w:lang w:val="nl-NL"/>
                </w:rPr>
              </w:rPrChange>
            </w:rPr>
            <w:instrText xml:space="preserve">CITATION Cit17 \l 1033 </w:instrText>
          </w:r>
          <w:r w:rsidR="00771F64" w:rsidRPr="00E15CDD">
            <w:rPr>
              <w:rPrChange w:id="2703" w:author="Stagair1" w:date="2018-05-08T16:40:00Z">
                <w:rPr>
                  <w:lang w:val="nl-NL"/>
                </w:rPr>
              </w:rPrChange>
            </w:rPr>
            <w:fldChar w:fldCharType="separate"/>
          </w:r>
          <w:r w:rsidR="006F20A4" w:rsidRPr="00E15CDD">
            <w:rPr>
              <w:rPrChange w:id="2704" w:author="Stagair1" w:date="2018-05-08T16:40:00Z">
                <w:rPr>
                  <w:noProof/>
                  <w:lang w:val="nl-NL"/>
                </w:rPr>
              </w:rPrChange>
            </w:rPr>
            <w:t>[21]</w:t>
          </w:r>
          <w:r w:rsidR="00771F64" w:rsidRPr="00E15CDD">
            <w:rPr>
              <w:rPrChange w:id="2705" w:author="Stagair1" w:date="2018-05-08T16:40:00Z">
                <w:rPr>
                  <w:lang w:val="nl-NL"/>
                </w:rPr>
              </w:rPrChange>
            </w:rPr>
            <w:fldChar w:fldCharType="end"/>
          </w:r>
        </w:sdtContent>
      </w:sdt>
    </w:p>
    <w:p w14:paraId="7B6FCC9D" w14:textId="77777777" w:rsidR="00753A30" w:rsidRPr="00E15CDD" w:rsidRDefault="00753A30" w:rsidP="00753A30">
      <w:pPr>
        <w:rPr>
          <w:rPrChange w:id="2706" w:author="Stagair1" w:date="2018-05-08T16:40:00Z">
            <w:rPr>
              <w:lang w:val="nl-NL"/>
            </w:rPr>
          </w:rPrChange>
        </w:rPr>
      </w:pPr>
    </w:p>
    <w:p w14:paraId="0B099C0C" w14:textId="77777777" w:rsidR="00753A30" w:rsidRPr="00E15CDD" w:rsidRDefault="00753A30" w:rsidP="000824C2">
      <w:pPr>
        <w:pStyle w:val="Kop4"/>
        <w:rPr>
          <w:rPrChange w:id="2707" w:author="Stagair1" w:date="2018-05-08T16:40:00Z">
            <w:rPr>
              <w:lang w:val="nl-NL"/>
            </w:rPr>
          </w:rPrChange>
        </w:rPr>
      </w:pPr>
      <w:bookmarkStart w:id="2708" w:name="_Ref509828818"/>
      <w:bookmarkStart w:id="2709" w:name="_Toc512841431"/>
      <w:r w:rsidRPr="00E15CDD">
        <w:rPr>
          <w:rPrChange w:id="2710" w:author="Stagair1" w:date="2018-05-08T16:40:00Z">
            <w:rPr>
              <w:lang w:val="nl-NL"/>
            </w:rPr>
          </w:rPrChange>
        </w:rPr>
        <w:t>AAA</w:t>
      </w:r>
      <w:bookmarkEnd w:id="2708"/>
      <w:bookmarkEnd w:id="2709"/>
    </w:p>
    <w:p w14:paraId="0AB43953" w14:textId="77777777" w:rsidR="004A76F8" w:rsidRPr="00E15CDD" w:rsidRDefault="00316CA7" w:rsidP="00A12C6D">
      <w:pPr>
        <w:rPr>
          <w:rPrChange w:id="2711" w:author="Stagair1" w:date="2018-05-08T16:40:00Z">
            <w:rPr>
              <w:lang w:val="nl-NL"/>
            </w:rPr>
          </w:rPrChange>
        </w:rPr>
      </w:pPr>
      <w:r w:rsidRPr="00E15CDD">
        <w:rPr>
          <w:rPrChange w:id="2712" w:author="Stagair1" w:date="2018-05-08T16:40:00Z">
            <w:rPr>
              <w:lang w:val="nl-NL"/>
            </w:rPr>
          </w:rPrChange>
        </w:rPr>
        <w:t xml:space="preserve">AAA staat voor Authentication, Authorization en Accounting. </w:t>
      </w:r>
    </w:p>
    <w:p w14:paraId="3F07EB23" w14:textId="77777777" w:rsidR="00A12C6D" w:rsidRPr="00E15CDD" w:rsidRDefault="004A76F8" w:rsidP="00A12C6D">
      <w:pPr>
        <w:rPr>
          <w:i/>
          <w:rPrChange w:id="2713" w:author="Stagair1" w:date="2018-05-08T16:40:00Z">
            <w:rPr>
              <w:i/>
              <w:lang w:val="nl-NL"/>
            </w:rPr>
          </w:rPrChange>
        </w:rPr>
      </w:pPr>
      <w:r w:rsidRPr="00E15CDD">
        <w:rPr>
          <w:b/>
          <w:rPrChange w:id="2714" w:author="Stagair1" w:date="2018-05-08T16:40:00Z">
            <w:rPr>
              <w:b/>
              <w:lang w:val="nl-NL"/>
            </w:rPr>
          </w:rPrChange>
        </w:rPr>
        <w:t>Authenticatie</w:t>
      </w:r>
      <w:r w:rsidRPr="00E15CDD">
        <w:rPr>
          <w:rPrChange w:id="2715" w:author="Stagair1" w:date="2018-05-08T16:40:00Z">
            <w:rPr>
              <w:lang w:val="nl-NL"/>
            </w:rPr>
          </w:rPrChange>
        </w:rPr>
        <w:t xml:space="preserve"> gebeurt</w:t>
      </w:r>
      <w:r w:rsidR="0045063A" w:rsidRPr="00E15CDD">
        <w:rPr>
          <w:rPrChange w:id="2716" w:author="Stagair1" w:date="2018-05-08T16:40:00Z">
            <w:rPr>
              <w:lang w:val="nl-NL"/>
            </w:rPr>
          </w:rPrChange>
        </w:rPr>
        <w:t xml:space="preserve"> tijdens het aanmelden</w:t>
      </w:r>
      <w:r w:rsidR="00DC7D16" w:rsidRPr="00E15CDD">
        <w:rPr>
          <w:rPrChange w:id="2717" w:author="Stagair1" w:date="2018-05-08T16:40:00Z">
            <w:rPr>
              <w:lang w:val="nl-NL"/>
            </w:rPr>
          </w:rPrChange>
        </w:rPr>
        <w:t xml:space="preserve">. Wanneer een gebruiker </w:t>
      </w:r>
      <w:r w:rsidR="0045063A" w:rsidRPr="00E15CDD">
        <w:rPr>
          <w:rPrChange w:id="2718" w:author="Stagair1" w:date="2018-05-08T16:40:00Z">
            <w:rPr>
              <w:lang w:val="nl-NL"/>
            </w:rPr>
          </w:rPrChange>
        </w:rPr>
        <w:t>aanmeldt</w:t>
      </w:r>
      <w:r w:rsidR="00DC7D16" w:rsidRPr="00E15CDD">
        <w:rPr>
          <w:rPrChange w:id="2719" w:author="Stagair1" w:date="2018-05-08T16:40:00Z">
            <w:rPr>
              <w:lang w:val="nl-NL"/>
            </w:rPr>
          </w:rPrChange>
        </w:rPr>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E15CDD">
        <w:rPr>
          <w:rPrChange w:id="2720" w:author="Stagair1" w:date="2018-05-08T16:40:00Z">
            <w:rPr>
              <w:lang w:val="nl-NL"/>
            </w:rPr>
          </w:rPrChange>
        </w:rPr>
        <w:t xml:space="preserve">evens wel overeenkomen met een </w:t>
      </w:r>
      <w:r w:rsidR="00DC7D16" w:rsidRPr="00E15CDD">
        <w:rPr>
          <w:rPrChange w:id="2721" w:author="Stagair1" w:date="2018-05-08T16:40:00Z">
            <w:rPr>
              <w:lang w:val="nl-NL"/>
            </w:rPr>
          </w:rPrChange>
        </w:rPr>
        <w:t>gebrui</w:t>
      </w:r>
      <w:r w:rsidR="00A02D84" w:rsidRPr="00E15CDD">
        <w:rPr>
          <w:rPrChange w:id="2722" w:author="Stagair1" w:date="2018-05-08T16:40:00Z">
            <w:rPr>
              <w:lang w:val="nl-NL"/>
            </w:rPr>
          </w:rPrChange>
        </w:rPr>
        <w:t>kersnaam-passwoord entry</w:t>
      </w:r>
      <w:r w:rsidR="00DC7D16" w:rsidRPr="00E15CDD">
        <w:rPr>
          <w:rPrChange w:id="2723" w:author="Stagair1" w:date="2018-05-08T16:40:00Z">
            <w:rPr>
              <w:lang w:val="nl-NL"/>
            </w:rPr>
          </w:rPrChange>
        </w:rPr>
        <w:t xml:space="preserve"> in de database zal de gebruiker inloggen en bepaalde rechten toegewezen krijgen. Als de gebruiker bepaalde acties onderneemt na het </w:t>
      </w:r>
      <w:r w:rsidR="0045063A" w:rsidRPr="00E15CDD">
        <w:rPr>
          <w:rPrChange w:id="2724" w:author="Stagair1" w:date="2018-05-08T16:40:00Z">
            <w:rPr>
              <w:lang w:val="nl-NL"/>
            </w:rPr>
          </w:rPrChange>
        </w:rPr>
        <w:t>aanmelden</w:t>
      </w:r>
      <w:r w:rsidR="00DC7D16" w:rsidRPr="00E15CDD">
        <w:rPr>
          <w:rPrChange w:id="2725" w:author="Stagair1" w:date="2018-05-08T16:40:00Z">
            <w:rPr>
              <w:lang w:val="nl-NL"/>
            </w:rPr>
          </w:rPrChange>
        </w:rPr>
        <w:t xml:space="preserve"> dan moet hij voor die commando’s geautoriseerd zijn, dit autorisatieproces is meestal afhankelijk van het gebruikersprofiel. De </w:t>
      </w:r>
      <w:r w:rsidR="00DC7D16" w:rsidRPr="00E15CDD">
        <w:rPr>
          <w:b/>
          <w:rPrChange w:id="2726" w:author="Stagair1" w:date="2018-05-08T16:40:00Z">
            <w:rPr>
              <w:b/>
              <w:lang w:val="nl-NL"/>
            </w:rPr>
          </w:rPrChange>
        </w:rPr>
        <w:t>autorisatie</w:t>
      </w:r>
      <w:r w:rsidR="00DC7D16" w:rsidRPr="00E15CDD">
        <w:rPr>
          <w:rPrChange w:id="2727" w:author="Stagair1" w:date="2018-05-08T16:40:00Z">
            <w:rPr>
              <w:lang w:val="nl-NL"/>
            </w:rPr>
          </w:rPrChange>
        </w:rPr>
        <w:t xml:space="preserve"> wordt dus meestal al bepaald tijdens de authenticatie, soms is het echter mogelijk dat voor bepaalde acties/commando’s extra autorisatie of een andere vorm van autorisatie vereist wordt (bv 2FA verificatie of een wachtwoord of beveiligingsvraag ingeven voor het aanpassen van gevoelige zaken).</w:t>
      </w:r>
      <w:r w:rsidR="00481A8B" w:rsidRPr="00E15CDD">
        <w:rPr>
          <w:rPrChange w:id="2728" w:author="Stagair1" w:date="2018-05-08T16:40:00Z">
            <w:rPr>
              <w:lang w:val="nl-NL"/>
            </w:rPr>
          </w:rPrChange>
        </w:rPr>
        <w:t xml:space="preserve"> </w:t>
      </w:r>
      <w:r w:rsidR="00481A8B" w:rsidRPr="00E15CDD">
        <w:rPr>
          <w:b/>
          <w:rPrChange w:id="2729" w:author="Stagair1" w:date="2018-05-08T16:40:00Z">
            <w:rPr>
              <w:b/>
              <w:lang w:val="nl-NL"/>
            </w:rPr>
          </w:rPrChange>
        </w:rPr>
        <w:t>Accounting</w:t>
      </w:r>
      <w:r w:rsidR="00481A8B" w:rsidRPr="00E15CDD">
        <w:rPr>
          <w:rPrChange w:id="2730" w:author="Stagair1" w:date="2018-05-08T16:40:00Z">
            <w:rPr>
              <w:lang w:val="nl-NL"/>
            </w:rPr>
          </w:rPrChange>
        </w:rPr>
        <w:t xml:space="preserve"> is een vorm van loggen waarbij gegevens over het systeem en de gebruiker continu berekend en opgeslagen worden. </w:t>
      </w:r>
      <w:r w:rsidR="00481A8B" w:rsidRPr="00E15CDD">
        <w:rPr>
          <w:i/>
          <w:rPrChange w:id="2731" w:author="Stagair1" w:date="2018-05-08T16:40:00Z">
            <w:rPr>
              <w:i/>
              <w:lang w:val="nl-NL"/>
            </w:rPr>
          </w:rPrChange>
        </w:rPr>
        <w:t>(In de NetScaler worden de resultaten van de accounting standaard weergegeven op het Dashboard, extra accounting kan bereikt worden met de AAA-service.</w:t>
      </w:r>
      <w:r w:rsidR="00771F64" w:rsidRPr="00E15CDD">
        <w:rPr>
          <w:i/>
          <w:rPrChange w:id="2732" w:author="Stagair1" w:date="2018-05-08T16:40:00Z">
            <w:rPr>
              <w:i/>
              <w:lang w:val="nl-NL"/>
            </w:rPr>
          </w:rPrChange>
        </w:rPr>
        <w:t xml:space="preserve">) </w:t>
      </w:r>
      <w:sdt>
        <w:sdtPr>
          <w:rPr>
            <w:i/>
          </w:rPr>
          <w:id w:val="-260922428"/>
          <w:citation/>
        </w:sdtPr>
        <w:sdtContent>
          <w:r w:rsidR="00E13D89" w:rsidRPr="00E15CDD">
            <w:rPr>
              <w:i/>
              <w:rPrChange w:id="2733" w:author="Stagair1" w:date="2018-05-08T16:40:00Z">
                <w:rPr>
                  <w:i/>
                  <w:lang w:val="nl-NL"/>
                </w:rPr>
              </w:rPrChange>
            </w:rPr>
            <w:fldChar w:fldCharType="begin"/>
          </w:r>
          <w:r w:rsidR="00AD33D1" w:rsidRPr="00E15CDD">
            <w:rPr>
              <w:i/>
              <w:rPrChange w:id="2734" w:author="Stagair1" w:date="2018-05-08T16:40:00Z">
                <w:rPr>
                  <w:i/>
                  <w:lang w:val="nl-NL"/>
                </w:rPr>
              </w:rPrChange>
            </w:rPr>
            <w:instrText xml:space="preserve">CITATION AAA18 \l 1033 </w:instrText>
          </w:r>
          <w:r w:rsidR="00E13D89" w:rsidRPr="00E15CDD">
            <w:rPr>
              <w:i/>
              <w:rPrChange w:id="2735" w:author="Stagair1" w:date="2018-05-08T16:40:00Z">
                <w:rPr>
                  <w:i/>
                  <w:lang w:val="nl-NL"/>
                </w:rPr>
              </w:rPrChange>
            </w:rPr>
            <w:fldChar w:fldCharType="separate"/>
          </w:r>
          <w:r w:rsidR="006F20A4" w:rsidRPr="00E15CDD">
            <w:rPr>
              <w:rPrChange w:id="2736" w:author="Stagair1" w:date="2018-05-08T16:40:00Z">
                <w:rPr>
                  <w:noProof/>
                  <w:lang w:val="nl-NL"/>
                </w:rPr>
              </w:rPrChange>
            </w:rPr>
            <w:t>[23]</w:t>
          </w:r>
          <w:r w:rsidR="00E13D89" w:rsidRPr="00E15CDD">
            <w:rPr>
              <w:i/>
              <w:rPrChange w:id="2737" w:author="Stagair1" w:date="2018-05-08T16:40:00Z">
                <w:rPr>
                  <w:i/>
                  <w:lang w:val="nl-NL"/>
                </w:rPr>
              </w:rPrChange>
            </w:rPr>
            <w:fldChar w:fldCharType="end"/>
          </w:r>
        </w:sdtContent>
      </w:sdt>
      <w:r w:rsidR="00E13D89" w:rsidRPr="00E15CDD">
        <w:rPr>
          <w:i/>
          <w:rPrChange w:id="2738" w:author="Stagair1" w:date="2018-05-08T16:40:00Z">
            <w:rPr>
              <w:i/>
              <w:lang w:val="nl-NL"/>
            </w:rPr>
          </w:rPrChange>
        </w:rPr>
        <w:t>,</w:t>
      </w:r>
      <w:sdt>
        <w:sdtPr>
          <w:rPr>
            <w:i/>
          </w:rPr>
          <w:id w:val="-429429602"/>
          <w:citation/>
        </w:sdtPr>
        <w:sdtContent>
          <w:r w:rsidR="00E13D89" w:rsidRPr="00E15CDD">
            <w:rPr>
              <w:i/>
              <w:rPrChange w:id="2739" w:author="Stagair1" w:date="2018-05-08T16:40:00Z">
                <w:rPr>
                  <w:i/>
                  <w:lang w:val="nl-NL"/>
                </w:rPr>
              </w:rPrChange>
            </w:rPr>
            <w:fldChar w:fldCharType="begin"/>
          </w:r>
          <w:r w:rsidR="00AD33D1" w:rsidRPr="00E15CDD">
            <w:rPr>
              <w:i/>
              <w:rPrChange w:id="2740" w:author="Stagair1" w:date="2018-05-08T16:40:00Z">
                <w:rPr>
                  <w:i/>
                  <w:lang w:val="nl-NL"/>
                </w:rPr>
              </w:rPrChange>
            </w:rPr>
            <w:instrText xml:space="preserve">CITATION AAA181 \l 1033 </w:instrText>
          </w:r>
          <w:r w:rsidR="00E13D89" w:rsidRPr="00E15CDD">
            <w:rPr>
              <w:i/>
              <w:rPrChange w:id="2741" w:author="Stagair1" w:date="2018-05-08T16:40:00Z">
                <w:rPr>
                  <w:i/>
                  <w:lang w:val="nl-NL"/>
                </w:rPr>
              </w:rPrChange>
            </w:rPr>
            <w:fldChar w:fldCharType="separate"/>
          </w:r>
          <w:r w:rsidR="006F20A4" w:rsidRPr="00E15CDD">
            <w:rPr>
              <w:i/>
              <w:rPrChange w:id="2742" w:author="Stagair1" w:date="2018-05-08T16:40:00Z">
                <w:rPr>
                  <w:i/>
                  <w:noProof/>
                  <w:lang w:val="nl-NL"/>
                </w:rPr>
              </w:rPrChange>
            </w:rPr>
            <w:t xml:space="preserve"> </w:t>
          </w:r>
          <w:r w:rsidR="006F20A4" w:rsidRPr="00E15CDD">
            <w:rPr>
              <w:rPrChange w:id="2743" w:author="Stagair1" w:date="2018-05-08T16:40:00Z">
                <w:rPr>
                  <w:noProof/>
                  <w:lang w:val="nl-NL"/>
                </w:rPr>
              </w:rPrChange>
            </w:rPr>
            <w:t>[24]</w:t>
          </w:r>
          <w:r w:rsidR="00E13D89" w:rsidRPr="00E15CDD">
            <w:rPr>
              <w:i/>
              <w:rPrChange w:id="2744" w:author="Stagair1" w:date="2018-05-08T16:40:00Z">
                <w:rPr>
                  <w:i/>
                  <w:lang w:val="nl-NL"/>
                </w:rPr>
              </w:rPrChange>
            </w:rPr>
            <w:fldChar w:fldCharType="end"/>
          </w:r>
        </w:sdtContent>
      </w:sdt>
      <w:r w:rsidR="00E13D89" w:rsidRPr="00E15CDD">
        <w:rPr>
          <w:i/>
          <w:rPrChange w:id="2745" w:author="Stagair1" w:date="2018-05-08T16:40:00Z">
            <w:rPr>
              <w:i/>
              <w:lang w:val="nl-NL"/>
            </w:rPr>
          </w:rPrChange>
        </w:rPr>
        <w:t>,</w:t>
      </w:r>
      <w:sdt>
        <w:sdtPr>
          <w:rPr>
            <w:i/>
          </w:rPr>
          <w:id w:val="-1000353963"/>
          <w:citation/>
        </w:sdtPr>
        <w:sdtContent>
          <w:r w:rsidR="00E13D89" w:rsidRPr="00E15CDD">
            <w:rPr>
              <w:i/>
              <w:rPrChange w:id="2746" w:author="Stagair1" w:date="2018-05-08T16:40:00Z">
                <w:rPr>
                  <w:i/>
                  <w:lang w:val="nl-NL"/>
                </w:rPr>
              </w:rPrChange>
            </w:rPr>
            <w:fldChar w:fldCharType="begin"/>
          </w:r>
          <w:r w:rsidR="00AD33D1" w:rsidRPr="00E15CDD">
            <w:rPr>
              <w:i/>
              <w:rPrChange w:id="2747" w:author="Stagair1" w:date="2018-05-08T16:40:00Z">
                <w:rPr>
                  <w:i/>
                  <w:lang w:val="nl-NL"/>
                </w:rPr>
              </w:rPrChange>
            </w:rPr>
            <w:instrText xml:space="preserve">CITATION Aut18 \l 1033 </w:instrText>
          </w:r>
          <w:r w:rsidR="00E13D89" w:rsidRPr="00E15CDD">
            <w:rPr>
              <w:i/>
              <w:rPrChange w:id="2748" w:author="Stagair1" w:date="2018-05-08T16:40:00Z">
                <w:rPr>
                  <w:i/>
                  <w:lang w:val="nl-NL"/>
                </w:rPr>
              </w:rPrChange>
            </w:rPr>
            <w:fldChar w:fldCharType="separate"/>
          </w:r>
          <w:r w:rsidR="006F20A4" w:rsidRPr="00E15CDD">
            <w:rPr>
              <w:i/>
              <w:rPrChange w:id="2749" w:author="Stagair1" w:date="2018-05-08T16:40:00Z">
                <w:rPr>
                  <w:i/>
                  <w:noProof/>
                  <w:lang w:val="nl-NL"/>
                </w:rPr>
              </w:rPrChange>
            </w:rPr>
            <w:t xml:space="preserve"> </w:t>
          </w:r>
          <w:r w:rsidR="006F20A4" w:rsidRPr="00E15CDD">
            <w:rPr>
              <w:rPrChange w:id="2750" w:author="Stagair1" w:date="2018-05-08T16:40:00Z">
                <w:rPr>
                  <w:noProof/>
                  <w:lang w:val="nl-NL"/>
                </w:rPr>
              </w:rPrChange>
            </w:rPr>
            <w:t>[25]</w:t>
          </w:r>
          <w:r w:rsidR="00E13D89" w:rsidRPr="00E15CDD">
            <w:rPr>
              <w:i/>
              <w:rPrChange w:id="2751" w:author="Stagair1" w:date="2018-05-08T16:40:00Z">
                <w:rPr>
                  <w:i/>
                  <w:lang w:val="nl-NL"/>
                </w:rPr>
              </w:rPrChange>
            </w:rPr>
            <w:fldChar w:fldCharType="end"/>
          </w:r>
        </w:sdtContent>
      </w:sdt>
    </w:p>
    <w:p w14:paraId="2DD46A38" w14:textId="77777777" w:rsidR="00861418" w:rsidRPr="00E15CDD" w:rsidRDefault="00861418" w:rsidP="00A12C6D">
      <w:pPr>
        <w:rPr>
          <w:rPrChange w:id="2752" w:author="Stagair1" w:date="2018-05-08T16:40:00Z">
            <w:rPr>
              <w:lang w:val="nl-NL"/>
            </w:rPr>
          </w:rPrChange>
        </w:rPr>
      </w:pPr>
      <w:r w:rsidRPr="00E15CDD">
        <w:rPr>
          <w:rPrChange w:id="2753" w:author="Stagair1" w:date="2018-05-08T16:40:00Z">
            <w:rPr>
              <w:lang w:val="nl-NL"/>
            </w:rPr>
          </w:rPrChange>
        </w:rPr>
        <w:t>Net zoals dat bij de content switching en load balancing services het geval was, zal de functionaliteit van de AAA-service ook afhangen van de instellingen en policies die gebruikt worden tijdens het configureren van de server.</w:t>
      </w:r>
      <w:r w:rsidR="00771F64" w:rsidRPr="00E15CDD">
        <w:rPr>
          <w:rPrChange w:id="2754" w:author="Stagair1" w:date="2018-05-08T16:40:00Z">
            <w:rPr>
              <w:lang w:val="nl-NL"/>
            </w:rPr>
          </w:rPrChange>
        </w:rPr>
        <w:t xml:space="preserve"> </w:t>
      </w:r>
      <w:sdt>
        <w:sdtPr>
          <w:id w:val="-492020104"/>
          <w:citation/>
        </w:sdtPr>
        <w:sdtContent>
          <w:r w:rsidR="00771F64" w:rsidRPr="00E15CDD">
            <w:rPr>
              <w:rPrChange w:id="2755" w:author="Stagair1" w:date="2018-05-08T16:40:00Z">
                <w:rPr>
                  <w:lang w:val="nl-NL"/>
                </w:rPr>
              </w:rPrChange>
            </w:rPr>
            <w:fldChar w:fldCharType="begin"/>
          </w:r>
          <w:r w:rsidR="00AD33D1" w:rsidRPr="00E15CDD">
            <w:rPr>
              <w:rPrChange w:id="2756" w:author="Stagair1" w:date="2018-05-08T16:40:00Z">
                <w:rPr>
                  <w:lang w:val="nl-NL"/>
                </w:rPr>
              </w:rPrChange>
            </w:rPr>
            <w:instrText xml:space="preserve">CITATION Cit17 \l 1033 </w:instrText>
          </w:r>
          <w:r w:rsidR="00771F64" w:rsidRPr="00E15CDD">
            <w:rPr>
              <w:rPrChange w:id="2757" w:author="Stagair1" w:date="2018-05-08T16:40:00Z">
                <w:rPr>
                  <w:lang w:val="nl-NL"/>
                </w:rPr>
              </w:rPrChange>
            </w:rPr>
            <w:fldChar w:fldCharType="separate"/>
          </w:r>
          <w:r w:rsidR="006F20A4" w:rsidRPr="00E15CDD">
            <w:rPr>
              <w:rPrChange w:id="2758" w:author="Stagair1" w:date="2018-05-08T16:40:00Z">
                <w:rPr>
                  <w:noProof/>
                  <w:lang w:val="nl-NL"/>
                </w:rPr>
              </w:rPrChange>
            </w:rPr>
            <w:t>[21]</w:t>
          </w:r>
          <w:r w:rsidR="00771F64" w:rsidRPr="00E15CDD">
            <w:rPr>
              <w:rPrChange w:id="2759" w:author="Stagair1" w:date="2018-05-08T16:40:00Z">
                <w:rPr>
                  <w:lang w:val="nl-NL"/>
                </w:rPr>
              </w:rPrChange>
            </w:rPr>
            <w:fldChar w:fldCharType="end"/>
          </w:r>
        </w:sdtContent>
      </w:sdt>
    </w:p>
    <w:p w14:paraId="48FBAB47" w14:textId="77777777" w:rsidR="00316CA7" w:rsidRPr="00E15CDD" w:rsidRDefault="00861418" w:rsidP="00A12C6D">
      <w:pPr>
        <w:rPr>
          <w:rPrChange w:id="2760" w:author="Stagair1" w:date="2018-05-08T16:40:00Z">
            <w:rPr>
              <w:lang w:val="nl-NL"/>
            </w:rPr>
          </w:rPrChange>
        </w:rPr>
      </w:pPr>
      <w:r w:rsidRPr="00E15CDD">
        <w:rPr>
          <w:rPrChange w:id="2761" w:author="Stagair1" w:date="2018-05-08T16:40:00Z">
            <w:rPr>
              <w:lang w:val="nl-NL"/>
            </w:rPr>
          </w:rPrChange>
        </w:rPr>
        <w:t>Authenticatie is de meest gebruikte functie van de NetScaler zijn AAA-service in deze opstelling, meer informatie over Authenticatie volg</w:t>
      </w:r>
      <w:r w:rsidR="00801FF6" w:rsidRPr="00E15CDD">
        <w:rPr>
          <w:rPrChange w:id="2762" w:author="Stagair1" w:date="2018-05-08T16:40:00Z">
            <w:rPr>
              <w:lang w:val="nl-NL"/>
            </w:rPr>
          </w:rPrChange>
        </w:rPr>
        <w:t>t</w:t>
      </w:r>
      <w:r w:rsidRPr="00E15CDD">
        <w:rPr>
          <w:rPrChange w:id="2763" w:author="Stagair1" w:date="2018-05-08T16:40:00Z">
            <w:rPr>
              <w:lang w:val="nl-NL"/>
            </w:rPr>
          </w:rPrChange>
        </w:rPr>
        <w:t xml:space="preserve"> in </w:t>
      </w:r>
      <w:r w:rsidR="00801FF6" w:rsidRPr="00E15CDD">
        <w:rPr>
          <w:rPrChange w:id="2764" w:author="Stagair1" w:date="2018-05-08T16:40:00Z">
            <w:rPr>
              <w:lang w:val="nl-NL"/>
            </w:rPr>
          </w:rPrChange>
        </w:rPr>
        <w:fldChar w:fldCharType="begin"/>
      </w:r>
      <w:r w:rsidR="00801FF6" w:rsidRPr="00E15CDD">
        <w:rPr>
          <w:rPrChange w:id="2765" w:author="Stagair1" w:date="2018-05-08T16:40:00Z">
            <w:rPr>
              <w:lang w:val="nl-NL"/>
            </w:rPr>
          </w:rPrChange>
        </w:rPr>
        <w:instrText xml:space="preserve"> REF _Ref509828608 \w \h </w:instrText>
      </w:r>
      <w:r w:rsidR="00801FF6" w:rsidRPr="00E15CDD">
        <w:rPr>
          <w:rPrChange w:id="2766" w:author="Stagair1" w:date="2018-05-08T16:40:00Z">
            <w:rPr/>
          </w:rPrChange>
        </w:rPr>
      </w:r>
      <w:r w:rsidR="00801FF6" w:rsidRPr="00E15CDD">
        <w:rPr>
          <w:rPrChange w:id="2767" w:author="Stagair1" w:date="2018-05-08T16:40:00Z">
            <w:rPr>
              <w:lang w:val="nl-NL"/>
            </w:rPr>
          </w:rPrChange>
        </w:rPr>
        <w:fldChar w:fldCharType="separate"/>
      </w:r>
      <w:r w:rsidR="00801FF6" w:rsidRPr="00E15CDD">
        <w:rPr>
          <w:rPrChange w:id="2768" w:author="Stagair1" w:date="2018-05-08T16:40:00Z">
            <w:rPr>
              <w:lang w:val="nl-NL"/>
            </w:rPr>
          </w:rPrChange>
        </w:rPr>
        <w:t>4.3</w:t>
      </w:r>
      <w:r w:rsidR="00801FF6" w:rsidRPr="00E15CDD">
        <w:rPr>
          <w:rPrChange w:id="2769" w:author="Stagair1" w:date="2018-05-08T16:40:00Z">
            <w:rPr>
              <w:lang w:val="nl-NL"/>
            </w:rPr>
          </w:rPrChange>
        </w:rPr>
        <w:fldChar w:fldCharType="end"/>
      </w:r>
      <w:r w:rsidRPr="00E15CDD">
        <w:rPr>
          <w:rPrChange w:id="2770" w:author="Stagair1" w:date="2018-05-08T16:40:00Z">
            <w:rPr>
              <w:lang w:val="nl-NL"/>
            </w:rPr>
          </w:rPrChange>
        </w:rPr>
        <w:t>.</w:t>
      </w:r>
    </w:p>
    <w:p w14:paraId="79E6A0D3" w14:textId="77777777" w:rsidR="00861418" w:rsidRPr="00E15CDD" w:rsidRDefault="00861418" w:rsidP="00A12C6D">
      <w:pPr>
        <w:rPr>
          <w:rPrChange w:id="2771" w:author="Stagair1" w:date="2018-05-08T16:40:00Z">
            <w:rPr>
              <w:lang w:val="nl-NL"/>
            </w:rPr>
          </w:rPrChange>
        </w:rPr>
      </w:pPr>
    </w:p>
    <w:p w14:paraId="1FB4BD49" w14:textId="77777777" w:rsidR="00A12C6D" w:rsidRPr="00E15CDD" w:rsidRDefault="00A12C6D" w:rsidP="000824C2">
      <w:pPr>
        <w:pStyle w:val="Kop4"/>
        <w:rPr>
          <w:rPrChange w:id="2772" w:author="Stagair1" w:date="2018-05-08T16:40:00Z">
            <w:rPr>
              <w:lang w:val="nl-NL"/>
            </w:rPr>
          </w:rPrChange>
        </w:rPr>
      </w:pPr>
      <w:bookmarkStart w:id="2773" w:name="_Toc512841432"/>
      <w:r w:rsidRPr="00E15CDD">
        <w:rPr>
          <w:rPrChange w:id="2774" w:author="Stagair1" w:date="2018-05-08T16:40:00Z">
            <w:rPr>
              <w:lang w:val="nl-NL"/>
            </w:rPr>
          </w:rPrChange>
        </w:rPr>
        <w:t>Policies</w:t>
      </w:r>
      <w:bookmarkEnd w:id="2773"/>
    </w:p>
    <w:p w14:paraId="73CE4C18" w14:textId="77777777" w:rsidR="00A12C6D" w:rsidRPr="00E15CDD" w:rsidRDefault="00E44810" w:rsidP="00A12C6D">
      <w:pPr>
        <w:rPr>
          <w:rPrChange w:id="2775" w:author="Stagair1" w:date="2018-05-08T16:40:00Z">
            <w:rPr>
              <w:lang w:val="nl-NL"/>
            </w:rPr>
          </w:rPrChange>
        </w:rPr>
      </w:pPr>
      <w:r w:rsidRPr="00E15CDD">
        <w:rPr>
          <w:rPrChange w:id="2776" w:author="Stagair1" w:date="2018-05-08T16:40:00Z">
            <w:rPr>
              <w:lang w:val="nl-NL"/>
            </w:rPr>
          </w:rPrChange>
        </w:rPr>
        <w:t xml:space="preserve">Zoals reeds vermeld werd, zijn policies van groot belang bij het configureren van de services in de NetScaler. De NetScaler functioneert voornamelijk door de policies </w:t>
      </w:r>
      <w:r w:rsidR="00B32A3E" w:rsidRPr="00E15CDD">
        <w:rPr>
          <w:rPrChange w:id="2777" w:author="Stagair1" w:date="2018-05-08T16:40:00Z">
            <w:rPr>
              <w:lang w:val="nl-NL"/>
            </w:rPr>
          </w:rPrChange>
        </w:rPr>
        <w:t xml:space="preserve">die </w:t>
      </w:r>
      <w:r w:rsidRPr="00E15CDD">
        <w:rPr>
          <w:rPrChange w:id="2778" w:author="Stagair1" w:date="2018-05-08T16:40:00Z">
            <w:rPr>
              <w:lang w:val="nl-NL"/>
            </w:rPr>
          </w:rPrChange>
        </w:rPr>
        <w:t>de administrator heeft opgesteld en gekoppeld aan de verschillende servers en services.</w:t>
      </w:r>
    </w:p>
    <w:p w14:paraId="4C4A25DC" w14:textId="77777777" w:rsidR="00E44810" w:rsidRPr="00E15CDD" w:rsidRDefault="00AC7540" w:rsidP="00A12C6D">
      <w:pPr>
        <w:rPr>
          <w:rPrChange w:id="2779" w:author="Stagair1" w:date="2018-05-08T16:40:00Z">
            <w:rPr>
              <w:lang w:val="nl-NL"/>
            </w:rPr>
          </w:rPrChange>
        </w:rPr>
      </w:pPr>
      <w:r w:rsidRPr="00E15CDD">
        <w:rPr>
          <w:rPrChange w:id="2780" w:author="Stagair1" w:date="2018-05-08T16:40:00Z">
            <w:rPr>
              <w:lang w:val="nl-NL"/>
            </w:rPr>
          </w:rPrChange>
        </w:rPr>
        <w:t xml:space="preserve">Elk type policy in de NetScaler heeft gelijkaardige attributen, </w:t>
      </w:r>
      <w:r w:rsidR="00B50A9F" w:rsidRPr="00E15CDD">
        <w:rPr>
          <w:rPrChange w:id="2781" w:author="Stagair1" w:date="2018-05-08T16:40:00Z">
            <w:rPr>
              <w:lang w:val="nl-NL"/>
            </w:rPr>
          </w:rPrChange>
        </w:rPr>
        <w:t>de verschillen zijn beperkt. Z</w:t>
      </w:r>
      <w:r w:rsidRPr="00E15CDD">
        <w:rPr>
          <w:rPrChange w:id="2782" w:author="Stagair1" w:date="2018-05-08T16:40:00Z">
            <w:rPr>
              <w:lang w:val="nl-NL"/>
            </w:rPr>
          </w:rPrChange>
        </w:rPr>
        <w:t>e worden anders ingevuld</w:t>
      </w:r>
      <w:r w:rsidR="00B50A9F" w:rsidRPr="00E15CDD">
        <w:rPr>
          <w:rPrChange w:id="2783" w:author="Stagair1" w:date="2018-05-08T16:40:00Z">
            <w:rPr>
              <w:lang w:val="nl-NL"/>
            </w:rPr>
          </w:rPrChange>
        </w:rPr>
        <w:t xml:space="preserve"> naar gelang van het doel dat men wilt bereiken</w:t>
      </w:r>
      <w:r w:rsidRPr="00E15CDD">
        <w:rPr>
          <w:rPrChange w:id="2784" w:author="Stagair1" w:date="2018-05-08T16:40:00Z">
            <w:rPr>
              <w:lang w:val="nl-NL"/>
            </w:rPr>
          </w:rPrChange>
        </w:rPr>
        <w:t>. Men kan dus zeggen dat een policy in de NetScaler een algemene structuur volgt, en die ziet er als volgt uit.</w:t>
      </w:r>
    </w:p>
    <w:p w14:paraId="539B4D8D" w14:textId="77777777" w:rsidR="00A12C6D" w:rsidRPr="00E15CDD" w:rsidRDefault="00AC7540" w:rsidP="00A12C6D">
      <w:pPr>
        <w:rPr>
          <w:rPrChange w:id="2785" w:author="Stagair1" w:date="2018-05-08T16:40:00Z">
            <w:rPr>
              <w:lang w:val="nl-NL"/>
            </w:rPr>
          </w:rPrChange>
        </w:rPr>
      </w:pPr>
      <w:r w:rsidRPr="0056094B">
        <w:rPr>
          <w:noProof/>
          <w:lang w:eastAsia="nl-BE"/>
        </w:rPr>
        <w:lastRenderedPageBreak/>
        <w:drawing>
          <wp:inline distT="0" distB="0" distL="0" distR="0" wp14:anchorId="46D79B35" wp14:editId="586A0B42">
            <wp:extent cx="5943600" cy="2709545"/>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943600" cy="2709545"/>
                    </a:xfrm>
                    <a:prstGeom prst="rect">
                      <a:avLst/>
                    </a:prstGeom>
                  </pic:spPr>
                </pic:pic>
              </a:graphicData>
            </a:graphic>
          </wp:inline>
        </w:drawing>
      </w:r>
    </w:p>
    <w:p w14:paraId="07FAF1E4" w14:textId="77777777" w:rsidR="00222348" w:rsidRPr="00E15CDD" w:rsidRDefault="00222348" w:rsidP="00222348">
      <w:pPr>
        <w:pStyle w:val="Bijschrift"/>
        <w:rPr>
          <w:rPrChange w:id="2786" w:author="Stagair1" w:date="2018-05-08T16:40:00Z">
            <w:rPr>
              <w:lang w:val="nl-NL"/>
            </w:rPr>
          </w:rPrChange>
        </w:rPr>
      </w:pPr>
      <w:bookmarkStart w:id="2787" w:name="_Toc509850461"/>
      <w:bookmarkStart w:id="2788" w:name="_Toc512457918"/>
      <w:r w:rsidRPr="00E15CDD">
        <w:rPr>
          <w:rPrChange w:id="2789" w:author="Stagair1" w:date="2018-05-08T16:40:00Z">
            <w:rPr>
              <w:lang w:val="nl-NL"/>
            </w:rPr>
          </w:rPrChange>
        </w:rPr>
        <w:t xml:space="preserve">Figuur </w:t>
      </w:r>
      <w:ins w:id="2790" w:author="Stagair1" w:date="2018-05-08T17:40:00Z">
        <w:r w:rsidR="00060962">
          <w:fldChar w:fldCharType="begin"/>
        </w:r>
        <w:r w:rsidR="00060962">
          <w:instrText xml:space="preserve"> STYLEREF 1 \s </w:instrText>
        </w:r>
      </w:ins>
      <w:r w:rsidR="00060962">
        <w:fldChar w:fldCharType="separate"/>
      </w:r>
      <w:r w:rsidR="00060962">
        <w:rPr>
          <w:noProof/>
        </w:rPr>
        <w:t>4</w:t>
      </w:r>
      <w:ins w:id="279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792" w:author="Stagair1" w:date="2018-05-08T17:40:00Z">
        <w:r w:rsidR="00060962">
          <w:rPr>
            <w:noProof/>
          </w:rPr>
          <w:t>6</w:t>
        </w:r>
        <w:r w:rsidR="00060962">
          <w:fldChar w:fldCharType="end"/>
        </w:r>
      </w:ins>
      <w:del w:id="2793" w:author="Stagair1" w:date="2018-05-08T16:39:00Z">
        <w:r w:rsidR="006463A1" w:rsidRPr="00E15CDD" w:rsidDel="00E15CDD">
          <w:rPr>
            <w:rPrChange w:id="2794" w:author="Stagair1" w:date="2018-05-08T16:40:00Z">
              <w:rPr>
                <w:lang w:val="nl-NL"/>
              </w:rPr>
            </w:rPrChange>
          </w:rPr>
          <w:fldChar w:fldCharType="begin"/>
        </w:r>
        <w:r w:rsidR="006463A1" w:rsidRPr="00E15CDD" w:rsidDel="00E15CDD">
          <w:rPr>
            <w:rPrChange w:id="2795" w:author="Stagair1" w:date="2018-05-08T16:40:00Z">
              <w:rPr>
                <w:lang w:val="nl-NL"/>
              </w:rPr>
            </w:rPrChange>
          </w:rPr>
          <w:delInstrText xml:space="preserve"> STYLEREF 1 \s </w:delInstrText>
        </w:r>
        <w:r w:rsidR="006463A1" w:rsidRPr="00E15CDD" w:rsidDel="00E15CDD">
          <w:rPr>
            <w:rPrChange w:id="2796" w:author="Stagair1" w:date="2018-05-08T16:40:00Z">
              <w:rPr>
                <w:lang w:val="nl-NL"/>
              </w:rPr>
            </w:rPrChange>
          </w:rPr>
          <w:fldChar w:fldCharType="separate"/>
        </w:r>
        <w:r w:rsidR="006463A1" w:rsidRPr="00E15CDD" w:rsidDel="00E15CDD">
          <w:rPr>
            <w:rPrChange w:id="2797" w:author="Stagair1" w:date="2018-05-08T16:40:00Z">
              <w:rPr>
                <w:lang w:val="nl-NL"/>
              </w:rPr>
            </w:rPrChange>
          </w:rPr>
          <w:delText>4</w:delText>
        </w:r>
        <w:r w:rsidR="006463A1" w:rsidRPr="00E15CDD" w:rsidDel="00E15CDD">
          <w:rPr>
            <w:rPrChange w:id="2798" w:author="Stagair1" w:date="2018-05-08T16:40:00Z">
              <w:rPr>
                <w:lang w:val="nl-NL"/>
              </w:rPr>
            </w:rPrChange>
          </w:rPr>
          <w:fldChar w:fldCharType="end"/>
        </w:r>
        <w:r w:rsidR="006463A1" w:rsidRPr="00E15CDD" w:rsidDel="00E15CDD">
          <w:rPr>
            <w:rPrChange w:id="2799" w:author="Stagair1" w:date="2018-05-08T16:40:00Z">
              <w:rPr>
                <w:lang w:val="nl-NL"/>
              </w:rPr>
            </w:rPrChange>
          </w:rPr>
          <w:noBreakHyphen/>
        </w:r>
        <w:r w:rsidR="006463A1" w:rsidRPr="00E15CDD" w:rsidDel="00E15CDD">
          <w:rPr>
            <w:rPrChange w:id="2800" w:author="Stagair1" w:date="2018-05-08T16:40:00Z">
              <w:rPr>
                <w:lang w:val="nl-NL"/>
              </w:rPr>
            </w:rPrChange>
          </w:rPr>
          <w:fldChar w:fldCharType="begin"/>
        </w:r>
        <w:r w:rsidR="006463A1" w:rsidRPr="00E15CDD" w:rsidDel="00E15CDD">
          <w:rPr>
            <w:rPrChange w:id="2801" w:author="Stagair1" w:date="2018-05-08T16:40:00Z">
              <w:rPr>
                <w:lang w:val="nl-NL"/>
              </w:rPr>
            </w:rPrChange>
          </w:rPr>
          <w:delInstrText xml:space="preserve"> SEQ Figuur \* ARABIC \s 1 </w:delInstrText>
        </w:r>
        <w:r w:rsidR="006463A1" w:rsidRPr="00E15CDD" w:rsidDel="00E15CDD">
          <w:rPr>
            <w:rPrChange w:id="2802" w:author="Stagair1" w:date="2018-05-08T16:40:00Z">
              <w:rPr>
                <w:lang w:val="nl-NL"/>
              </w:rPr>
            </w:rPrChange>
          </w:rPr>
          <w:fldChar w:fldCharType="separate"/>
        </w:r>
        <w:r w:rsidR="006463A1" w:rsidRPr="00E15CDD" w:rsidDel="00E15CDD">
          <w:rPr>
            <w:rPrChange w:id="2803" w:author="Stagair1" w:date="2018-05-08T16:40:00Z">
              <w:rPr>
                <w:lang w:val="nl-NL"/>
              </w:rPr>
            </w:rPrChange>
          </w:rPr>
          <w:delText>6</w:delText>
        </w:r>
        <w:r w:rsidR="006463A1" w:rsidRPr="00E15CDD" w:rsidDel="00E15CDD">
          <w:rPr>
            <w:rPrChange w:id="2804" w:author="Stagair1" w:date="2018-05-08T16:40:00Z">
              <w:rPr>
                <w:lang w:val="nl-NL"/>
              </w:rPr>
            </w:rPrChange>
          </w:rPr>
          <w:fldChar w:fldCharType="end"/>
        </w:r>
      </w:del>
      <w:r w:rsidRPr="00E15CDD">
        <w:rPr>
          <w:rPrChange w:id="2805" w:author="Stagair1" w:date="2018-05-08T16:40:00Z">
            <w:rPr>
              <w:lang w:val="nl-NL"/>
            </w:rPr>
          </w:rPrChange>
        </w:rPr>
        <w:t>: Opstellen van een policy in NetScaler.</w:t>
      </w:r>
      <w:bookmarkEnd w:id="2787"/>
      <w:bookmarkEnd w:id="2788"/>
    </w:p>
    <w:p w14:paraId="411E7F3C" w14:textId="77777777" w:rsidR="00AC7540" w:rsidRPr="00E15CDD" w:rsidRDefault="00AC7540" w:rsidP="00AC7540">
      <w:pPr>
        <w:pStyle w:val="Lijstalinea"/>
        <w:numPr>
          <w:ilvl w:val="0"/>
          <w:numId w:val="5"/>
        </w:numPr>
        <w:rPr>
          <w:rPrChange w:id="2806" w:author="Stagair1" w:date="2018-05-08T16:40:00Z">
            <w:rPr>
              <w:lang w:val="nl-NL"/>
            </w:rPr>
          </w:rPrChange>
        </w:rPr>
      </w:pPr>
      <w:r w:rsidRPr="00E15CDD">
        <w:rPr>
          <w:rPrChange w:id="2807" w:author="Stagair1" w:date="2018-05-08T16:40:00Z">
            <w:rPr>
              <w:lang w:val="nl-NL"/>
            </w:rPr>
          </w:rPrChange>
        </w:rPr>
        <w:t>Policy name: De naam die gegeven wordt aan de policy, policies worden gelinkt aan servers/services op basis van hun naam.</w:t>
      </w:r>
    </w:p>
    <w:p w14:paraId="4A03FE9B" w14:textId="77777777" w:rsidR="00AC7540" w:rsidRPr="00E15CDD" w:rsidRDefault="00AC7540" w:rsidP="00AC7540">
      <w:pPr>
        <w:pStyle w:val="Lijstalinea"/>
        <w:numPr>
          <w:ilvl w:val="0"/>
          <w:numId w:val="5"/>
        </w:numPr>
        <w:rPr>
          <w:rPrChange w:id="2808" w:author="Stagair1" w:date="2018-05-08T16:40:00Z">
            <w:rPr>
              <w:lang w:val="nl-NL"/>
            </w:rPr>
          </w:rPrChange>
        </w:rPr>
      </w:pPr>
      <w:r w:rsidRPr="00E15CDD">
        <w:rPr>
          <w:rPrChange w:id="2809" w:author="Stagair1" w:date="2018-05-08T16:40:00Z">
            <w:rPr>
              <w:lang w:val="nl-NL"/>
            </w:rPr>
          </w:rPrChange>
        </w:rPr>
        <w:t xml:space="preserve">Action: </w:t>
      </w:r>
      <w:r w:rsidRPr="00E15CDD">
        <w:rPr>
          <w:b/>
          <w:rPrChange w:id="2810" w:author="Stagair1" w:date="2018-05-08T16:40:00Z">
            <w:rPr>
              <w:b/>
              <w:lang w:val="nl-NL"/>
            </w:rPr>
          </w:rPrChange>
        </w:rPr>
        <w:t>Wat</w:t>
      </w:r>
      <w:r w:rsidRPr="00E15CDD">
        <w:rPr>
          <w:rPrChange w:id="2811" w:author="Stagair1" w:date="2018-05-08T16:40:00Z">
            <w:rPr>
              <w:lang w:val="nl-NL"/>
            </w:rPr>
          </w:rPrChange>
        </w:rPr>
        <w:t xml:space="preserve"> er gedaan moet worden indien het</w:t>
      </w:r>
      <w:r w:rsidR="00B32A3E" w:rsidRPr="00E15CDD">
        <w:rPr>
          <w:rPrChange w:id="2812" w:author="Stagair1" w:date="2018-05-08T16:40:00Z">
            <w:rPr>
              <w:lang w:val="nl-NL"/>
            </w:rPr>
          </w:rPrChange>
        </w:rPr>
        <w:t xml:space="preserve"> de</w:t>
      </w:r>
      <w:r w:rsidRPr="00E15CDD">
        <w:rPr>
          <w:rPrChange w:id="2813" w:author="Stagair1" w:date="2018-05-08T16:40:00Z">
            <w:rPr>
              <w:lang w:val="nl-NL"/>
            </w:rPr>
          </w:rPrChange>
        </w:rPr>
        <w:t xml:space="preserve"> policy matcht. Dit is de echte actieve inhoudt van de policy, de actie die ondernomen wordt.</w:t>
      </w:r>
    </w:p>
    <w:p w14:paraId="164B6A09" w14:textId="77777777" w:rsidR="00AC7540" w:rsidRPr="00E15CDD" w:rsidRDefault="00AC7540" w:rsidP="00AC7540">
      <w:pPr>
        <w:pStyle w:val="Lijstalinea"/>
        <w:numPr>
          <w:ilvl w:val="0"/>
          <w:numId w:val="5"/>
        </w:numPr>
        <w:rPr>
          <w:rPrChange w:id="2814" w:author="Stagair1" w:date="2018-05-08T16:40:00Z">
            <w:rPr>
              <w:lang w:val="nl-NL"/>
            </w:rPr>
          </w:rPrChange>
        </w:rPr>
      </w:pPr>
      <w:r w:rsidRPr="00E15CDD">
        <w:rPr>
          <w:rPrChange w:id="2815" w:author="Stagair1" w:date="2018-05-08T16:40:00Z">
            <w:rPr>
              <w:lang w:val="nl-NL"/>
            </w:rPr>
          </w:rPrChange>
        </w:rPr>
        <w:t xml:space="preserve">Extra (speciale) </w:t>
      </w:r>
      <w:del w:id="2816" w:author="Stagair1" w:date="2018-05-08T15:19:00Z">
        <w:r w:rsidRPr="00E15CDD" w:rsidDel="000401FC">
          <w:rPr>
            <w:rPrChange w:id="2817" w:author="Stagair1" w:date="2018-05-08T16:40:00Z">
              <w:rPr>
                <w:lang w:val="nl-NL"/>
              </w:rPr>
            </w:rPrChange>
          </w:rPr>
          <w:delText>Actions</w:delText>
        </w:r>
      </w:del>
      <w:ins w:id="2818" w:author="Stagair1" w:date="2018-05-08T15:19:00Z">
        <w:r w:rsidR="000401FC" w:rsidRPr="00E15CDD">
          <w:rPr>
            <w:rPrChange w:id="2819" w:author="Stagair1" w:date="2018-05-08T16:40:00Z">
              <w:rPr>
                <w:lang w:val="nl-NL"/>
              </w:rPr>
            </w:rPrChange>
          </w:rPr>
          <w:t>acties</w:t>
        </w:r>
      </w:ins>
      <w:r w:rsidRPr="00E15CDD">
        <w:rPr>
          <w:rPrChange w:id="2820" w:author="Stagair1" w:date="2018-05-08T16:40:00Z">
            <w:rPr>
              <w:lang w:val="nl-NL"/>
            </w:rPr>
          </w:rPrChange>
        </w:rPr>
        <w:t>.</w:t>
      </w:r>
    </w:p>
    <w:p w14:paraId="662F9A0F" w14:textId="77777777" w:rsidR="00AC7540" w:rsidRPr="00E15CDD" w:rsidRDefault="00AC7540" w:rsidP="00AC7540">
      <w:pPr>
        <w:pStyle w:val="Lijstalinea"/>
        <w:numPr>
          <w:ilvl w:val="0"/>
          <w:numId w:val="5"/>
        </w:numPr>
        <w:rPr>
          <w:rPrChange w:id="2821" w:author="Stagair1" w:date="2018-05-08T16:40:00Z">
            <w:rPr>
              <w:lang w:val="nl-NL"/>
            </w:rPr>
          </w:rPrChange>
        </w:rPr>
      </w:pPr>
      <w:r w:rsidRPr="00E15CDD">
        <w:rPr>
          <w:rPrChange w:id="2822" w:author="Stagair1" w:date="2018-05-08T16:40:00Z">
            <w:rPr>
              <w:lang w:val="nl-NL"/>
            </w:rPr>
          </w:rPrChange>
        </w:rPr>
        <w:t xml:space="preserve">Expression: Dit toont aan </w:t>
      </w:r>
      <w:r w:rsidRPr="00E15CDD">
        <w:rPr>
          <w:b/>
          <w:rPrChange w:id="2823" w:author="Stagair1" w:date="2018-05-08T16:40:00Z">
            <w:rPr>
              <w:b/>
              <w:lang w:val="nl-NL"/>
            </w:rPr>
          </w:rPrChange>
        </w:rPr>
        <w:t>wanneer</w:t>
      </w:r>
      <w:r w:rsidRPr="00E15CDD">
        <w:rPr>
          <w:rPrChange w:id="2824" w:author="Stagair1" w:date="2018-05-08T16:40:00Z">
            <w:rPr>
              <w:lang w:val="nl-NL"/>
            </w:rPr>
          </w:rPrChange>
        </w:rPr>
        <w:t xml:space="preserve"> de policy matcht met het verkeer en de actie mag uitgevoerd worden.</w:t>
      </w:r>
    </w:p>
    <w:p w14:paraId="4B361388" w14:textId="77777777" w:rsidR="00A12C6D" w:rsidRPr="00E15CDD" w:rsidRDefault="00A12C6D" w:rsidP="00A12C6D">
      <w:pPr>
        <w:rPr>
          <w:rPrChange w:id="2825" w:author="Stagair1" w:date="2018-05-08T16:40:00Z">
            <w:rPr>
              <w:lang w:val="nl-NL"/>
            </w:rPr>
          </w:rPrChange>
        </w:rPr>
      </w:pPr>
    </w:p>
    <w:p w14:paraId="74981953" w14:textId="77777777" w:rsidR="00A12C6D" w:rsidRPr="00E15CDD" w:rsidRDefault="00A07E0F" w:rsidP="000824C2">
      <w:pPr>
        <w:pStyle w:val="Kop3"/>
        <w:rPr>
          <w:rPrChange w:id="2826" w:author="Stagair1" w:date="2018-05-08T16:40:00Z">
            <w:rPr>
              <w:lang w:val="nl-NL"/>
            </w:rPr>
          </w:rPrChange>
        </w:rPr>
      </w:pPr>
      <w:bookmarkStart w:id="2827" w:name="_Toc509827086"/>
      <w:bookmarkStart w:id="2828" w:name="_Toc512841433"/>
      <w:r w:rsidRPr="00E15CDD">
        <w:rPr>
          <w:rPrChange w:id="2829" w:author="Stagair1" w:date="2018-05-08T16:40:00Z">
            <w:rPr>
              <w:lang w:val="nl-NL"/>
            </w:rPr>
          </w:rPrChange>
        </w:rPr>
        <w:t>High a</w:t>
      </w:r>
      <w:r w:rsidR="00A12C6D" w:rsidRPr="00E15CDD">
        <w:rPr>
          <w:rPrChange w:id="2830" w:author="Stagair1" w:date="2018-05-08T16:40:00Z">
            <w:rPr>
              <w:lang w:val="nl-NL"/>
            </w:rPr>
          </w:rPrChange>
        </w:rPr>
        <w:t>vailability</w:t>
      </w:r>
      <w:bookmarkEnd w:id="2827"/>
      <w:bookmarkEnd w:id="2828"/>
    </w:p>
    <w:p w14:paraId="0A108BF4" w14:textId="77777777" w:rsidR="00614E9E" w:rsidRPr="00E15CDD" w:rsidRDefault="00A07E0F" w:rsidP="00333A5B">
      <w:pPr>
        <w:rPr>
          <w:rPrChange w:id="2831" w:author="Stagair1" w:date="2018-05-08T16:40:00Z">
            <w:rPr>
              <w:lang w:val="nl-NL"/>
            </w:rPr>
          </w:rPrChange>
        </w:rPr>
      </w:pPr>
      <w:r w:rsidRPr="00E15CDD">
        <w:rPr>
          <w:rPrChange w:id="2832" w:author="Stagair1" w:date="2018-05-08T16:40:00Z">
            <w:rPr>
              <w:lang w:val="nl-NL"/>
            </w:rPr>
          </w:rPrChange>
        </w:rPr>
        <w:t>High a</w:t>
      </w:r>
      <w:r w:rsidR="00A42CA3" w:rsidRPr="00E15CDD">
        <w:rPr>
          <w:rPrChange w:id="2833" w:author="Stagair1" w:date="2018-05-08T16:40:00Z">
            <w:rPr>
              <w:lang w:val="nl-NL"/>
            </w:rPr>
          </w:rPrChange>
        </w:rPr>
        <w:t xml:space="preserve">vailability (HA) is een begrip dat steeds meer gebruikt wordt en waar steeds meer naar gestreefd wordt. Wanneer over HA gesproken wordt, bedoelt men dat een opstelling actief en online moet blijven wat er ook gebeurd. M.a.w. is het de bedoeling dat de opstelling, alsook alle gevoelige componenten binnen de opstelling, ontdubbeld worden zodat het uitvallen van eender welke component geen impact heeft op prestaties van de volledige opstelling. Natuurlijk heeft elke opstelling zo zijn beperkingen, men kan nooit 100% zeker zijn dat een opstelling blijft werken ongeacht de rampen die zich voordoen. Het is wel zo dat er tegenwoordig enorm veel moeite gedaan wordt </w:t>
      </w:r>
      <w:r w:rsidR="009832EB" w:rsidRPr="00E15CDD">
        <w:rPr>
          <w:rPrChange w:id="2834" w:author="Stagair1" w:date="2018-05-08T16:40:00Z">
            <w:rPr>
              <w:lang w:val="nl-NL"/>
            </w:rPr>
          </w:rPrChange>
        </w:rPr>
        <w:t xml:space="preserve">en geld besteed wordt aan het creëren van een redundante HA-opstelling. Zo zullen grote bedrijven zelfs hun volledige ICT-infrastructuur ontdubbelen over verschillende locaties op aarde, zodat </w:t>
      </w:r>
      <w:r w:rsidR="0057312D" w:rsidRPr="00E15CDD">
        <w:rPr>
          <w:rPrChange w:id="2835" w:author="Stagair1" w:date="2018-05-08T16:40:00Z">
            <w:rPr>
              <w:lang w:val="nl-NL"/>
            </w:rPr>
          </w:rPrChange>
        </w:rPr>
        <w:t xml:space="preserve">zelfs </w:t>
      </w:r>
      <w:r w:rsidR="009832EB" w:rsidRPr="00E15CDD">
        <w:rPr>
          <w:rPrChange w:id="2836" w:author="Stagair1" w:date="2018-05-08T16:40:00Z">
            <w:rPr>
              <w:lang w:val="nl-NL"/>
            </w:rPr>
          </w:rPrChange>
        </w:rPr>
        <w:t xml:space="preserve">natuurrampen geen desastreuze gevolgen zouden hebben voor de uptime. </w:t>
      </w:r>
    </w:p>
    <w:p w14:paraId="37D5BA6D" w14:textId="77777777" w:rsidR="00333A5B" w:rsidRPr="00E15CDD" w:rsidRDefault="009832EB" w:rsidP="00333A5B">
      <w:pPr>
        <w:rPr>
          <w:rPrChange w:id="2837" w:author="Stagair1" w:date="2018-05-08T16:40:00Z">
            <w:rPr>
              <w:lang w:val="nl-NL"/>
            </w:rPr>
          </w:rPrChange>
        </w:rPr>
      </w:pPr>
      <w:r w:rsidRPr="00E15CDD">
        <w:rPr>
          <w:rPrChange w:id="2838" w:author="Stagair1" w:date="2018-05-08T16:40:00Z">
            <w:rPr>
              <w:lang w:val="nl-NL"/>
            </w:rPr>
          </w:rPrChange>
        </w:rPr>
        <w:t xml:space="preserve">Mijn opstelling zal ook zo redundant mogelijk gemaakt worden, rekening houdend met de beperkingen in tijd en geld, maar dat is een extra doelstelling voor op het einde </w:t>
      </w:r>
      <w:r w:rsidR="00B32A3E" w:rsidRPr="00E15CDD">
        <w:rPr>
          <w:rPrChange w:id="2839" w:author="Stagair1" w:date="2018-05-08T16:40:00Z">
            <w:rPr>
              <w:lang w:val="nl-NL"/>
            </w:rPr>
          </w:rPrChange>
        </w:rPr>
        <w:t>eens</w:t>
      </w:r>
      <w:r w:rsidRPr="00E15CDD">
        <w:rPr>
          <w:rPrChange w:id="2840" w:author="Stagair1" w:date="2018-05-08T16:40:00Z">
            <w:rPr>
              <w:lang w:val="nl-NL"/>
            </w:rPr>
          </w:rPrChange>
        </w:rPr>
        <w:t xml:space="preserve"> de proef af is.</w:t>
      </w:r>
      <w:r w:rsidR="00614E9E" w:rsidRPr="00E15CDD">
        <w:rPr>
          <w:rPrChange w:id="2841" w:author="Stagair1" w:date="2018-05-08T16:40:00Z">
            <w:rPr>
              <w:lang w:val="nl-NL"/>
            </w:rPr>
          </w:rPrChange>
        </w:rPr>
        <w:t xml:space="preserve"> Daarbij zou het de moeite waard</w:t>
      </w:r>
      <w:r w:rsidR="00AB108E" w:rsidRPr="00E15CDD">
        <w:rPr>
          <w:rPrChange w:id="2842" w:author="Stagair1" w:date="2018-05-08T16:40:00Z">
            <w:rPr>
              <w:lang w:val="nl-NL"/>
            </w:rPr>
          </w:rPrChange>
        </w:rPr>
        <w:t xml:space="preserve"> zijn om StorageZone Controller en eventueel ook</w:t>
      </w:r>
      <w:r w:rsidR="00614E9E" w:rsidRPr="00E15CDD">
        <w:rPr>
          <w:rPrChange w:id="2843" w:author="Stagair1" w:date="2018-05-08T16:40:00Z">
            <w:rPr>
              <w:lang w:val="nl-NL"/>
            </w:rPr>
          </w:rPrChange>
        </w:rPr>
        <w:t xml:space="preserve"> NetScaler te ontdubbelen.</w:t>
      </w:r>
    </w:p>
    <w:p w14:paraId="1D5DB693" w14:textId="77777777" w:rsidR="00333A5B" w:rsidRPr="00E15CDD" w:rsidRDefault="00333A5B" w:rsidP="00333A5B">
      <w:pPr>
        <w:rPr>
          <w:rPrChange w:id="2844" w:author="Stagair1" w:date="2018-05-08T16:40:00Z">
            <w:rPr>
              <w:lang w:val="nl-NL"/>
            </w:rPr>
          </w:rPrChange>
        </w:rPr>
      </w:pPr>
    </w:p>
    <w:p w14:paraId="2F31EA1D" w14:textId="77777777" w:rsidR="00333A5B" w:rsidRPr="00E15CDD" w:rsidRDefault="00333A5B" w:rsidP="00333A5B">
      <w:pPr>
        <w:rPr>
          <w:rPrChange w:id="2845" w:author="Stagair1" w:date="2018-05-08T16:40:00Z">
            <w:rPr>
              <w:lang w:val="nl-NL"/>
            </w:rPr>
          </w:rPrChange>
        </w:rPr>
      </w:pPr>
    </w:p>
    <w:p w14:paraId="28EF23AB" w14:textId="77777777" w:rsidR="00333A5B" w:rsidRDefault="00A12C6D" w:rsidP="000824C2">
      <w:pPr>
        <w:pStyle w:val="Kop2"/>
        <w:rPr>
          <w:ins w:id="2846" w:author="Stagair1" w:date="2018-05-09T08:44:00Z"/>
        </w:rPr>
      </w:pPr>
      <w:bookmarkStart w:id="2847" w:name="_Toc509827087"/>
      <w:bookmarkStart w:id="2848" w:name="_Ref509828608"/>
      <w:bookmarkStart w:id="2849" w:name="_Toc512841434"/>
      <w:r w:rsidRPr="00E15CDD">
        <w:rPr>
          <w:rPrChange w:id="2850" w:author="Stagair1" w:date="2018-05-08T16:40:00Z">
            <w:rPr>
              <w:lang w:val="nl-NL"/>
            </w:rPr>
          </w:rPrChange>
        </w:rPr>
        <w:t>A</w:t>
      </w:r>
      <w:r w:rsidR="00333A5B" w:rsidRPr="00E15CDD">
        <w:rPr>
          <w:rPrChange w:id="2851" w:author="Stagair1" w:date="2018-05-08T16:40:00Z">
            <w:rPr>
              <w:lang w:val="nl-NL"/>
            </w:rPr>
          </w:rPrChange>
        </w:rPr>
        <w:t>uthenticatie</w:t>
      </w:r>
      <w:bookmarkEnd w:id="2847"/>
      <w:bookmarkEnd w:id="2848"/>
      <w:bookmarkEnd w:id="2849"/>
    </w:p>
    <w:p w14:paraId="79381562" w14:textId="77777777" w:rsidR="00F3370A" w:rsidRPr="00F3370A" w:rsidRDefault="00F3370A">
      <w:pPr>
        <w:rPr>
          <w:rPrChange w:id="2852" w:author="Stagair1" w:date="2018-05-09T08:44:00Z">
            <w:rPr>
              <w:lang w:val="nl-NL"/>
            </w:rPr>
          </w:rPrChange>
        </w:rPr>
        <w:pPrChange w:id="2853" w:author="Stagair1" w:date="2018-05-09T08:44:00Z">
          <w:pPr>
            <w:pStyle w:val="Kop2"/>
          </w:pPr>
        </w:pPrChange>
      </w:pPr>
    </w:p>
    <w:p w14:paraId="77994EA1" w14:textId="77777777" w:rsidR="00333A5B" w:rsidRPr="00E15CDD" w:rsidRDefault="00BA4A40" w:rsidP="00333A5B">
      <w:pPr>
        <w:rPr>
          <w:rPrChange w:id="2854" w:author="Stagair1" w:date="2018-05-08T16:40:00Z">
            <w:rPr>
              <w:lang w:val="nl-NL"/>
            </w:rPr>
          </w:rPrChange>
        </w:rPr>
      </w:pPr>
      <w:r w:rsidRPr="00E15CDD">
        <w:rPr>
          <w:rPrChange w:id="2855" w:author="Stagair1" w:date="2018-05-08T16:40:00Z">
            <w:rPr>
              <w:lang w:val="nl-NL"/>
            </w:rPr>
          </w:rPrChange>
        </w:rPr>
        <w:lastRenderedPageBreak/>
        <w:t>Zoa</w:t>
      </w:r>
      <w:r w:rsidR="005308BD" w:rsidRPr="00E15CDD">
        <w:rPr>
          <w:rPrChange w:id="2856" w:author="Stagair1" w:date="2018-05-08T16:40:00Z">
            <w:rPr>
              <w:lang w:val="nl-NL"/>
            </w:rPr>
          </w:rPrChange>
        </w:rPr>
        <w:t xml:space="preserve">ls eerder vernoemd in </w:t>
      </w:r>
      <w:r w:rsidR="005308BD" w:rsidRPr="00E15CDD">
        <w:rPr>
          <w:rPrChange w:id="2857" w:author="Stagair1" w:date="2018-05-08T16:40:00Z">
            <w:rPr>
              <w:lang w:val="nl-NL"/>
            </w:rPr>
          </w:rPrChange>
        </w:rPr>
        <w:fldChar w:fldCharType="begin"/>
      </w:r>
      <w:r w:rsidR="005308BD" w:rsidRPr="00E15CDD">
        <w:rPr>
          <w:rPrChange w:id="2858" w:author="Stagair1" w:date="2018-05-08T16:40:00Z">
            <w:rPr>
              <w:lang w:val="nl-NL"/>
            </w:rPr>
          </w:rPrChange>
        </w:rPr>
        <w:instrText xml:space="preserve"> REF _Ref509828818 \w \h </w:instrText>
      </w:r>
      <w:r w:rsidR="005308BD" w:rsidRPr="00E15CDD">
        <w:rPr>
          <w:rPrChange w:id="2859" w:author="Stagair1" w:date="2018-05-08T16:40:00Z">
            <w:rPr/>
          </w:rPrChange>
        </w:rPr>
      </w:r>
      <w:r w:rsidR="005308BD" w:rsidRPr="00E15CDD">
        <w:rPr>
          <w:rPrChange w:id="2860" w:author="Stagair1" w:date="2018-05-08T16:40:00Z">
            <w:rPr>
              <w:lang w:val="nl-NL"/>
            </w:rPr>
          </w:rPrChange>
        </w:rPr>
        <w:fldChar w:fldCharType="separate"/>
      </w:r>
      <w:r w:rsidR="005308BD" w:rsidRPr="00E15CDD">
        <w:rPr>
          <w:rPrChange w:id="2861" w:author="Stagair1" w:date="2018-05-08T16:40:00Z">
            <w:rPr>
              <w:lang w:val="nl-NL"/>
            </w:rPr>
          </w:rPrChange>
        </w:rPr>
        <w:t>4.2.6.3</w:t>
      </w:r>
      <w:r w:rsidR="005308BD" w:rsidRPr="00E15CDD">
        <w:rPr>
          <w:rPrChange w:id="2862" w:author="Stagair1" w:date="2018-05-08T16:40:00Z">
            <w:rPr>
              <w:lang w:val="nl-NL"/>
            </w:rPr>
          </w:rPrChange>
        </w:rPr>
        <w:fldChar w:fldCharType="end"/>
      </w:r>
      <w:r w:rsidR="005308BD" w:rsidRPr="00E15CDD">
        <w:rPr>
          <w:rPrChange w:id="2863" w:author="Stagair1" w:date="2018-05-08T16:40:00Z">
            <w:rPr>
              <w:lang w:val="nl-NL"/>
            </w:rPr>
          </w:rPrChange>
        </w:rPr>
        <w:t xml:space="preserve"> </w:t>
      </w:r>
      <w:r w:rsidRPr="00E15CDD">
        <w:rPr>
          <w:rPrChange w:id="2864" w:author="Stagair1" w:date="2018-05-08T16:40:00Z">
            <w:rPr>
              <w:lang w:val="nl-NL"/>
            </w:rPr>
          </w:rPrChange>
        </w:rPr>
        <w:t xml:space="preserve">is authenticatie een belangrijke functie van de AAA-server in deze opstelling. Veel tijd zal dan ook gespendeerd worden aan het implementeren van een goede authenticatie. Daarom was het goed om hier extra vooronderzoek naar te doen. </w:t>
      </w:r>
      <w:r w:rsidR="00B50A9F" w:rsidRPr="00E15CDD">
        <w:rPr>
          <w:rPrChange w:id="2865" w:author="Stagair1" w:date="2018-05-08T16:40:00Z">
            <w:rPr>
              <w:lang w:val="nl-NL"/>
            </w:rPr>
          </w:rPrChange>
        </w:rPr>
        <w:t>D</w:t>
      </w:r>
      <w:r w:rsidRPr="00E15CDD">
        <w:rPr>
          <w:rPrChange w:id="2866" w:author="Stagair1" w:date="2018-05-08T16:40:00Z">
            <w:rPr>
              <w:lang w:val="nl-NL"/>
            </w:rPr>
          </w:rPrChange>
        </w:rPr>
        <w:t xml:space="preserve">it onderwerp </w:t>
      </w:r>
      <w:r w:rsidR="00B50A9F" w:rsidRPr="00E15CDD">
        <w:rPr>
          <w:rPrChange w:id="2867" w:author="Stagair1" w:date="2018-05-08T16:40:00Z">
            <w:rPr>
              <w:lang w:val="nl-NL"/>
            </w:rPr>
          </w:rPrChange>
        </w:rPr>
        <w:t xml:space="preserve">hoort </w:t>
      </w:r>
      <w:r w:rsidRPr="00E15CDD">
        <w:rPr>
          <w:rPrChange w:id="2868" w:author="Stagair1" w:date="2018-05-08T16:40:00Z">
            <w:rPr>
              <w:lang w:val="nl-NL"/>
            </w:rPr>
          </w:rPrChange>
        </w:rPr>
        <w:t>bij de beveiliging van de opstelling en dat is in een bedrijfsomgeving dan ook een superbelangrijke factor die steeds op punt moet staan.</w:t>
      </w:r>
      <w:del w:id="2869" w:author="Stagair1" w:date="2018-05-08T16:17:00Z">
        <w:r w:rsidRPr="00E15CDD" w:rsidDel="00C54DC8">
          <w:rPr>
            <w:rPrChange w:id="2870" w:author="Stagair1" w:date="2018-05-08T16:40:00Z">
              <w:rPr>
                <w:lang w:val="nl-NL"/>
              </w:rPr>
            </w:rPrChange>
          </w:rPr>
          <w:delText xml:space="preserve"> In de authenticatie voor deze opstelling worden 2 belangrijke zaken verwerkt, enerzijds de AD-gegevens en anderzijds het SSO-</w:delText>
        </w:r>
        <w:r w:rsidR="009E47E4" w:rsidRPr="00E15CDD" w:rsidDel="00C54DC8">
          <w:rPr>
            <w:rPrChange w:id="2871" w:author="Stagair1" w:date="2018-05-08T16:40:00Z">
              <w:rPr>
                <w:lang w:val="nl-NL"/>
              </w:rPr>
            </w:rPrChange>
          </w:rPr>
          <w:delText>framework</w:delText>
        </w:r>
        <w:r w:rsidRPr="00E15CDD" w:rsidDel="00C54DC8">
          <w:rPr>
            <w:rPrChange w:id="2872" w:author="Stagair1" w:date="2018-05-08T16:40:00Z">
              <w:rPr>
                <w:lang w:val="nl-NL"/>
              </w:rPr>
            </w:rPrChange>
          </w:rPr>
          <w:delText>.</w:delText>
        </w:r>
      </w:del>
    </w:p>
    <w:p w14:paraId="4F6A6468" w14:textId="77777777" w:rsidR="00626D06" w:rsidRPr="00E15CDD" w:rsidRDefault="00626D06" w:rsidP="00626D06">
      <w:pPr>
        <w:rPr>
          <w:rPrChange w:id="2873" w:author="Stagair1" w:date="2018-05-08T16:40:00Z">
            <w:rPr>
              <w:lang w:val="nl-NL"/>
            </w:rPr>
          </w:rPrChange>
        </w:rPr>
      </w:pPr>
      <w:r w:rsidRPr="00E15CDD">
        <w:rPr>
          <w:rPrChange w:id="2874" w:author="Stagair1" w:date="2018-05-08T16:40:00Z">
            <w:rPr>
              <w:lang w:val="nl-NL"/>
            </w:rPr>
          </w:rPrChange>
        </w:rPr>
        <w:t xml:space="preserve">In een bedrijfsomgeving is het zeker aangeraden om de werknemers zo weinig mogelijk accounts te laten creëren zodat ze </w:t>
      </w:r>
      <w:del w:id="2875" w:author="Stagair1" w:date="2018-05-08T16:18:00Z">
        <w:r w:rsidRPr="00E15CDD" w:rsidDel="00C54DC8">
          <w:rPr>
            <w:rPrChange w:id="2876" w:author="Stagair1" w:date="2018-05-08T16:40:00Z">
              <w:rPr>
                <w:lang w:val="nl-NL"/>
              </w:rPr>
            </w:rPrChange>
          </w:rPr>
          <w:delText xml:space="preserve">zo </w:delText>
        </w:r>
      </w:del>
      <w:r w:rsidRPr="00E15CDD">
        <w:rPr>
          <w:rPrChange w:id="2877" w:author="Stagair1" w:date="2018-05-08T16:40:00Z">
            <w:rPr>
              <w:lang w:val="nl-NL"/>
            </w:rPr>
          </w:rPrChange>
        </w:rPr>
        <w:t xml:space="preserve">weinig </w:t>
      </w:r>
      <w:del w:id="2878" w:author="Stagair1" w:date="2018-05-08T16:18:00Z">
        <w:r w:rsidRPr="00E15CDD" w:rsidDel="00C54DC8">
          <w:rPr>
            <w:rPrChange w:id="2879" w:author="Stagair1" w:date="2018-05-08T16:40:00Z">
              <w:rPr>
                <w:lang w:val="nl-NL"/>
              </w:rPr>
            </w:rPrChange>
          </w:rPr>
          <w:delText xml:space="preserve">mogelijk </w:delText>
        </w:r>
      </w:del>
      <w:r w:rsidRPr="00E15CDD">
        <w:rPr>
          <w:rPrChange w:id="2880" w:author="Stagair1" w:date="2018-05-08T16:40:00Z">
            <w:rPr>
              <w:lang w:val="nl-NL"/>
            </w:rPr>
          </w:rPrChange>
        </w:rPr>
        <w:t xml:space="preserve">wachtwoorden moeten onthouden. Op die manier zullen ze ook een moeilijker wachtwoord kiezen. Bovendien zijn er veel </w:t>
      </w:r>
      <w:del w:id="2881" w:author="Stagair1" w:date="2018-05-08T16:20:00Z">
        <w:r w:rsidRPr="00E15CDD" w:rsidDel="002B6D89">
          <w:rPr>
            <w:rPrChange w:id="2882" w:author="Stagair1" w:date="2018-05-08T16:40:00Z">
              <w:rPr>
                <w:lang w:val="nl-NL"/>
              </w:rPr>
            </w:rPrChange>
          </w:rPr>
          <w:delText>accounts</w:delText>
        </w:r>
      </w:del>
      <w:r w:rsidRPr="00E15CDD">
        <w:rPr>
          <w:rPrChange w:id="2883" w:author="Stagair1" w:date="2018-05-08T16:40:00Z">
            <w:rPr>
              <w:lang w:val="nl-NL"/>
            </w:rPr>
          </w:rPrChange>
        </w:rPr>
        <w:t>policies in een AD-domein dat de gebruikers daartoe verplichten. Het zou dus ideaal zijn moesten deze AD-accounts gebruikt kunnen worden om aan te melden wanneer een gebruiker data opvraagt uit de StorageZone. Dit zou de situatie voor hun veel efficiënter en gemakkelijker maken.</w:t>
      </w:r>
    </w:p>
    <w:p w14:paraId="3F9AD59A" w14:textId="77777777" w:rsidR="009832EB" w:rsidRPr="00E15CDD" w:rsidRDefault="009832EB" w:rsidP="00333A5B">
      <w:pPr>
        <w:rPr>
          <w:rPrChange w:id="2884" w:author="Stagair1" w:date="2018-05-08T16:40:00Z">
            <w:rPr>
              <w:lang w:val="nl-NL"/>
            </w:rPr>
          </w:rPrChange>
        </w:rPr>
      </w:pPr>
    </w:p>
    <w:p w14:paraId="32015D66" w14:textId="77777777" w:rsidR="00A12C6D" w:rsidRPr="00E15CDD" w:rsidRDefault="00A12C6D" w:rsidP="000824C2">
      <w:pPr>
        <w:pStyle w:val="Kop3"/>
        <w:rPr>
          <w:rPrChange w:id="2885" w:author="Stagair1" w:date="2018-05-08T16:40:00Z">
            <w:rPr>
              <w:lang w:val="nl-NL"/>
            </w:rPr>
          </w:rPrChange>
        </w:rPr>
      </w:pPr>
      <w:bookmarkStart w:id="2886" w:name="_Toc509827088"/>
      <w:bookmarkStart w:id="2887" w:name="_Toc512841435"/>
      <w:bookmarkStart w:id="2888" w:name="_Ref513563172"/>
      <w:r w:rsidRPr="00E15CDD">
        <w:rPr>
          <w:rPrChange w:id="2889" w:author="Stagair1" w:date="2018-05-08T16:40:00Z">
            <w:rPr>
              <w:lang w:val="nl-NL"/>
            </w:rPr>
          </w:rPrChange>
        </w:rPr>
        <w:t>AD-integratie</w:t>
      </w:r>
      <w:bookmarkEnd w:id="2886"/>
      <w:bookmarkEnd w:id="2887"/>
      <w:bookmarkEnd w:id="2888"/>
    </w:p>
    <w:p w14:paraId="7968CD78" w14:textId="77777777" w:rsidR="005B5FA9" w:rsidRPr="00E15CDD" w:rsidRDefault="005B5FA9" w:rsidP="00A12C6D">
      <w:pPr>
        <w:rPr>
          <w:rPrChange w:id="2890" w:author="Stagair1" w:date="2018-05-08T16:40:00Z">
            <w:rPr>
              <w:lang w:val="nl-NL"/>
            </w:rPr>
          </w:rPrChange>
        </w:rPr>
      </w:pPr>
      <w:r w:rsidRPr="00E15CDD">
        <w:rPr>
          <w:rPrChange w:id="2891" w:author="Stagair1" w:date="2018-05-08T16:40:00Z">
            <w:rPr>
              <w:lang w:val="nl-NL"/>
            </w:rPr>
          </w:rPrChange>
        </w:rPr>
        <w:t xml:space="preserve">NetScaler geeft de mogelijkheid voor het aanmaken van </w:t>
      </w:r>
      <w:r w:rsidR="00DF257A" w:rsidRPr="00E15CDD">
        <w:rPr>
          <w:rPrChange w:id="2892" w:author="Stagair1" w:date="2018-05-08T16:40:00Z">
            <w:rPr>
              <w:lang w:val="nl-NL"/>
            </w:rPr>
          </w:rPrChange>
        </w:rPr>
        <w:t>Lightweight Directory Access Protocol (</w:t>
      </w:r>
      <w:r w:rsidRPr="00E15CDD">
        <w:rPr>
          <w:rPrChange w:id="2893" w:author="Stagair1" w:date="2018-05-08T16:40:00Z">
            <w:rPr>
              <w:lang w:val="nl-NL"/>
            </w:rPr>
          </w:rPrChange>
        </w:rPr>
        <w:t>LDAP</w:t>
      </w:r>
      <w:r w:rsidR="00DF257A" w:rsidRPr="00E15CDD">
        <w:rPr>
          <w:rPrChange w:id="2894" w:author="Stagair1" w:date="2018-05-08T16:40:00Z">
            <w:rPr>
              <w:lang w:val="nl-NL"/>
            </w:rPr>
          </w:rPrChange>
        </w:rPr>
        <w:t>)</w:t>
      </w:r>
      <w:r w:rsidRPr="00E15CDD">
        <w:rPr>
          <w:rPrChange w:id="2895" w:author="Stagair1" w:date="2018-05-08T16:40:00Z">
            <w:rPr>
              <w:lang w:val="nl-NL"/>
            </w:rPr>
          </w:rPrChange>
        </w:rPr>
        <w:t xml:space="preserve"> policies dat, indien goed geïmplementeerd, de mogelijkheid geeft om aan te melden met AD-credentials bij het opvragen van data uit de StorageZone. Het is dus mogelijk om AD te integreren in een setup zoals deze dat gebruik maakt van een NetScaler.</w:t>
      </w:r>
      <w:r w:rsidR="00902545" w:rsidRPr="00E15CDD">
        <w:rPr>
          <w:rPrChange w:id="2896" w:author="Stagair1" w:date="2018-05-08T16:40:00Z">
            <w:rPr>
              <w:lang w:val="nl-NL"/>
            </w:rPr>
          </w:rPrChange>
        </w:rPr>
        <w:t xml:space="preserve"> </w:t>
      </w:r>
      <w:sdt>
        <w:sdtPr>
          <w:id w:val="-623928437"/>
          <w:citation/>
        </w:sdtPr>
        <w:sdtContent>
          <w:r w:rsidR="00902545" w:rsidRPr="00E15CDD">
            <w:rPr>
              <w:rPrChange w:id="2897" w:author="Stagair1" w:date="2018-05-08T16:40:00Z">
                <w:rPr>
                  <w:lang w:val="nl-NL"/>
                </w:rPr>
              </w:rPrChange>
            </w:rPr>
            <w:fldChar w:fldCharType="begin"/>
          </w:r>
          <w:r w:rsidR="00902545" w:rsidRPr="00E15CDD">
            <w:rPr>
              <w:rPrChange w:id="2898" w:author="Stagair1" w:date="2018-05-08T16:40:00Z">
                <w:rPr>
                  <w:lang w:val="nl-NL"/>
                </w:rPr>
              </w:rPrChange>
            </w:rPr>
            <w:instrText xml:space="preserve"> CITATION Cit15 \l 1033 </w:instrText>
          </w:r>
          <w:r w:rsidR="00902545" w:rsidRPr="00E15CDD">
            <w:rPr>
              <w:rPrChange w:id="2899" w:author="Stagair1" w:date="2018-05-08T16:40:00Z">
                <w:rPr>
                  <w:lang w:val="nl-NL"/>
                </w:rPr>
              </w:rPrChange>
            </w:rPr>
            <w:fldChar w:fldCharType="separate"/>
          </w:r>
          <w:r w:rsidR="006F20A4" w:rsidRPr="00E15CDD">
            <w:rPr>
              <w:rPrChange w:id="2900" w:author="Stagair1" w:date="2018-05-08T16:40:00Z">
                <w:rPr>
                  <w:noProof/>
                  <w:lang w:val="nl-NL"/>
                </w:rPr>
              </w:rPrChange>
            </w:rPr>
            <w:t>[15]</w:t>
          </w:r>
          <w:r w:rsidR="00902545" w:rsidRPr="00E15CDD">
            <w:rPr>
              <w:rPrChange w:id="2901" w:author="Stagair1" w:date="2018-05-08T16:40:00Z">
                <w:rPr>
                  <w:lang w:val="nl-NL"/>
                </w:rPr>
              </w:rPrChange>
            </w:rPr>
            <w:fldChar w:fldCharType="end"/>
          </w:r>
        </w:sdtContent>
      </w:sdt>
    </w:p>
    <w:p w14:paraId="449F765F" w14:textId="77777777" w:rsidR="005B5FA9" w:rsidRPr="00E15CDD" w:rsidRDefault="00BF4F7B" w:rsidP="00A12C6D">
      <w:pPr>
        <w:rPr>
          <w:rPrChange w:id="2902" w:author="Stagair1" w:date="2018-05-08T16:40:00Z">
            <w:rPr>
              <w:lang w:val="nl-NL"/>
            </w:rPr>
          </w:rPrChange>
        </w:rPr>
      </w:pPr>
      <w:r w:rsidRPr="0056094B">
        <w:rPr>
          <w:noProof/>
          <w:lang w:eastAsia="nl-BE"/>
        </w:rPr>
        <w:drawing>
          <wp:inline distT="0" distB="0" distL="0" distR="0" wp14:anchorId="773EB5FE" wp14:editId="3BD8DB5E">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14:paraId="348CE511" w14:textId="77777777" w:rsidR="00BA4A40" w:rsidRPr="00E15CDD" w:rsidRDefault="00222348" w:rsidP="00222348">
      <w:pPr>
        <w:pStyle w:val="Bijschrift"/>
        <w:rPr>
          <w:rPrChange w:id="2903" w:author="Stagair1" w:date="2018-05-08T16:40:00Z">
            <w:rPr>
              <w:lang w:val="nl-NL"/>
            </w:rPr>
          </w:rPrChange>
        </w:rPr>
      </w:pPr>
      <w:bookmarkStart w:id="2904" w:name="_Toc509850462"/>
      <w:bookmarkStart w:id="2905" w:name="_Toc512457919"/>
      <w:r w:rsidRPr="00E15CDD">
        <w:rPr>
          <w:rPrChange w:id="2906" w:author="Stagair1" w:date="2018-05-08T16:40:00Z">
            <w:rPr>
              <w:lang w:val="nl-NL"/>
            </w:rPr>
          </w:rPrChange>
        </w:rPr>
        <w:t xml:space="preserve">Figuur </w:t>
      </w:r>
      <w:ins w:id="2907" w:author="Stagair1" w:date="2018-05-08T17:40:00Z">
        <w:r w:rsidR="00060962">
          <w:fldChar w:fldCharType="begin"/>
        </w:r>
        <w:r w:rsidR="00060962">
          <w:instrText xml:space="preserve"> STYLEREF 1 \s </w:instrText>
        </w:r>
      </w:ins>
      <w:r w:rsidR="00060962">
        <w:fldChar w:fldCharType="separate"/>
      </w:r>
      <w:r w:rsidR="00060962">
        <w:rPr>
          <w:noProof/>
        </w:rPr>
        <w:t>4</w:t>
      </w:r>
      <w:ins w:id="290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909" w:author="Stagair1" w:date="2018-05-08T17:40:00Z">
        <w:r w:rsidR="00060962">
          <w:rPr>
            <w:noProof/>
          </w:rPr>
          <w:t>7</w:t>
        </w:r>
        <w:r w:rsidR="00060962">
          <w:fldChar w:fldCharType="end"/>
        </w:r>
      </w:ins>
      <w:del w:id="2910" w:author="Stagair1" w:date="2018-05-08T16:39:00Z">
        <w:r w:rsidR="006463A1" w:rsidRPr="00E15CDD" w:rsidDel="00E15CDD">
          <w:rPr>
            <w:rPrChange w:id="2911" w:author="Stagair1" w:date="2018-05-08T16:40:00Z">
              <w:rPr>
                <w:lang w:val="nl-NL"/>
              </w:rPr>
            </w:rPrChange>
          </w:rPr>
          <w:fldChar w:fldCharType="begin"/>
        </w:r>
        <w:r w:rsidR="006463A1" w:rsidRPr="00E15CDD" w:rsidDel="00E15CDD">
          <w:rPr>
            <w:rPrChange w:id="2912" w:author="Stagair1" w:date="2018-05-08T16:40:00Z">
              <w:rPr>
                <w:lang w:val="nl-NL"/>
              </w:rPr>
            </w:rPrChange>
          </w:rPr>
          <w:delInstrText xml:space="preserve"> STYLEREF 1 \s </w:delInstrText>
        </w:r>
        <w:r w:rsidR="006463A1" w:rsidRPr="00E15CDD" w:rsidDel="00E15CDD">
          <w:rPr>
            <w:rPrChange w:id="2913" w:author="Stagair1" w:date="2018-05-08T16:40:00Z">
              <w:rPr>
                <w:lang w:val="nl-NL"/>
              </w:rPr>
            </w:rPrChange>
          </w:rPr>
          <w:fldChar w:fldCharType="separate"/>
        </w:r>
        <w:r w:rsidR="006463A1" w:rsidRPr="00E15CDD" w:rsidDel="00E15CDD">
          <w:rPr>
            <w:rPrChange w:id="2914" w:author="Stagair1" w:date="2018-05-08T16:40:00Z">
              <w:rPr>
                <w:lang w:val="nl-NL"/>
              </w:rPr>
            </w:rPrChange>
          </w:rPr>
          <w:delText>4</w:delText>
        </w:r>
        <w:r w:rsidR="006463A1" w:rsidRPr="00E15CDD" w:rsidDel="00E15CDD">
          <w:rPr>
            <w:rPrChange w:id="2915" w:author="Stagair1" w:date="2018-05-08T16:40:00Z">
              <w:rPr>
                <w:lang w:val="nl-NL"/>
              </w:rPr>
            </w:rPrChange>
          </w:rPr>
          <w:fldChar w:fldCharType="end"/>
        </w:r>
        <w:r w:rsidR="006463A1" w:rsidRPr="00E15CDD" w:rsidDel="00E15CDD">
          <w:rPr>
            <w:rPrChange w:id="2916" w:author="Stagair1" w:date="2018-05-08T16:40:00Z">
              <w:rPr>
                <w:lang w:val="nl-NL"/>
              </w:rPr>
            </w:rPrChange>
          </w:rPr>
          <w:noBreakHyphen/>
        </w:r>
        <w:r w:rsidR="006463A1" w:rsidRPr="00E15CDD" w:rsidDel="00E15CDD">
          <w:rPr>
            <w:rPrChange w:id="2917" w:author="Stagair1" w:date="2018-05-08T16:40:00Z">
              <w:rPr>
                <w:lang w:val="nl-NL"/>
              </w:rPr>
            </w:rPrChange>
          </w:rPr>
          <w:fldChar w:fldCharType="begin"/>
        </w:r>
        <w:r w:rsidR="006463A1" w:rsidRPr="00E15CDD" w:rsidDel="00E15CDD">
          <w:rPr>
            <w:rPrChange w:id="2918" w:author="Stagair1" w:date="2018-05-08T16:40:00Z">
              <w:rPr>
                <w:lang w:val="nl-NL"/>
              </w:rPr>
            </w:rPrChange>
          </w:rPr>
          <w:delInstrText xml:space="preserve"> SEQ Figuur \* ARABIC \s 1 </w:delInstrText>
        </w:r>
        <w:r w:rsidR="006463A1" w:rsidRPr="00E15CDD" w:rsidDel="00E15CDD">
          <w:rPr>
            <w:rPrChange w:id="2919" w:author="Stagair1" w:date="2018-05-08T16:40:00Z">
              <w:rPr>
                <w:lang w:val="nl-NL"/>
              </w:rPr>
            </w:rPrChange>
          </w:rPr>
          <w:fldChar w:fldCharType="separate"/>
        </w:r>
        <w:r w:rsidR="006463A1" w:rsidRPr="00E15CDD" w:rsidDel="00E15CDD">
          <w:rPr>
            <w:rPrChange w:id="2920" w:author="Stagair1" w:date="2018-05-08T16:40:00Z">
              <w:rPr>
                <w:lang w:val="nl-NL"/>
              </w:rPr>
            </w:rPrChange>
          </w:rPr>
          <w:delText>7</w:delText>
        </w:r>
        <w:r w:rsidR="006463A1" w:rsidRPr="00E15CDD" w:rsidDel="00E15CDD">
          <w:rPr>
            <w:rPrChange w:id="2921" w:author="Stagair1" w:date="2018-05-08T16:40:00Z">
              <w:rPr>
                <w:lang w:val="nl-NL"/>
              </w:rPr>
            </w:rPrChange>
          </w:rPr>
          <w:fldChar w:fldCharType="end"/>
        </w:r>
      </w:del>
      <w:r w:rsidRPr="00E15CDD">
        <w:rPr>
          <w:rPrChange w:id="2922" w:author="Stagair1" w:date="2018-05-08T16:40:00Z">
            <w:rPr>
              <w:lang w:val="nl-NL"/>
            </w:rPr>
          </w:rPrChange>
        </w:rPr>
        <w:t>: Opstellen van de LDAP server en service in NetScaler.</w:t>
      </w:r>
      <w:bookmarkEnd w:id="2904"/>
      <w:bookmarkEnd w:id="2905"/>
    </w:p>
    <w:p w14:paraId="1C3C8CC1" w14:textId="77777777" w:rsidR="00222348" w:rsidRPr="00E15CDD" w:rsidRDefault="00222348" w:rsidP="00A12C6D">
      <w:pPr>
        <w:rPr>
          <w:rPrChange w:id="2923" w:author="Stagair1" w:date="2018-05-08T16:40:00Z">
            <w:rPr>
              <w:lang w:val="nl-NL"/>
            </w:rPr>
          </w:rPrChange>
        </w:rPr>
      </w:pPr>
    </w:p>
    <w:p w14:paraId="59F077D7" w14:textId="77777777" w:rsidR="00A12C6D" w:rsidRPr="00E15CDD" w:rsidRDefault="00DB34B4" w:rsidP="000824C2">
      <w:pPr>
        <w:pStyle w:val="Kop3"/>
        <w:rPr>
          <w:rPrChange w:id="2924" w:author="Stagair1" w:date="2018-05-08T16:40:00Z">
            <w:rPr>
              <w:lang w:val="nl-NL"/>
            </w:rPr>
          </w:rPrChange>
        </w:rPr>
      </w:pPr>
      <w:bookmarkStart w:id="2925" w:name="_Toc509827089"/>
      <w:bookmarkStart w:id="2926" w:name="_Toc512841436"/>
      <w:bookmarkStart w:id="2927" w:name="_Ref513550883"/>
      <w:r w:rsidRPr="00E15CDD">
        <w:rPr>
          <w:rPrChange w:id="2928" w:author="Stagair1" w:date="2018-05-08T16:40:00Z">
            <w:rPr>
              <w:lang w:val="nl-NL"/>
            </w:rPr>
          </w:rPrChange>
        </w:rPr>
        <w:t>Single sign-on (</w:t>
      </w:r>
      <w:r w:rsidR="00A12C6D" w:rsidRPr="00E15CDD">
        <w:rPr>
          <w:rPrChange w:id="2929" w:author="Stagair1" w:date="2018-05-08T16:40:00Z">
            <w:rPr>
              <w:lang w:val="nl-NL"/>
            </w:rPr>
          </w:rPrChange>
        </w:rPr>
        <w:t>SSO</w:t>
      </w:r>
      <w:bookmarkEnd w:id="2925"/>
      <w:r w:rsidRPr="00E15CDD">
        <w:rPr>
          <w:rPrChange w:id="2930" w:author="Stagair1" w:date="2018-05-08T16:40:00Z">
            <w:rPr>
              <w:lang w:val="nl-NL"/>
            </w:rPr>
          </w:rPrChange>
        </w:rPr>
        <w:t>)</w:t>
      </w:r>
      <w:bookmarkEnd w:id="2926"/>
      <w:bookmarkEnd w:id="2927"/>
    </w:p>
    <w:p w14:paraId="793267FE" w14:textId="77777777" w:rsidR="00E15CDD" w:rsidRPr="00E15CDD" w:rsidRDefault="00626D06" w:rsidP="00BF4F7B">
      <w:pPr>
        <w:rPr>
          <w:ins w:id="2931" w:author="Stagair1" w:date="2018-05-08T16:38:00Z"/>
          <w:rPrChange w:id="2932" w:author="Stagair1" w:date="2018-05-08T16:40:00Z">
            <w:rPr>
              <w:ins w:id="2933" w:author="Stagair1" w:date="2018-05-08T16:38:00Z"/>
              <w:lang w:val="nl-NL"/>
            </w:rPr>
          </w:rPrChange>
        </w:rPr>
      </w:pPr>
      <w:r w:rsidRPr="00E15CDD">
        <w:rPr>
          <w:rPrChange w:id="2934" w:author="Stagair1" w:date="2018-05-08T16:40:00Z">
            <w:rPr>
              <w:lang w:val="nl-NL"/>
            </w:rPr>
          </w:rPrChange>
        </w:rPr>
        <w:t xml:space="preserve">Door middel van </w:t>
      </w:r>
      <w:r w:rsidR="00DB34B4" w:rsidRPr="00E15CDD">
        <w:rPr>
          <w:rPrChange w:id="2935" w:author="Stagair1" w:date="2018-05-08T16:40:00Z">
            <w:rPr>
              <w:lang w:val="nl-NL"/>
            </w:rPr>
          </w:rPrChange>
        </w:rPr>
        <w:t>SSO</w:t>
      </w:r>
      <w:r w:rsidRPr="00E15CDD">
        <w:rPr>
          <w:rPrChange w:id="2936" w:author="Stagair1" w:date="2018-05-08T16:40:00Z">
            <w:rPr>
              <w:lang w:val="nl-NL"/>
            </w:rPr>
          </w:rPrChange>
        </w:rPr>
        <w:t xml:space="preserve"> kunnen die AD-credentials gebruikt worden in web-portals die verbonden zijn met de NetScaler. Er zijn verschillende implementaties van SSO</w:t>
      </w:r>
      <w:ins w:id="2937" w:author="Stagair1" w:date="2018-05-08T17:03:00Z">
        <w:r w:rsidR="005123C0">
          <w:t>,</w:t>
        </w:r>
      </w:ins>
      <w:r w:rsidRPr="00E15CDD">
        <w:rPr>
          <w:rPrChange w:id="2938" w:author="Stagair1" w:date="2018-05-08T16:40:00Z">
            <w:rPr>
              <w:lang w:val="nl-NL"/>
            </w:rPr>
          </w:rPrChange>
        </w:rPr>
        <w:t xml:space="preserve"> met SAML, OAuth, OpenID en RADIUS als bekendste. Elk van de net genoemde </w:t>
      </w:r>
      <w:r w:rsidR="009E47E4" w:rsidRPr="00E15CDD">
        <w:rPr>
          <w:rPrChange w:id="2939" w:author="Stagair1" w:date="2018-05-08T16:40:00Z">
            <w:rPr>
              <w:lang w:val="nl-NL"/>
            </w:rPr>
          </w:rPrChange>
        </w:rPr>
        <w:t>frameworks</w:t>
      </w:r>
      <w:r w:rsidRPr="00E15CDD">
        <w:rPr>
          <w:rPrChange w:id="2940" w:author="Stagair1" w:date="2018-05-08T16:40:00Z">
            <w:rPr>
              <w:lang w:val="nl-NL"/>
            </w:rPr>
          </w:rPrChange>
        </w:rPr>
        <w:t xml:space="preserve"> werkt op een andere manier, maar allen </w:t>
      </w:r>
      <w:del w:id="2941" w:author="Stagair1" w:date="2018-05-08T16:21:00Z">
        <w:r w:rsidRPr="00E15CDD" w:rsidDel="002B6D89">
          <w:rPr>
            <w:rPrChange w:id="2942" w:author="Stagair1" w:date="2018-05-08T16:40:00Z">
              <w:rPr>
                <w:lang w:val="nl-NL"/>
              </w:rPr>
            </w:rPrChange>
          </w:rPr>
          <w:delText>bereiken ze hetzelfde resultaat en met een heel gelijkaardig verloop</w:delText>
        </w:r>
      </w:del>
      <w:ins w:id="2943" w:author="Stagair1" w:date="2018-05-08T16:21:00Z">
        <w:r w:rsidR="002B6D89" w:rsidRPr="00E15CDD">
          <w:rPr>
            <w:rPrChange w:id="2944" w:author="Stagair1" w:date="2018-05-08T16:40:00Z">
              <w:rPr>
                <w:lang w:val="nl-NL"/>
              </w:rPr>
            </w:rPrChange>
          </w:rPr>
          <w:t xml:space="preserve">zijn ze in staat van SSO te voorzien in </w:t>
        </w:r>
      </w:ins>
      <w:ins w:id="2945" w:author="Stagair1" w:date="2018-05-08T17:03:00Z">
        <w:r w:rsidR="005123C0">
          <w:t>applicaties</w:t>
        </w:r>
      </w:ins>
      <w:r w:rsidRPr="00E15CDD">
        <w:rPr>
          <w:rPrChange w:id="2946" w:author="Stagair1" w:date="2018-05-08T16:40:00Z">
            <w:rPr>
              <w:lang w:val="nl-NL"/>
            </w:rPr>
          </w:rPrChange>
        </w:rPr>
        <w:t>.</w:t>
      </w:r>
    </w:p>
    <w:p w14:paraId="1DCC62E7" w14:textId="77777777" w:rsidR="00E15CDD" w:rsidRPr="00E15CDD" w:rsidRDefault="00E15CDD" w:rsidP="00BF4F7B">
      <w:pPr>
        <w:rPr>
          <w:ins w:id="2947" w:author="Stagair1" w:date="2018-05-08T16:38:00Z"/>
          <w:rPrChange w:id="2948" w:author="Stagair1" w:date="2018-05-08T16:40:00Z">
            <w:rPr>
              <w:ins w:id="2949" w:author="Stagair1" w:date="2018-05-08T16:38:00Z"/>
              <w:lang w:val="nl-NL"/>
            </w:rPr>
          </w:rPrChange>
        </w:rPr>
      </w:pPr>
      <w:ins w:id="2950" w:author="Stagair1" w:date="2018-05-08T16:38:00Z">
        <w:r w:rsidRPr="0056094B">
          <w:rPr>
            <w:noProof/>
            <w:lang w:eastAsia="nl-BE"/>
          </w:rPr>
          <w:lastRenderedPageBreak/>
          <w:drawing>
            <wp:anchor distT="0" distB="0" distL="114300" distR="114300" simplePos="0" relativeHeight="251739136" behindDoc="0" locked="0" layoutInCell="1" allowOverlap="1" wp14:anchorId="09647600" wp14:editId="6E0F9119">
              <wp:simplePos x="0" y="0"/>
              <wp:positionH relativeFrom="column">
                <wp:posOffset>0</wp:posOffset>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44FAF37C" w14:textId="77777777" w:rsidR="00E15CDD" w:rsidRPr="00E15CDD" w:rsidRDefault="00E15CDD">
      <w:pPr>
        <w:pStyle w:val="Bijschrift"/>
        <w:rPr>
          <w:ins w:id="2951" w:author="Stagair1" w:date="2018-05-08T16:38:00Z"/>
          <w:rPrChange w:id="2952" w:author="Stagair1" w:date="2018-05-08T16:40:00Z">
            <w:rPr>
              <w:ins w:id="2953" w:author="Stagair1" w:date="2018-05-08T16:38:00Z"/>
              <w:lang w:val="nl-NL"/>
            </w:rPr>
          </w:rPrChange>
        </w:rPr>
        <w:pPrChange w:id="2954" w:author="Stagair1" w:date="2018-05-08T16:39:00Z">
          <w:pPr/>
        </w:pPrChange>
      </w:pPr>
      <w:ins w:id="2955" w:author="Stagair1" w:date="2018-05-08T16:39:00Z">
        <w:r w:rsidRPr="0056094B">
          <w:t xml:space="preserve">Figuur </w:t>
        </w:r>
      </w:ins>
      <w:ins w:id="2956" w:author="Stagair1" w:date="2018-05-08T17:40:00Z">
        <w:r w:rsidR="00060962">
          <w:fldChar w:fldCharType="begin"/>
        </w:r>
        <w:r w:rsidR="00060962">
          <w:instrText xml:space="preserve"> STYLEREF 1 \s </w:instrText>
        </w:r>
      </w:ins>
      <w:r w:rsidR="00060962">
        <w:fldChar w:fldCharType="separate"/>
      </w:r>
      <w:r w:rsidR="00060962">
        <w:rPr>
          <w:noProof/>
        </w:rPr>
        <w:t>4</w:t>
      </w:r>
      <w:ins w:id="295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2958" w:author="Stagair1" w:date="2018-05-08T17:40:00Z">
        <w:r w:rsidR="00060962">
          <w:rPr>
            <w:noProof/>
          </w:rPr>
          <w:t>8</w:t>
        </w:r>
        <w:r w:rsidR="00060962">
          <w:fldChar w:fldCharType="end"/>
        </w:r>
      </w:ins>
      <w:ins w:id="2959" w:author="Stagair1" w:date="2018-05-08T16:39:00Z">
        <w:r w:rsidRPr="0056094B">
          <w:t>: Versimpelde weergave van het SSO</w:t>
        </w:r>
      </w:ins>
      <w:ins w:id="2960" w:author="Stagair1" w:date="2018-05-08T16:40:00Z">
        <w:r w:rsidR="00AC579D">
          <w:t>-</w:t>
        </w:r>
        <w:r w:rsidRPr="0056094B">
          <w:t>proces</w:t>
        </w:r>
      </w:ins>
      <w:ins w:id="2961" w:author="Stagair1" w:date="2018-05-08T16:39:00Z">
        <w:r w:rsidRPr="0056094B">
          <w:t>.</w:t>
        </w:r>
      </w:ins>
    </w:p>
    <w:p w14:paraId="6A5BC565" w14:textId="77777777" w:rsidR="00E15CDD" w:rsidRPr="00E15CDD" w:rsidRDefault="00E15CDD" w:rsidP="00BF4F7B">
      <w:pPr>
        <w:rPr>
          <w:ins w:id="2962" w:author="Stagair1" w:date="2018-05-08T16:38:00Z"/>
          <w:rPrChange w:id="2963" w:author="Stagair1" w:date="2018-05-08T16:40:00Z">
            <w:rPr>
              <w:ins w:id="2964" w:author="Stagair1" w:date="2018-05-08T16:38:00Z"/>
              <w:lang w:val="nl-NL"/>
            </w:rPr>
          </w:rPrChange>
        </w:rPr>
      </w:pPr>
    </w:p>
    <w:p w14:paraId="5DB09C5D" w14:textId="77777777" w:rsidR="00AC579D" w:rsidRDefault="00626D06" w:rsidP="00BF4F7B">
      <w:pPr>
        <w:rPr>
          <w:ins w:id="2965" w:author="Stagair1" w:date="2018-05-08T16:27:00Z"/>
        </w:rPr>
      </w:pPr>
      <w:del w:id="2966" w:author="Stagair1" w:date="2018-05-08T16:38:00Z">
        <w:r w:rsidRPr="00E15CDD" w:rsidDel="00E15CDD">
          <w:rPr>
            <w:rPrChange w:id="2967" w:author="Stagair1" w:date="2018-05-08T16:40:00Z">
              <w:rPr>
                <w:lang w:val="nl-NL"/>
              </w:rPr>
            </w:rPrChange>
          </w:rPr>
          <w:delText xml:space="preserve"> </w:delText>
        </w:r>
      </w:del>
      <w:r w:rsidRPr="00E15CDD">
        <w:rPr>
          <w:rPrChange w:id="2968" w:author="Stagair1" w:date="2018-05-08T16:40:00Z">
            <w:rPr>
              <w:lang w:val="nl-NL"/>
            </w:rPr>
          </w:rPrChange>
        </w:rPr>
        <w:t xml:space="preserve">Wanneer SSO gebruikt wordt kan een gebruiker zich aanmelden (of authentiseren) voor verschillende services met slechts 1 combinatie aan logingegevens. De gebruiker </w:t>
      </w:r>
      <w:r w:rsidR="008A4437" w:rsidRPr="00E15CDD">
        <w:rPr>
          <w:rPrChange w:id="2969" w:author="Stagair1" w:date="2018-05-08T16:40:00Z">
            <w:rPr>
              <w:lang w:val="nl-NL"/>
            </w:rPr>
          </w:rPrChange>
        </w:rPr>
        <w:t>vraagt eerst de loginpagina op voor de web-service d</w:t>
      </w:r>
      <w:r w:rsidR="00E443EC" w:rsidRPr="00E15CDD">
        <w:rPr>
          <w:rPrChange w:id="2970" w:author="Stagair1" w:date="2018-05-08T16:40:00Z">
            <w:rPr>
              <w:lang w:val="nl-NL"/>
            </w:rPr>
          </w:rPrChange>
        </w:rPr>
        <w:t>ie hij wenst te raadplegen</w:t>
      </w:r>
      <w:ins w:id="2971" w:author="Stagair1" w:date="2018-05-08T16:40:00Z">
        <w:r w:rsidR="00AC579D">
          <w:t xml:space="preserve"> (zie </w:t>
        </w:r>
      </w:ins>
      <w:ins w:id="2972" w:author="Stagair1" w:date="2018-05-08T16:59:00Z">
        <w:r w:rsidR="00965725">
          <w:t>stap</w:t>
        </w:r>
      </w:ins>
      <w:ins w:id="2973" w:author="Stagair1" w:date="2018-05-08T16:40:00Z">
        <w:r w:rsidR="00574D6C">
          <w:t xml:space="preserve"> één</w:t>
        </w:r>
        <w:r w:rsidR="00AC579D">
          <w:t xml:space="preserve"> op figuur 4-8)</w:t>
        </w:r>
      </w:ins>
      <w:ins w:id="2974" w:author="Stagair1" w:date="2018-05-08T16:24:00Z">
        <w:r w:rsidR="002B6D89" w:rsidRPr="00E15CDD">
          <w:rPr>
            <w:rPrChange w:id="2975" w:author="Stagair1" w:date="2018-05-08T16:40:00Z">
              <w:rPr>
                <w:lang w:val="nl-NL"/>
              </w:rPr>
            </w:rPrChange>
          </w:rPr>
          <w:t xml:space="preserve">. </w:t>
        </w:r>
      </w:ins>
      <w:ins w:id="2976" w:author="Stagair1" w:date="2018-05-08T16:41:00Z">
        <w:r w:rsidR="00574D6C">
          <w:t>In stap twee</w:t>
        </w:r>
        <w:r w:rsidR="00AC579D">
          <w:t xml:space="preserve"> op de figuur </w:t>
        </w:r>
      </w:ins>
      <w:del w:id="2977" w:author="Stagair1" w:date="2018-05-08T16:24:00Z">
        <w:r w:rsidR="00E443EC" w:rsidRPr="00E15CDD" w:rsidDel="002B6D89">
          <w:rPr>
            <w:rPrChange w:id="2978" w:author="Stagair1" w:date="2018-05-08T16:40:00Z">
              <w:rPr>
                <w:lang w:val="nl-NL"/>
              </w:rPr>
            </w:rPrChange>
          </w:rPr>
          <w:delText>, d</w:delText>
        </w:r>
      </w:del>
      <w:del w:id="2979" w:author="Stagair1" w:date="2018-05-08T16:41:00Z">
        <w:r w:rsidR="00E443EC" w:rsidRPr="00E15CDD" w:rsidDel="00AC579D">
          <w:rPr>
            <w:rPrChange w:id="2980" w:author="Stagair1" w:date="2018-05-08T16:40:00Z">
              <w:rPr>
                <w:lang w:val="nl-NL"/>
              </w:rPr>
            </w:rPrChange>
          </w:rPr>
          <w:delText>e service</w:delText>
        </w:r>
        <w:r w:rsidR="000B655B" w:rsidRPr="00E15CDD" w:rsidDel="00AC579D">
          <w:rPr>
            <w:rPrChange w:id="2981" w:author="Stagair1" w:date="2018-05-08T16:40:00Z">
              <w:rPr>
                <w:lang w:val="nl-NL"/>
              </w:rPr>
            </w:rPrChange>
          </w:rPr>
          <w:delText xml:space="preserve"> </w:delText>
        </w:r>
        <w:r w:rsidR="00E443EC" w:rsidRPr="00E15CDD" w:rsidDel="00AC579D">
          <w:rPr>
            <w:rPrChange w:id="2982" w:author="Stagair1" w:date="2018-05-08T16:40:00Z">
              <w:rPr>
                <w:lang w:val="nl-NL"/>
              </w:rPr>
            </w:rPrChange>
          </w:rPr>
          <w:delText>provider</w:delText>
        </w:r>
      </w:del>
      <w:del w:id="2983" w:author="Stagair1" w:date="2018-05-08T16:22:00Z">
        <w:r w:rsidR="008A4437" w:rsidRPr="00E15CDD" w:rsidDel="002B6D89">
          <w:rPr>
            <w:rPrChange w:id="2984" w:author="Stagair1" w:date="2018-05-08T16:40:00Z">
              <w:rPr>
                <w:lang w:val="nl-NL"/>
              </w:rPr>
            </w:rPrChange>
          </w:rPr>
          <w:delText xml:space="preserve"> (hier de NetScaler)</w:delText>
        </w:r>
      </w:del>
      <w:del w:id="2985" w:author="Stagair1" w:date="2018-05-08T16:41:00Z">
        <w:r w:rsidR="008A4437" w:rsidRPr="00E15CDD" w:rsidDel="00AC579D">
          <w:rPr>
            <w:rPrChange w:id="2986" w:author="Stagair1" w:date="2018-05-08T16:40:00Z">
              <w:rPr>
                <w:lang w:val="nl-NL"/>
              </w:rPr>
            </w:rPrChange>
          </w:rPr>
          <w:delText xml:space="preserve"> </w:delText>
        </w:r>
      </w:del>
      <w:r w:rsidR="008A4437" w:rsidRPr="00E15CDD">
        <w:rPr>
          <w:rPrChange w:id="2987" w:author="Stagair1" w:date="2018-05-08T16:40:00Z">
            <w:rPr>
              <w:lang w:val="nl-NL"/>
            </w:rPr>
          </w:rPrChange>
        </w:rPr>
        <w:t>verw</w:t>
      </w:r>
      <w:r w:rsidR="00E443EC" w:rsidRPr="00E15CDD">
        <w:rPr>
          <w:rPrChange w:id="2988" w:author="Stagair1" w:date="2018-05-08T16:40:00Z">
            <w:rPr>
              <w:lang w:val="nl-NL"/>
            </w:rPr>
          </w:rPrChange>
        </w:rPr>
        <w:t>ijst</w:t>
      </w:r>
      <w:ins w:id="2989" w:author="Stagair1" w:date="2018-05-08T16:41:00Z">
        <w:r w:rsidR="00AC579D">
          <w:t xml:space="preserve"> de service provider</w:t>
        </w:r>
      </w:ins>
      <w:r w:rsidR="00E443EC" w:rsidRPr="00E15CDD">
        <w:rPr>
          <w:rPrChange w:id="2990" w:author="Stagair1" w:date="2018-05-08T16:40:00Z">
            <w:rPr>
              <w:lang w:val="nl-NL"/>
            </w:rPr>
          </w:rPrChange>
        </w:rPr>
        <w:t xml:space="preserve"> </w:t>
      </w:r>
      <w:ins w:id="2991" w:author="Stagair1" w:date="2018-05-08T16:42:00Z">
        <w:r w:rsidR="00AC579D">
          <w:t xml:space="preserve">(SP) </w:t>
        </w:r>
      </w:ins>
      <w:r w:rsidR="00E443EC" w:rsidRPr="00E15CDD">
        <w:rPr>
          <w:rPrChange w:id="2992" w:author="Stagair1" w:date="2018-05-08T16:40:00Z">
            <w:rPr>
              <w:lang w:val="nl-NL"/>
            </w:rPr>
          </w:rPrChange>
        </w:rPr>
        <w:t xml:space="preserve">hem door naar de </w:t>
      </w:r>
      <w:del w:id="2993" w:author="Stagair1" w:date="2018-05-08T16:42:00Z">
        <w:r w:rsidR="00E443EC" w:rsidRPr="00E15CDD" w:rsidDel="00AC579D">
          <w:rPr>
            <w:rPrChange w:id="2994" w:author="Stagair1" w:date="2018-05-08T16:40:00Z">
              <w:rPr>
                <w:lang w:val="nl-NL"/>
              </w:rPr>
            </w:rPrChange>
          </w:rPr>
          <w:delText xml:space="preserve">correcte </w:delText>
        </w:r>
      </w:del>
      <w:r w:rsidR="00E443EC" w:rsidRPr="00E15CDD">
        <w:rPr>
          <w:rPrChange w:id="2995" w:author="Stagair1" w:date="2018-05-08T16:40:00Z">
            <w:rPr>
              <w:lang w:val="nl-NL"/>
            </w:rPr>
          </w:rPrChange>
        </w:rPr>
        <w:t>identity p</w:t>
      </w:r>
      <w:r w:rsidR="008A4437" w:rsidRPr="00E15CDD">
        <w:rPr>
          <w:rPrChange w:id="2996" w:author="Stagair1" w:date="2018-05-08T16:40:00Z">
            <w:rPr>
              <w:lang w:val="nl-NL"/>
            </w:rPr>
          </w:rPrChange>
        </w:rPr>
        <w:t>rovider</w:t>
      </w:r>
      <w:ins w:id="2997" w:author="Stagair1" w:date="2018-05-08T14:09:00Z">
        <w:r w:rsidR="003555DB" w:rsidRPr="00E15CDD">
          <w:rPr>
            <w:rPrChange w:id="2998" w:author="Stagair1" w:date="2018-05-08T16:40:00Z">
              <w:rPr>
                <w:lang w:val="nl-NL"/>
              </w:rPr>
            </w:rPrChange>
          </w:rPr>
          <w:t xml:space="preserve"> (IDP)</w:t>
        </w:r>
      </w:ins>
      <w:del w:id="2999" w:author="Stagair1" w:date="2018-05-08T17:04:00Z">
        <w:r w:rsidR="008A4437" w:rsidRPr="00E15CDD" w:rsidDel="005123C0">
          <w:rPr>
            <w:rPrChange w:id="3000" w:author="Stagair1" w:date="2018-05-08T16:40:00Z">
              <w:rPr>
                <w:lang w:val="nl-NL"/>
              </w:rPr>
            </w:rPrChange>
          </w:rPr>
          <w:delText>,</w:delText>
        </w:r>
      </w:del>
      <w:ins w:id="3001" w:author="Stagair1" w:date="2018-05-08T17:04:00Z">
        <w:r w:rsidR="005123C0">
          <w:t>.</w:t>
        </w:r>
      </w:ins>
      <w:r w:rsidR="008A4437" w:rsidRPr="00E15CDD">
        <w:rPr>
          <w:rPrChange w:id="3002" w:author="Stagair1" w:date="2018-05-08T16:40:00Z">
            <w:rPr>
              <w:lang w:val="nl-NL"/>
            </w:rPr>
          </w:rPrChange>
        </w:rPr>
        <w:t xml:space="preserve"> </w:t>
      </w:r>
      <w:del w:id="3003" w:author="Stagair1" w:date="2018-05-08T17:04:00Z">
        <w:r w:rsidR="008A4437" w:rsidRPr="00E15CDD" w:rsidDel="005123C0">
          <w:rPr>
            <w:rPrChange w:id="3004" w:author="Stagair1" w:date="2018-05-08T16:40:00Z">
              <w:rPr>
                <w:lang w:val="nl-NL"/>
              </w:rPr>
            </w:rPrChange>
          </w:rPr>
          <w:delText>d</w:delText>
        </w:r>
      </w:del>
      <w:ins w:id="3005" w:author="Stagair1" w:date="2018-05-08T17:04:00Z">
        <w:r w:rsidR="005123C0">
          <w:t>D</w:t>
        </w:r>
      </w:ins>
      <w:r w:rsidR="008A4437" w:rsidRPr="00E15CDD">
        <w:rPr>
          <w:rPrChange w:id="3006" w:author="Stagair1" w:date="2018-05-08T16:40:00Z">
            <w:rPr>
              <w:lang w:val="nl-NL"/>
            </w:rPr>
          </w:rPrChange>
        </w:rPr>
        <w:t xml:space="preserve">ie </w:t>
      </w:r>
      <w:ins w:id="3007" w:author="Stagair1" w:date="2018-05-08T16:25:00Z">
        <w:r w:rsidR="002B6D89" w:rsidRPr="00E15CDD">
          <w:rPr>
            <w:rPrChange w:id="3008" w:author="Stagair1" w:date="2018-05-08T16:40:00Z">
              <w:rPr>
                <w:lang w:val="nl-NL"/>
              </w:rPr>
            </w:rPrChange>
          </w:rPr>
          <w:t xml:space="preserve">vraagt achter de </w:t>
        </w:r>
      </w:ins>
      <w:ins w:id="3009" w:author="Stagair1" w:date="2018-05-08T17:05:00Z">
        <w:r w:rsidR="005123C0">
          <w:t xml:space="preserve">authenticatiegegevens </w:t>
        </w:r>
      </w:ins>
      <w:ins w:id="3010" w:author="Stagair1" w:date="2018-05-08T16:25:00Z">
        <w:r w:rsidR="002B6D89" w:rsidRPr="00E15CDD">
          <w:rPr>
            <w:rPrChange w:id="3011" w:author="Stagair1" w:date="2018-05-08T16:40:00Z">
              <w:rPr>
                <w:lang w:val="nl-NL"/>
              </w:rPr>
            </w:rPrChange>
          </w:rPr>
          <w:t xml:space="preserve">en vergelijkt ze met </w:t>
        </w:r>
      </w:ins>
      <w:ins w:id="3012" w:author="Stagair1" w:date="2018-05-08T17:05:00Z">
        <w:r w:rsidR="005123C0">
          <w:t>de nodige gegevens in zijn database</w:t>
        </w:r>
      </w:ins>
      <w:ins w:id="3013" w:author="Stagair1" w:date="2018-05-08T16:25:00Z">
        <w:r w:rsidR="002B6D89" w:rsidRPr="00E15CDD">
          <w:rPr>
            <w:rPrChange w:id="3014" w:author="Stagair1" w:date="2018-05-08T16:40:00Z">
              <w:rPr>
                <w:lang w:val="nl-NL"/>
              </w:rPr>
            </w:rPrChange>
          </w:rPr>
          <w:t>.</w:t>
        </w:r>
      </w:ins>
      <w:del w:id="3015" w:author="Stagair1" w:date="2018-05-08T16:25:00Z">
        <w:r w:rsidR="008A4437" w:rsidRPr="00E15CDD" w:rsidDel="002B6D89">
          <w:rPr>
            <w:rPrChange w:id="3016" w:author="Stagair1" w:date="2018-05-08T16:40:00Z">
              <w:rPr>
                <w:lang w:val="nl-NL"/>
              </w:rPr>
            </w:rPrChange>
          </w:rPr>
          <w:delText>antwoord</w:delText>
        </w:r>
        <w:r w:rsidR="00B32A3E" w:rsidRPr="00E15CDD" w:rsidDel="002B6D89">
          <w:rPr>
            <w:rPrChange w:id="3017" w:author="Stagair1" w:date="2018-05-08T16:40:00Z">
              <w:rPr>
                <w:lang w:val="nl-NL"/>
              </w:rPr>
            </w:rPrChange>
          </w:rPr>
          <w:delText>t</w:delText>
        </w:r>
        <w:r w:rsidR="008A4437" w:rsidRPr="00E15CDD" w:rsidDel="002B6D89">
          <w:rPr>
            <w:rPrChange w:id="3018" w:author="Stagair1" w:date="2018-05-08T16:40:00Z">
              <w:rPr>
                <w:lang w:val="nl-NL"/>
              </w:rPr>
            </w:rPrChange>
          </w:rPr>
          <w:delText xml:space="preserve"> met de gegevens die nodig zijn voor de authenticatie.</w:delText>
        </w:r>
      </w:del>
      <w:ins w:id="3019" w:author="Stagair1" w:date="2018-05-08T16:26:00Z">
        <w:r w:rsidR="002B6D89" w:rsidRPr="00E15CDD">
          <w:rPr>
            <w:rPrChange w:id="3020" w:author="Stagair1" w:date="2018-05-08T16:40:00Z">
              <w:rPr>
                <w:lang w:val="nl-NL"/>
              </w:rPr>
            </w:rPrChange>
          </w:rPr>
          <w:t xml:space="preserve"> Indien de gegevens </w:t>
        </w:r>
      </w:ins>
      <w:ins w:id="3021" w:author="Stagair1" w:date="2018-05-08T16:43:00Z">
        <w:r w:rsidR="00AC579D">
          <w:t>overeenkomen</w:t>
        </w:r>
      </w:ins>
      <w:ins w:id="3022" w:author="Stagair1" w:date="2018-05-08T16:26:00Z">
        <w:r w:rsidR="002B6D89" w:rsidRPr="00E15CDD">
          <w:rPr>
            <w:rPrChange w:id="3023" w:author="Stagair1" w:date="2018-05-08T16:40:00Z">
              <w:rPr>
                <w:lang w:val="nl-NL"/>
              </w:rPr>
            </w:rPrChange>
          </w:rPr>
          <w:t xml:space="preserve"> zal hij een token voorzien waarmee de gebruiker kan aanmelden. Hij</w:t>
        </w:r>
      </w:ins>
      <w:ins w:id="3024" w:author="Stagair1" w:date="2018-05-08T16:23:00Z">
        <w:r w:rsidR="002B6D89" w:rsidRPr="00E15CDD">
          <w:rPr>
            <w:rPrChange w:id="3025" w:author="Stagair1" w:date="2018-05-08T16:40:00Z">
              <w:rPr>
                <w:lang w:val="nl-NL"/>
              </w:rPr>
            </w:rPrChange>
          </w:rPr>
          <w:t xml:space="preserve"> zal dit </w:t>
        </w:r>
      </w:ins>
      <w:ins w:id="3026" w:author="Stagair1" w:date="2018-05-08T16:24:00Z">
        <w:r w:rsidR="002B6D89" w:rsidRPr="00E15CDD">
          <w:rPr>
            <w:rPrChange w:id="3027" w:author="Stagair1" w:date="2018-05-08T16:40:00Z">
              <w:rPr>
                <w:lang w:val="nl-NL"/>
              </w:rPr>
            </w:rPrChange>
          </w:rPr>
          <w:t>toegangs</w:t>
        </w:r>
      </w:ins>
      <w:ins w:id="3028" w:author="Stagair1" w:date="2018-05-08T16:23:00Z">
        <w:r w:rsidR="002B6D89" w:rsidRPr="00E15CDD">
          <w:rPr>
            <w:rPrChange w:id="3029" w:author="Stagair1" w:date="2018-05-08T16:40:00Z">
              <w:rPr>
                <w:lang w:val="nl-NL"/>
              </w:rPr>
            </w:rPrChange>
          </w:rPr>
          <w:t xml:space="preserve">token </w:t>
        </w:r>
      </w:ins>
      <w:ins w:id="3030" w:author="Stagair1" w:date="2018-05-08T16:27:00Z">
        <w:r w:rsidR="002B6D89" w:rsidRPr="00E15CDD">
          <w:rPr>
            <w:rPrChange w:id="3031" w:author="Stagair1" w:date="2018-05-08T16:40:00Z">
              <w:rPr>
                <w:lang w:val="nl-NL"/>
              </w:rPr>
            </w:rPrChange>
          </w:rPr>
          <w:t xml:space="preserve">(vergelijkbaar met een cookie) ook </w:t>
        </w:r>
      </w:ins>
      <w:ins w:id="3032" w:author="Stagair1" w:date="2018-05-08T16:23:00Z">
        <w:r w:rsidR="002B6D89" w:rsidRPr="00E15CDD">
          <w:rPr>
            <w:rPrChange w:id="3033" w:author="Stagair1" w:date="2018-05-08T16:40:00Z">
              <w:rPr>
                <w:lang w:val="nl-NL"/>
              </w:rPr>
            </w:rPrChange>
          </w:rPr>
          <w:t xml:space="preserve">bijhouden </w:t>
        </w:r>
      </w:ins>
      <w:ins w:id="3034" w:author="Stagair1" w:date="2018-05-08T16:27:00Z">
        <w:r w:rsidR="002B6D89" w:rsidRPr="00E15CDD">
          <w:rPr>
            <w:rPrChange w:id="3035" w:author="Stagair1" w:date="2018-05-08T16:40:00Z">
              <w:rPr>
                <w:lang w:val="nl-NL"/>
              </w:rPr>
            </w:rPrChange>
          </w:rPr>
          <w:t xml:space="preserve">om nieuwe connecties van </w:t>
        </w:r>
      </w:ins>
      <w:ins w:id="3036" w:author="Stagair1" w:date="2018-05-08T16:43:00Z">
        <w:r w:rsidR="00AC579D">
          <w:t>de</w:t>
        </w:r>
      </w:ins>
      <w:ins w:id="3037" w:author="Stagair1" w:date="2018-05-08T16:27:00Z">
        <w:r w:rsidR="002B6D89" w:rsidRPr="00E15CDD">
          <w:rPr>
            <w:rPrChange w:id="3038" w:author="Stagair1" w:date="2018-05-08T16:40:00Z">
              <w:rPr>
                <w:lang w:val="nl-NL"/>
              </w:rPr>
            </w:rPrChange>
          </w:rPr>
          <w:t xml:space="preserve"> gebruiker met d</w:t>
        </w:r>
      </w:ins>
      <w:ins w:id="3039" w:author="Stagair1" w:date="2018-05-08T16:28:00Z">
        <w:r w:rsidR="002B6D89" w:rsidRPr="00E15CDD">
          <w:rPr>
            <w:rPrChange w:id="3040" w:author="Stagair1" w:date="2018-05-08T16:40:00Z">
              <w:rPr>
                <w:lang w:val="nl-NL"/>
              </w:rPr>
            </w:rPrChange>
          </w:rPr>
          <w:t>i</w:t>
        </w:r>
      </w:ins>
      <w:ins w:id="3041" w:author="Stagair1" w:date="2018-05-08T16:27:00Z">
        <w:r w:rsidR="002B6D89" w:rsidRPr="00E15CDD">
          <w:rPr>
            <w:rPrChange w:id="3042" w:author="Stagair1" w:date="2018-05-08T16:40:00Z">
              <w:rPr>
                <w:lang w:val="nl-NL"/>
              </w:rPr>
            </w:rPrChange>
          </w:rPr>
          <w:t xml:space="preserve">e service of andere services meteen te kunnen </w:t>
        </w:r>
      </w:ins>
      <w:ins w:id="3043" w:author="Stagair1" w:date="2018-05-08T16:28:00Z">
        <w:r w:rsidR="002B6D89" w:rsidRPr="00E15CDD">
          <w:rPr>
            <w:rPrChange w:id="3044" w:author="Stagair1" w:date="2018-05-08T16:40:00Z">
              <w:rPr>
                <w:lang w:val="nl-NL"/>
              </w:rPr>
            </w:rPrChange>
          </w:rPr>
          <w:t>aanvaarden</w:t>
        </w:r>
      </w:ins>
      <w:ins w:id="3045" w:author="Stagair1" w:date="2018-05-08T16:27:00Z">
        <w:r w:rsidR="002B6D89" w:rsidRPr="00E15CDD">
          <w:rPr>
            <w:rPrChange w:id="3046" w:author="Stagair1" w:date="2018-05-08T16:40:00Z">
              <w:rPr>
                <w:lang w:val="nl-NL"/>
              </w:rPr>
            </w:rPrChange>
          </w:rPr>
          <w:t>.</w:t>
        </w:r>
      </w:ins>
      <w:ins w:id="3047" w:author="Stagair1" w:date="2018-05-08T16:58:00Z">
        <w:r w:rsidR="00965725">
          <w:t xml:space="preserve"> Na </w:t>
        </w:r>
      </w:ins>
      <w:ins w:id="3048" w:author="Stagair1" w:date="2018-05-08T16:59:00Z">
        <w:r w:rsidR="00965725">
          <w:t>het goedkeuren van de aanmeldgegevens van de gebruiker zal de IDP zelf contact opnemen met de SP en hem laten weten dat de gebruiker recht heeft op de service</w:t>
        </w:r>
      </w:ins>
      <w:ins w:id="3049" w:author="Stagair1" w:date="2018-05-08T17:00:00Z">
        <w:r w:rsidR="00574D6C">
          <w:t xml:space="preserve"> (zie stap drie op de figuur)</w:t>
        </w:r>
      </w:ins>
      <w:ins w:id="3050" w:author="Stagair1" w:date="2018-05-08T16:59:00Z">
        <w:r w:rsidR="00965725">
          <w:t>.</w:t>
        </w:r>
      </w:ins>
      <w:ins w:id="3051" w:author="Stagair1" w:date="2018-05-08T17:00:00Z">
        <w:r w:rsidR="00574D6C">
          <w:t xml:space="preserve"> In de vierde</w:t>
        </w:r>
      </w:ins>
      <w:ins w:id="3052" w:author="Stagair1" w:date="2018-05-08T17:01:00Z">
        <w:r w:rsidR="00574D6C">
          <w:t xml:space="preserve"> stap creëert de SP een nieuwe sessie voor de gebruiker, de gebruiker heeft nu toegang tot de service.</w:t>
        </w:r>
      </w:ins>
    </w:p>
    <w:p w14:paraId="5B6B9278" w14:textId="77777777" w:rsidR="005123C0" w:rsidRDefault="00E20248" w:rsidP="00BF4F7B">
      <w:pPr>
        <w:rPr>
          <w:ins w:id="3053" w:author="Stagair1" w:date="2018-05-08T17:06:00Z"/>
        </w:rPr>
      </w:pPr>
      <w:ins w:id="3054" w:author="Stagair1" w:date="2018-05-08T16:45:00Z">
        <w:r>
          <w:t>SSO</w:t>
        </w:r>
      </w:ins>
      <w:ins w:id="3055" w:author="Stagair1" w:date="2018-05-08T16:43:00Z">
        <w:r w:rsidR="00AC579D">
          <w:t xml:space="preserve"> biedt een reeks van voordelen voor</w:t>
        </w:r>
      </w:ins>
      <w:ins w:id="3056" w:author="Stagair1" w:date="2018-05-08T16:44:00Z">
        <w:r w:rsidR="00AC579D">
          <w:t xml:space="preserve"> de gebruiker</w:t>
        </w:r>
      </w:ins>
      <w:ins w:id="3057" w:author="Stagair1" w:date="2018-05-08T16:45:00Z">
        <w:r w:rsidR="00AC579D">
          <w:t>s</w:t>
        </w:r>
      </w:ins>
      <w:ins w:id="3058" w:author="Stagair1" w:date="2018-05-08T16:44:00Z">
        <w:r w:rsidR="00AC579D">
          <w:t xml:space="preserve">, </w:t>
        </w:r>
        <w:r>
          <w:t>bedrijven</w:t>
        </w:r>
        <w:r w:rsidR="00AC579D">
          <w:t xml:space="preserve"> en applicaties die </w:t>
        </w:r>
      </w:ins>
      <w:ins w:id="3059" w:author="Stagair1" w:date="2018-05-08T16:56:00Z">
        <w:r w:rsidR="00965725">
          <w:t>het implementeren</w:t>
        </w:r>
      </w:ins>
      <w:ins w:id="3060" w:author="Stagair1" w:date="2018-05-08T16:45:00Z">
        <w:r>
          <w:t xml:space="preserve">. Enerzijds wordt er tijd bespaard </w:t>
        </w:r>
      </w:ins>
      <w:ins w:id="3061" w:author="Stagair1" w:date="2018-05-08T16:46:00Z">
        <w:r>
          <w:t xml:space="preserve">voor het aanmelden van de gebruikers. Anderzijds wordt er ook veel tijd bespaard bij het ontwikkelen van de applicaties. </w:t>
        </w:r>
      </w:ins>
      <w:ins w:id="3062" w:author="Stagair1" w:date="2018-05-08T16:47:00Z">
        <w:r>
          <w:t>Ontwikkelaars</w:t>
        </w:r>
      </w:ins>
      <w:ins w:id="3063" w:author="Stagair1" w:date="2018-05-08T16:46:00Z">
        <w:r>
          <w:t xml:space="preserve"> hoeven geen </w:t>
        </w:r>
      </w:ins>
      <w:ins w:id="3064" w:author="Stagair1" w:date="2018-05-08T16:48:00Z">
        <w:r>
          <w:t xml:space="preserve">authenticatie mechanisme te </w:t>
        </w:r>
      </w:ins>
      <w:ins w:id="3065" w:author="Stagair1" w:date="2018-05-08T16:56:00Z">
        <w:r w:rsidR="00965725">
          <w:t>voorzien</w:t>
        </w:r>
      </w:ins>
      <w:ins w:id="3066" w:author="Stagair1" w:date="2018-05-08T16:48:00Z">
        <w:r>
          <w:t xml:space="preserve">, ze hoeven enkel het SAML framework correct te implementeren zodat </w:t>
        </w:r>
      </w:ins>
      <w:ins w:id="3067" w:author="Stagair1" w:date="2018-05-08T16:50:00Z">
        <w:r w:rsidR="00965725">
          <w:t xml:space="preserve">authenticatie kan afgeladen worden naar een IDP. Bovendien </w:t>
        </w:r>
      </w:ins>
      <w:ins w:id="3068" w:author="Stagair1" w:date="2018-05-08T16:51:00Z">
        <w:r w:rsidR="00965725">
          <w:t>kunnen</w:t>
        </w:r>
      </w:ins>
      <w:ins w:id="3069" w:author="Stagair1" w:date="2018-05-08T16:50:00Z">
        <w:r w:rsidR="00965725">
          <w:t xml:space="preserve"> gebruikers, bedrijven en ontwikkelaars ger</w:t>
        </w:r>
      </w:ins>
      <w:ins w:id="3070" w:author="Stagair1" w:date="2018-05-08T16:51:00Z">
        <w:r w:rsidR="00965725">
          <w:t xml:space="preserve">ust gesteld worden </w:t>
        </w:r>
      </w:ins>
      <w:ins w:id="3071" w:author="Stagair1" w:date="2018-05-08T16:52:00Z">
        <w:r w:rsidR="00965725">
          <w:t>met een veilig</w:t>
        </w:r>
      </w:ins>
      <w:ins w:id="3072" w:author="Stagair1" w:date="2018-05-08T16:57:00Z">
        <w:r w:rsidR="00965725">
          <w:t xml:space="preserve"> en grondig getest</w:t>
        </w:r>
      </w:ins>
      <w:ins w:id="3073" w:author="Stagair1" w:date="2018-05-08T16:52:00Z">
        <w:r w:rsidR="00965725">
          <w:t xml:space="preserve"> </w:t>
        </w:r>
      </w:ins>
      <w:ins w:id="3074" w:author="Stagair1" w:date="2018-05-08T16:57:00Z">
        <w:r w:rsidR="00965725">
          <w:t>authenticatie</w:t>
        </w:r>
      </w:ins>
      <w:ins w:id="3075" w:author="Stagair1" w:date="2018-05-08T16:52:00Z">
        <w:r w:rsidR="00965725">
          <w:t xml:space="preserve"> mechanisme. Gebruikers zullen er ook sneller toe geneigd zijn om sterkere wachtwoorden te gebruiken, omdat ze er minder </w:t>
        </w:r>
      </w:ins>
      <w:ins w:id="3076" w:author="Stagair1" w:date="2018-05-08T16:57:00Z">
        <w:r w:rsidR="00965725">
          <w:t>moeten onthouden</w:t>
        </w:r>
      </w:ins>
      <w:ins w:id="3077" w:author="Stagair1" w:date="2018-05-08T16:52:00Z">
        <w:r w:rsidR="00965725">
          <w:t xml:space="preserve">. Ten slotte wordt er geld bespaard, aangezien er geen aparte database </w:t>
        </w:r>
      </w:ins>
      <w:ins w:id="3078" w:author="Stagair1" w:date="2018-05-08T16:55:00Z">
        <w:r w:rsidR="00965725">
          <w:t xml:space="preserve">server </w:t>
        </w:r>
      </w:ins>
      <w:ins w:id="3079" w:author="Stagair1" w:date="2018-05-08T16:52:00Z">
        <w:r w:rsidR="00965725">
          <w:t>moet opgesteld worden voor elke applicatie</w:t>
        </w:r>
      </w:ins>
      <w:ins w:id="3080" w:author="Stagair1" w:date="2018-05-08T16:55:00Z">
        <w:r w:rsidR="00965725">
          <w:t xml:space="preserve">. Er wordt namelijk gebruik gemaakt van de databases die de </w:t>
        </w:r>
      </w:ins>
      <w:ins w:id="3081" w:author="Stagair1" w:date="2018-05-08T16:56:00Z">
        <w:r w:rsidR="00965725">
          <w:t>identity providers</w:t>
        </w:r>
      </w:ins>
      <w:ins w:id="3082" w:author="Stagair1" w:date="2018-05-08T16:55:00Z">
        <w:r w:rsidR="00965725">
          <w:t xml:space="preserve"> reeds bezit</w:t>
        </w:r>
      </w:ins>
      <w:ins w:id="3083" w:author="Stagair1" w:date="2018-05-08T16:56:00Z">
        <w:r w:rsidR="00965725">
          <w:t>ten</w:t>
        </w:r>
      </w:ins>
      <w:ins w:id="3084" w:author="Stagair1" w:date="2018-05-08T16:55:00Z">
        <w:r w:rsidR="00965725">
          <w:t>.</w:t>
        </w:r>
      </w:ins>
    </w:p>
    <w:p w14:paraId="48DEFB02" w14:textId="77777777" w:rsidR="00FD7CF4" w:rsidRDefault="005123C0" w:rsidP="00BF4F7B">
      <w:pPr>
        <w:rPr>
          <w:ins w:id="3085" w:author="Stagair1" w:date="2018-05-08T17:08:00Z"/>
        </w:rPr>
      </w:pPr>
      <w:ins w:id="3086" w:author="Stagair1" w:date="2018-05-08T17:06:00Z">
        <w:r>
          <w:lastRenderedPageBreak/>
          <w:t xml:space="preserve">Momenteel maken </w:t>
        </w:r>
      </w:ins>
      <w:ins w:id="3087" w:author="Stagair1" w:date="2018-05-08T17:08:00Z">
        <w:r>
          <w:t xml:space="preserve">enorm </w:t>
        </w:r>
      </w:ins>
      <w:ins w:id="3088" w:author="Stagair1" w:date="2018-05-08T17:06:00Z">
        <w:r>
          <w:t xml:space="preserve">veel applicaties reeds gebruik van SSO, meestal is dat in de vorm van SAML of OAuth. </w:t>
        </w:r>
      </w:ins>
      <w:ins w:id="3089" w:author="Stagair1" w:date="2018-05-08T17:08:00Z">
        <w:r>
          <w:t xml:space="preserve">Denk </w:t>
        </w:r>
      </w:ins>
      <w:ins w:id="3090" w:author="Stagair1" w:date="2018-05-08T17:09:00Z">
        <w:r>
          <w:t>daarvoor</w:t>
        </w:r>
      </w:ins>
      <w:ins w:id="3091" w:author="Stagair1" w:date="2018-05-08T17:08:00Z">
        <w:r w:rsidR="00FD7CF4">
          <w:t xml:space="preserve"> bijvoorbeeld aan Spotify die het mogelijk maakt om in te loggen door </w:t>
        </w:r>
      </w:ins>
      <w:ins w:id="3092" w:author="Stagair1" w:date="2018-05-08T17:12:00Z">
        <w:r w:rsidR="00FD7CF4">
          <w:t>middel van uw</w:t>
        </w:r>
      </w:ins>
      <w:ins w:id="3093" w:author="Stagair1" w:date="2018-05-08T17:08:00Z">
        <w:r w:rsidR="00FD7CF4">
          <w:t xml:space="preserve"> Facebook </w:t>
        </w:r>
      </w:ins>
      <w:ins w:id="3094" w:author="Stagair1" w:date="2018-05-08T17:11:00Z">
        <w:r w:rsidR="00FD7CF4">
          <w:t>gebruikersgegevens</w:t>
        </w:r>
      </w:ins>
      <w:ins w:id="3095" w:author="Stagair1" w:date="2018-05-08T17:08:00Z">
        <w:r w:rsidR="00FD7CF4">
          <w:t>.</w:t>
        </w:r>
      </w:ins>
    </w:p>
    <w:p w14:paraId="2D504768" w14:textId="77777777" w:rsidR="00FD7CF4" w:rsidRDefault="005123C0" w:rsidP="00BF4F7B">
      <w:pPr>
        <w:rPr>
          <w:ins w:id="3096" w:author="Stagair1" w:date="2018-05-08T17:38:00Z"/>
        </w:rPr>
      </w:pPr>
      <w:ins w:id="3097" w:author="Stagair1" w:date="2018-05-08T17:07:00Z">
        <w:r>
          <w:t>Als IDP wordt de keuze aangeboden tussen enkele gigantische providers, waar</w:t>
        </w:r>
      </w:ins>
      <w:ins w:id="3098" w:author="Stagair1" w:date="2018-05-08T17:08:00Z">
        <w:r>
          <w:t>bij</w:t>
        </w:r>
      </w:ins>
      <w:ins w:id="3099" w:author="Stagair1" w:date="2018-05-08T17:07:00Z">
        <w:r>
          <w:t xml:space="preserve"> een heel groot deel van de internetgebruikers reeds een account </w:t>
        </w:r>
      </w:ins>
      <w:ins w:id="3100" w:author="Stagair1" w:date="2018-05-08T17:08:00Z">
        <w:r>
          <w:t xml:space="preserve">bezit. </w:t>
        </w:r>
      </w:ins>
      <w:ins w:id="3101" w:author="Stagair1" w:date="2018-05-08T17:12:00Z">
        <w:r w:rsidR="00FD7CF4">
          <w:t>Denk hiervoor aan providers zoals Google, Microsoft en Facebook.</w:t>
        </w:r>
      </w:ins>
    </w:p>
    <w:p w14:paraId="7BD025C9" w14:textId="77777777" w:rsidR="00060962" w:rsidRDefault="00060962" w:rsidP="00BF4F7B">
      <w:pPr>
        <w:rPr>
          <w:ins w:id="3102" w:author="Stagair1" w:date="2018-05-08T17:38:00Z"/>
        </w:rPr>
      </w:pPr>
      <w:ins w:id="3103" w:author="Stagair1" w:date="2018-05-08T17:40:00Z">
        <w:r>
          <w:rPr>
            <w:noProof/>
            <w:lang w:eastAsia="nl-BE"/>
          </w:rPr>
          <mc:AlternateContent>
            <mc:Choice Requires="wps">
              <w:drawing>
                <wp:anchor distT="0" distB="0" distL="114300" distR="114300" simplePos="0" relativeHeight="251743232" behindDoc="0" locked="0" layoutInCell="1" allowOverlap="1" wp14:anchorId="663E67A3" wp14:editId="031AC64A">
                  <wp:simplePos x="0" y="0"/>
                  <wp:positionH relativeFrom="column">
                    <wp:posOffset>0</wp:posOffset>
                  </wp:positionH>
                  <wp:positionV relativeFrom="paragraph">
                    <wp:posOffset>3752215</wp:posOffset>
                  </wp:positionV>
                  <wp:extent cx="5943600" cy="635"/>
                  <wp:effectExtent l="0" t="0" r="0" b="0"/>
                  <wp:wrapTopAndBottom/>
                  <wp:docPr id="106" name="Text Box 106"/>
                  <wp:cNvGraphicFramePr/>
                  <a:graphic xmlns:a="http://schemas.openxmlformats.org/drawingml/2006/main">
                    <a:graphicData uri="http://schemas.microsoft.com/office/word/2010/wordprocessingShape">
                      <wps:wsp>
                        <wps:cNvSpPr txBox="1"/>
                        <wps:spPr>
                          <a:xfrm>
                            <a:off x="0" y="0"/>
                            <a:ext cx="5943600" cy="635"/>
                          </a:xfrm>
                          <a:prstGeom prst="rect">
                            <a:avLst/>
                          </a:prstGeom>
                          <a:solidFill>
                            <a:prstClr val="white"/>
                          </a:solidFill>
                          <a:ln>
                            <a:noFill/>
                          </a:ln>
                        </wps:spPr>
                        <wps:txbx>
                          <w:txbxContent>
                            <w:p w14:paraId="27A4547D" w14:textId="77777777" w:rsidR="005A0626" w:rsidRPr="00A46372" w:rsidRDefault="005A0626">
                              <w:pPr>
                                <w:pStyle w:val="Bijschrift"/>
                                <w:pPrChange w:id="3104" w:author="Stagair1" w:date="2018-05-08T17:40:00Z">
                                  <w:pPr/>
                                </w:pPrChange>
                              </w:pPr>
                              <w:ins w:id="3105" w:author="Stagair1" w:date="2018-05-08T17:40:00Z">
                                <w:r>
                                  <w:t xml:space="preserve">Figuur </w:t>
                                </w:r>
                                <w:r>
                                  <w:fldChar w:fldCharType="begin"/>
                                </w:r>
                                <w:r>
                                  <w:instrText xml:space="preserve"> STYLEREF 1 \s </w:instrText>
                                </w:r>
                              </w:ins>
                              <w:r>
                                <w:fldChar w:fldCharType="separate"/>
                              </w:r>
                              <w:r>
                                <w:rPr>
                                  <w:noProof/>
                                </w:rPr>
                                <w:t>4</w:t>
                              </w:r>
                              <w:ins w:id="3106" w:author="Stagair1" w:date="2018-05-08T17:40:00Z">
                                <w:r>
                                  <w:fldChar w:fldCharType="end"/>
                                </w:r>
                                <w:r>
                                  <w:noBreakHyphen/>
                                </w:r>
                                <w:r>
                                  <w:fldChar w:fldCharType="begin"/>
                                </w:r>
                                <w:r>
                                  <w:instrText xml:space="preserve"> SEQ Figuur \* ARABIC \s 1 </w:instrText>
                                </w:r>
                              </w:ins>
                              <w:r>
                                <w:fldChar w:fldCharType="separate"/>
                              </w:r>
                              <w:ins w:id="3107" w:author="Stagair1" w:date="2018-05-08T17:40:00Z">
                                <w:r>
                                  <w:rPr>
                                    <w:noProof/>
                                  </w:rPr>
                                  <w:t>9</w:t>
                                </w:r>
                                <w:r>
                                  <w:fldChar w:fldCharType="end"/>
                                </w:r>
                                <w:r>
                                  <w:t>: SSO toegepast op ShareFile en StorageZone, met NetScaler als IDP.</w:t>
                                </w:r>
                              </w:ins>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63E67A3" id="_x0000_t202" coordsize="21600,21600" o:spt="202" path="m,l,21600r21600,l21600,xe">
                  <v:stroke joinstyle="miter"/>
                  <v:path gradientshapeok="t" o:connecttype="rect"/>
                </v:shapetype>
                <v:shape id="Text Box 106" o:spid="_x0000_s1075" type="#_x0000_t202" style="position:absolute;margin-left:0;margin-top:295.45pt;width:468pt;height:.05pt;z-index:2517432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" stroked="f">
                  <v:textbox style="mso-fit-shape-to-text:t" inset="0,0,0,0">
                    <w:txbxContent>
                      <w:p w14:paraId="27A4547D" w14:textId="77777777" w:rsidR="005A0626" w:rsidRPr="00A46372" w:rsidRDefault="005A0626">
                        <w:pPr>
                          <w:pStyle w:val="Bijschrift"/>
                          <w:pPrChange w:id="3108" w:author="Stagair1" w:date="2018-05-08T17:40:00Z">
                            <w:pPr/>
                          </w:pPrChange>
                        </w:pPr>
                        <w:ins w:id="3109" w:author="Stagair1" w:date="2018-05-08T17:40:00Z">
                          <w:r>
                            <w:t xml:space="preserve">Figuur </w:t>
                          </w:r>
                          <w:r>
                            <w:fldChar w:fldCharType="begin"/>
                          </w:r>
                          <w:r>
                            <w:instrText xml:space="preserve"> STYLEREF 1 \s </w:instrText>
                          </w:r>
                        </w:ins>
                        <w:r>
                          <w:fldChar w:fldCharType="separate"/>
                        </w:r>
                        <w:r>
                          <w:rPr>
                            <w:noProof/>
                          </w:rPr>
                          <w:t>4</w:t>
                        </w:r>
                        <w:ins w:id="3110" w:author="Stagair1" w:date="2018-05-08T17:40:00Z">
                          <w:r>
                            <w:fldChar w:fldCharType="end"/>
                          </w:r>
                          <w:r>
                            <w:noBreakHyphen/>
                          </w:r>
                          <w:r>
                            <w:fldChar w:fldCharType="begin"/>
                          </w:r>
                          <w:r>
                            <w:instrText xml:space="preserve"> SEQ Figuur \* ARABIC \s 1 </w:instrText>
                          </w:r>
                        </w:ins>
                        <w:r>
                          <w:fldChar w:fldCharType="separate"/>
                        </w:r>
                        <w:ins w:id="3111" w:author="Stagair1" w:date="2018-05-08T17:40:00Z">
                          <w:r>
                            <w:rPr>
                              <w:noProof/>
                            </w:rPr>
                            <w:t>9</w:t>
                          </w:r>
                          <w:r>
                            <w:fldChar w:fldCharType="end"/>
                          </w:r>
                          <w:r>
                            <w:t>: SSO toegepast op ShareFile en StorageZone, met NetScaler als IDP.</w:t>
                          </w:r>
                        </w:ins>
                      </w:p>
                    </w:txbxContent>
                  </v:textbox>
                  <w10:wrap type="topAndBottom"/>
                </v:shape>
              </w:pict>
            </mc:Fallback>
          </mc:AlternateContent>
        </w:r>
      </w:ins>
      <w:ins w:id="3112" w:author="Stagair1" w:date="2018-05-08T17:39:00Z">
        <w:r w:rsidRPr="00060962">
          <w:rPr>
            <w:noProof/>
            <w:lang w:eastAsia="nl-BE"/>
          </w:rPr>
          <w:drawing>
            <wp:anchor distT="0" distB="0" distL="114300" distR="114300" simplePos="0" relativeHeight="251741184" behindDoc="0" locked="0" layoutInCell="1" allowOverlap="1" wp14:anchorId="3535B1D7" wp14:editId="67F45E58">
              <wp:simplePos x="0" y="0"/>
              <wp:positionH relativeFrom="column">
                <wp:posOffset>0</wp:posOffset>
              </wp:positionH>
              <wp:positionV relativeFrom="paragraph">
                <wp:posOffset>297815</wp:posOffset>
              </wp:positionV>
              <wp:extent cx="5943600" cy="3397250"/>
              <wp:effectExtent l="0" t="0" r="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943600" cy="3397250"/>
                      </a:xfrm>
                      <a:prstGeom prst="rect">
                        <a:avLst/>
                      </a:prstGeom>
                      <a:noFill/>
                      <a:ln>
                        <a:noFill/>
                      </a:ln>
                    </pic:spPr>
                  </pic:pic>
                </a:graphicData>
              </a:graphic>
              <wp14:sizeRelH relativeFrom="page">
                <wp14:pctWidth>0</wp14:pctWidth>
              </wp14:sizeRelH>
              <wp14:sizeRelV relativeFrom="page">
                <wp14:pctHeight>0</wp14:pctHeight>
              </wp14:sizeRelV>
            </wp:anchor>
          </w:drawing>
        </w:r>
      </w:ins>
    </w:p>
    <w:p w14:paraId="7B469B62" w14:textId="77777777" w:rsidR="00060962" w:rsidRDefault="00060962" w:rsidP="00BF4F7B">
      <w:pPr>
        <w:rPr>
          <w:ins w:id="3113" w:author="Stagair1" w:date="2018-05-08T17:14:00Z"/>
        </w:rPr>
      </w:pPr>
    </w:p>
    <w:p w14:paraId="5EC3F91C" w14:textId="77777777" w:rsidR="00A9256F" w:rsidRDefault="00FD7CF4" w:rsidP="00BF4F7B">
      <w:pPr>
        <w:rPr>
          <w:ins w:id="3114" w:author="Stagair1" w:date="2018-05-08T17:42:00Z"/>
        </w:rPr>
      </w:pPr>
      <w:ins w:id="3115" w:author="Stagair1" w:date="2018-05-08T17:13:00Z">
        <w:r>
          <w:t xml:space="preserve">Citrix NetScaler is in staat om </w:t>
        </w:r>
      </w:ins>
      <w:ins w:id="3116" w:author="Stagair1" w:date="2018-05-08T17:14:00Z">
        <w:r>
          <w:t xml:space="preserve">zowel </w:t>
        </w:r>
      </w:ins>
      <w:ins w:id="3117" w:author="Stagair1" w:date="2018-05-08T17:13:00Z">
        <w:r>
          <w:t>de rol van SP als IDP in het SAML framework op zich te nemen.</w:t>
        </w:r>
      </w:ins>
      <w:ins w:id="3118" w:author="Stagair1" w:date="2018-05-08T17:15:00Z">
        <w:r>
          <w:t xml:space="preserve"> Citrix ShareFile ondersteunt </w:t>
        </w:r>
      </w:ins>
      <w:ins w:id="3119" w:author="Stagair1" w:date="2018-05-08T17:41:00Z">
        <w:r w:rsidR="00060962">
          <w:t xml:space="preserve">enkel </w:t>
        </w:r>
      </w:ins>
      <w:ins w:id="3120" w:author="Stagair1" w:date="2018-05-08T17:15:00Z">
        <w:r>
          <w:t>de rol van SP, het is dus mogelijk van bestaande AD-gegevens te gebruiken voor het aanmelden op ShareFile en de authenticatie hiervoor af te laden naar NetScaler</w:t>
        </w:r>
      </w:ins>
      <w:ins w:id="3121" w:author="Stagair1" w:date="2018-05-08T17:16:00Z">
        <w:r>
          <w:t xml:space="preserve">. Zoals reeds besproken werd in hoofdstuk </w:t>
        </w:r>
      </w:ins>
      <w:ins w:id="3122" w:author="Stagair1" w:date="2018-05-08T17:17:00Z">
        <w:r>
          <w:fldChar w:fldCharType="begin"/>
        </w:r>
        <w:r>
          <w:instrText xml:space="preserve"> REF _Ref513563172 \r \h </w:instrText>
        </w:r>
      </w:ins>
      <w:r>
        <w:fldChar w:fldCharType="separate"/>
      </w:r>
      <w:ins w:id="3123" w:author="Stagair1" w:date="2018-05-08T17:17:00Z">
        <w:r>
          <w:t>4.3.1</w:t>
        </w:r>
        <w:r>
          <w:fldChar w:fldCharType="end"/>
        </w:r>
        <w:r>
          <w:t xml:space="preserve"> is het ook mogelijk om diezelfde AD-gegevens nadien te gebruiken voor de authenticatie van die gebruikers met de lokale SZ</w:t>
        </w:r>
      </w:ins>
      <w:ins w:id="3124" w:author="Stagair1" w:date="2018-05-08T17:42:00Z">
        <w:r w:rsidR="00A9256F">
          <w:t xml:space="preserve">. Dit kan </w:t>
        </w:r>
      </w:ins>
      <w:ins w:id="3125" w:author="Stagair1" w:date="2018-05-08T17:17:00Z">
        <w:r>
          <w:t>door gebruik te maken van NetScaler als SAML IDP en SP.</w:t>
        </w:r>
      </w:ins>
    </w:p>
    <w:p w14:paraId="1F38806A" w14:textId="77777777" w:rsidR="002B6D89" w:rsidRPr="00E15CDD" w:rsidRDefault="00A9256F" w:rsidP="00BF4F7B">
      <w:pPr>
        <w:rPr>
          <w:ins w:id="3126" w:author="Stagair1" w:date="2018-05-08T16:29:00Z"/>
          <w:rPrChange w:id="3127" w:author="Stagair1" w:date="2018-05-08T16:40:00Z">
            <w:rPr>
              <w:ins w:id="3128" w:author="Stagair1" w:date="2018-05-08T16:29:00Z"/>
              <w:lang w:val="nl-NL"/>
            </w:rPr>
          </w:rPrChange>
        </w:rPr>
      </w:pPr>
      <w:ins w:id="3129" w:author="Stagair1" w:date="2018-05-08T17:42:00Z">
        <w:r>
          <w:t xml:space="preserve">In figuuur 4-9 kan je zien hoe de ShareFile de authenticatie van de gebruiker aflaadt naar de NetScaler, indien die probeert aan te melden. </w:t>
        </w:r>
      </w:ins>
      <w:ins w:id="3130" w:author="Stagair1" w:date="2018-05-08T17:45:00Z">
        <w:r>
          <w:t xml:space="preserve">ShareFile is hier de </w:t>
        </w:r>
      </w:ins>
      <w:ins w:id="3131" w:author="Stagair1" w:date="2018-05-08T17:47:00Z">
        <w:r>
          <w:t>SP</w:t>
        </w:r>
      </w:ins>
      <w:ins w:id="3132" w:author="Stagair1" w:date="2018-05-08T17:45:00Z">
        <w:r>
          <w:t xml:space="preserve"> en NetScaler de IDP. </w:t>
        </w:r>
      </w:ins>
      <w:ins w:id="3133" w:author="Stagair1" w:date="2018-05-08T17:42:00Z">
        <w:r>
          <w:t xml:space="preserve">Vervolgens </w:t>
        </w:r>
      </w:ins>
      <w:ins w:id="3134" w:author="Stagair1" w:date="2018-05-08T17:43:00Z">
        <w:r>
          <w:t>wanneer die gebruiker via ShareFile toegang vraagt tot de StorageZone</w:t>
        </w:r>
      </w:ins>
      <w:ins w:id="3135" w:author="Stagair1" w:date="2018-05-08T17:46:00Z">
        <w:r>
          <w:t>,</w:t>
        </w:r>
      </w:ins>
      <w:ins w:id="3136" w:author="Stagair1" w:date="2018-05-08T17:43:00Z">
        <w:r>
          <w:t xml:space="preserve"> zal NetScaler opnieuw ingeschakeld worden en zowel de authenticatie als de service voorzien.</w:t>
        </w:r>
      </w:ins>
      <w:ins w:id="3137" w:author="Stagair1" w:date="2018-05-08T17:44:00Z">
        <w:r>
          <w:t xml:space="preserve"> De service is hier de StorageZone Connector waarmee nooit rechtstreeks verbonden kan worden, d</w:t>
        </w:r>
      </w:ins>
      <w:ins w:id="3138" w:author="Stagair1" w:date="2018-05-08T17:45:00Z">
        <w:r>
          <w:t>eze</w:t>
        </w:r>
      </w:ins>
      <w:ins w:id="3139" w:author="Stagair1" w:date="2018-05-08T17:44:00Z">
        <w:r>
          <w:t xml:space="preserve"> </w:t>
        </w:r>
      </w:ins>
      <w:ins w:id="3140" w:author="Stagair1" w:date="2018-05-08T17:45:00Z">
        <w:r>
          <w:t>bevindt zich</w:t>
        </w:r>
      </w:ins>
      <w:ins w:id="3141" w:author="Stagair1" w:date="2018-05-08T17:44:00Z">
        <w:r>
          <w:t xml:space="preserve"> namelijk in het interne netwerk. </w:t>
        </w:r>
      </w:ins>
      <w:ins w:id="3142" w:author="Stagair1" w:date="2018-05-08T17:45:00Z">
        <w:r>
          <w:t xml:space="preserve">De SZ-C wordt </w:t>
        </w:r>
      </w:ins>
      <w:ins w:id="3143" w:author="Stagair1" w:date="2018-05-08T17:44:00Z">
        <w:r>
          <w:t xml:space="preserve">steeds </w:t>
        </w:r>
      </w:ins>
      <w:ins w:id="3144" w:author="Stagair1" w:date="2018-05-08T17:45:00Z">
        <w:r>
          <w:t xml:space="preserve">geraadpleegd via de NetScaler, die </w:t>
        </w:r>
      </w:ins>
      <w:ins w:id="3145" w:author="Stagair1" w:date="2018-05-08T17:47:00Z">
        <w:r>
          <w:t>in dit geval</w:t>
        </w:r>
      </w:ins>
      <w:ins w:id="3146" w:author="Stagair1" w:date="2018-05-08T17:45:00Z">
        <w:r>
          <w:t xml:space="preserve"> SP en IDP is.</w:t>
        </w:r>
      </w:ins>
      <w:del w:id="3147" w:author="Stagair1" w:date="2018-05-08T16:28:00Z">
        <w:r w:rsidR="008A4437" w:rsidRPr="00E15CDD" w:rsidDel="002B6D89">
          <w:rPr>
            <w:rPrChange w:id="3148" w:author="Stagair1" w:date="2018-05-08T16:40:00Z">
              <w:rPr>
                <w:lang w:val="nl-NL"/>
              </w:rPr>
            </w:rPrChange>
          </w:rPr>
          <w:delText xml:space="preserve"> </w:delText>
        </w:r>
      </w:del>
    </w:p>
    <w:p w14:paraId="55A322CC" w14:textId="77777777" w:rsidR="00686730" w:rsidRPr="00E15CDD" w:rsidDel="002B6D89" w:rsidRDefault="008A4437" w:rsidP="00BF4F7B">
      <w:pPr>
        <w:rPr>
          <w:del w:id="3149" w:author="Stagair1" w:date="2018-05-08T16:29:00Z"/>
          <w:rPrChange w:id="3150" w:author="Stagair1" w:date="2018-05-08T16:40:00Z">
            <w:rPr>
              <w:del w:id="3151" w:author="Stagair1" w:date="2018-05-08T16:29:00Z"/>
              <w:lang w:val="nl-NL"/>
            </w:rPr>
          </w:rPrChange>
        </w:rPr>
      </w:pPr>
      <w:del w:id="3152" w:author="Stagair1" w:date="2018-05-08T16:29:00Z">
        <w:r w:rsidRPr="00E15CDD" w:rsidDel="002B6D89">
          <w:rPr>
            <w:rPrChange w:id="3153" w:author="Stagair1" w:date="2018-05-08T16:40:00Z">
              <w:rPr>
                <w:lang w:val="nl-NL"/>
              </w:rPr>
            </w:rPrChange>
          </w:rPr>
          <w:delText>Indien de gebruiker correct authentiseert ontvang</w:delText>
        </w:r>
        <w:r w:rsidR="00A07E0F" w:rsidRPr="00E15CDD" w:rsidDel="002B6D89">
          <w:rPr>
            <w:rPrChange w:id="3154" w:author="Stagair1" w:date="2018-05-08T16:40:00Z">
              <w:rPr>
                <w:lang w:val="nl-NL"/>
              </w:rPr>
            </w:rPrChange>
          </w:rPr>
          <w:delText xml:space="preserve">t hij beveiligingsgegevens van </w:delText>
        </w:r>
      </w:del>
      <w:del w:id="3155" w:author="Stagair1" w:date="2018-05-08T14:08:00Z">
        <w:r w:rsidR="00A07E0F" w:rsidRPr="00E15CDD" w:rsidDel="003555DB">
          <w:rPr>
            <w:rPrChange w:id="3156" w:author="Stagair1" w:date="2018-05-08T16:40:00Z">
              <w:rPr>
                <w:lang w:val="nl-NL"/>
              </w:rPr>
            </w:rPrChange>
          </w:rPr>
          <w:delText>service p</w:delText>
        </w:r>
        <w:r w:rsidRPr="00E15CDD" w:rsidDel="003555DB">
          <w:rPr>
            <w:rPrChange w:id="3157" w:author="Stagair1" w:date="2018-05-08T16:40:00Z">
              <w:rPr>
                <w:lang w:val="nl-NL"/>
              </w:rPr>
            </w:rPrChange>
          </w:rPr>
          <w:delText>rovider</w:delText>
        </w:r>
      </w:del>
      <w:del w:id="3158" w:author="Stagair1" w:date="2018-05-08T16:29:00Z">
        <w:r w:rsidRPr="00E15CDD" w:rsidDel="002B6D89">
          <w:rPr>
            <w:rPrChange w:id="3159" w:author="Stagair1" w:date="2018-05-08T16:40:00Z">
              <w:rPr>
                <w:lang w:val="nl-NL"/>
              </w:rPr>
            </w:rPrChange>
          </w:rPr>
          <w:delText xml:space="preserve"> waarmee hij de web-service nogmaals kan opvragen, met deze gegevens krijgt hij meteen toegang en kan de gebruiker </w:delText>
        </w:r>
        <w:r w:rsidR="0045063A" w:rsidRPr="00E15CDD" w:rsidDel="002B6D89">
          <w:rPr>
            <w:rPrChange w:id="3160" w:author="Stagair1" w:date="2018-05-08T16:40:00Z">
              <w:rPr>
                <w:lang w:val="nl-NL"/>
              </w:rPr>
            </w:rPrChange>
          </w:rPr>
          <w:delText>aanmelden</w:delText>
        </w:r>
        <w:r w:rsidRPr="00E15CDD" w:rsidDel="002B6D89">
          <w:rPr>
            <w:rPrChange w:id="3161" w:author="Stagair1" w:date="2018-05-08T16:40:00Z">
              <w:rPr>
                <w:lang w:val="nl-NL"/>
              </w:rPr>
            </w:rPrChange>
          </w:rPr>
          <w:delText>.</w:delText>
        </w:r>
      </w:del>
    </w:p>
    <w:p w14:paraId="6E7AC01A" w14:textId="77777777" w:rsidR="00686730" w:rsidRPr="00E15CDD" w:rsidRDefault="00686730" w:rsidP="00BF4F7B">
      <w:pPr>
        <w:rPr>
          <w:rPrChange w:id="3162" w:author="Stagair1" w:date="2018-05-08T16:40:00Z">
            <w:rPr>
              <w:lang w:val="nl-NL"/>
            </w:rPr>
          </w:rPrChange>
        </w:rPr>
      </w:pPr>
      <w:r w:rsidRPr="00E15CDD">
        <w:rPr>
          <w:rPrChange w:id="3163" w:author="Stagair1" w:date="2018-05-08T16:40:00Z">
            <w:rPr>
              <w:lang w:val="nl-NL"/>
            </w:rPr>
          </w:rPrChange>
        </w:rPr>
        <w:lastRenderedPageBreak/>
        <w:t xml:space="preserve">Merk op, SSO wordt ook wel </w:t>
      </w:r>
      <w:r w:rsidR="00054281" w:rsidRPr="00E15CDD">
        <w:rPr>
          <w:rPrChange w:id="3164" w:author="Stagair1" w:date="2018-05-08T16:40:00Z">
            <w:rPr>
              <w:lang w:val="nl-NL"/>
            </w:rPr>
          </w:rPrChange>
        </w:rPr>
        <w:t xml:space="preserve">DaaS </w:t>
      </w:r>
      <w:r w:rsidRPr="00E15CDD">
        <w:rPr>
          <w:rPrChange w:id="3165" w:author="Stagair1" w:date="2018-05-08T16:40:00Z">
            <w:rPr>
              <w:lang w:val="nl-NL"/>
            </w:rPr>
          </w:rPrChange>
        </w:rPr>
        <w:t xml:space="preserve">Directory as a Service genoemd, omdat het AD-functionaliteit als een service voor </w:t>
      </w:r>
      <w:del w:id="3166" w:author="Stagair1" w:date="2018-05-08T16:29:00Z">
        <w:r w:rsidRPr="00E15CDD" w:rsidDel="002B6D89">
          <w:rPr>
            <w:rPrChange w:id="3167" w:author="Stagair1" w:date="2018-05-08T16:40:00Z">
              <w:rPr>
                <w:lang w:val="nl-NL"/>
              </w:rPr>
            </w:rPrChange>
          </w:rPr>
          <w:delText xml:space="preserve">andere </w:delText>
        </w:r>
      </w:del>
      <w:ins w:id="3168" w:author="Stagair1" w:date="2018-05-08T16:29:00Z">
        <w:r w:rsidR="002B6D89" w:rsidRPr="00E15CDD">
          <w:rPr>
            <w:rPrChange w:id="3169" w:author="Stagair1" w:date="2018-05-08T16:40:00Z">
              <w:rPr>
                <w:lang w:val="nl-NL"/>
              </w:rPr>
            </w:rPrChange>
          </w:rPr>
          <w:t xml:space="preserve">externe </w:t>
        </w:r>
      </w:ins>
      <w:r w:rsidRPr="00E15CDD">
        <w:rPr>
          <w:rPrChange w:id="3170" w:author="Stagair1" w:date="2018-05-08T16:40:00Z">
            <w:rPr>
              <w:lang w:val="nl-NL"/>
            </w:rPr>
          </w:rPrChange>
        </w:rPr>
        <w:t>applicaties aanbiedt.</w:t>
      </w:r>
    </w:p>
    <w:p w14:paraId="76289709" w14:textId="77777777" w:rsidR="00BF4F7B" w:rsidRPr="00E15CDD" w:rsidRDefault="005A0626" w:rsidP="00BF4F7B">
      <w:pPr>
        <w:rPr>
          <w:rPrChange w:id="3171" w:author="Stagair1" w:date="2018-05-08T16:40:00Z">
            <w:rPr>
              <w:lang w:val="nl-NL"/>
            </w:rPr>
          </w:rPrChange>
        </w:rPr>
      </w:pPr>
      <w:sdt>
        <w:sdtPr>
          <w:id w:val="1870713413"/>
          <w:citation/>
        </w:sdtPr>
        <w:sdtContent>
          <w:r w:rsidR="00902545" w:rsidRPr="00E15CDD">
            <w:rPr>
              <w:rPrChange w:id="3172" w:author="Stagair1" w:date="2018-05-08T16:40:00Z">
                <w:rPr>
                  <w:lang w:val="nl-NL"/>
                </w:rPr>
              </w:rPrChange>
            </w:rPr>
            <w:fldChar w:fldCharType="begin"/>
          </w:r>
          <w:r w:rsidR="00902545" w:rsidRPr="00E15CDD">
            <w:rPr>
              <w:rPrChange w:id="3173" w:author="Stagair1" w:date="2018-05-08T16:40:00Z">
                <w:rPr>
                  <w:lang w:val="nl-NL"/>
                </w:rPr>
              </w:rPrChange>
            </w:rPr>
            <w:instrText xml:space="preserve"> CITATION Cit15 \l 1033 </w:instrText>
          </w:r>
          <w:r w:rsidR="00902545" w:rsidRPr="00E15CDD">
            <w:rPr>
              <w:rPrChange w:id="3174" w:author="Stagair1" w:date="2018-05-08T16:40:00Z">
                <w:rPr>
                  <w:lang w:val="nl-NL"/>
                </w:rPr>
              </w:rPrChange>
            </w:rPr>
            <w:fldChar w:fldCharType="separate"/>
          </w:r>
          <w:r w:rsidR="006F20A4" w:rsidRPr="00E15CDD">
            <w:rPr>
              <w:rPrChange w:id="3175" w:author="Stagair1" w:date="2018-05-08T16:40:00Z">
                <w:rPr>
                  <w:noProof/>
                  <w:lang w:val="nl-NL"/>
                </w:rPr>
              </w:rPrChange>
            </w:rPr>
            <w:t>[15]</w:t>
          </w:r>
          <w:r w:rsidR="00902545" w:rsidRPr="00E15CDD">
            <w:rPr>
              <w:rPrChange w:id="3176" w:author="Stagair1" w:date="2018-05-08T16:40:00Z">
                <w:rPr>
                  <w:lang w:val="nl-NL"/>
                </w:rPr>
              </w:rPrChange>
            </w:rPr>
            <w:fldChar w:fldCharType="end"/>
          </w:r>
        </w:sdtContent>
      </w:sdt>
      <w:r w:rsidR="00902545" w:rsidRPr="00E15CDD">
        <w:rPr>
          <w:rPrChange w:id="3177" w:author="Stagair1" w:date="2018-05-08T16:40:00Z">
            <w:rPr>
              <w:lang w:val="nl-NL"/>
            </w:rPr>
          </w:rPrChange>
        </w:rPr>
        <w:t xml:space="preserve">, </w:t>
      </w:r>
      <w:sdt>
        <w:sdtPr>
          <w:id w:val="-494491728"/>
          <w:citation/>
        </w:sdtPr>
        <w:sdtContent>
          <w:r w:rsidR="00686730" w:rsidRPr="00E15CDD">
            <w:rPr>
              <w:rPrChange w:id="3178" w:author="Stagair1" w:date="2018-05-08T16:40:00Z">
                <w:rPr>
                  <w:lang w:val="nl-NL"/>
                </w:rPr>
              </w:rPrChange>
            </w:rPr>
            <w:fldChar w:fldCharType="begin"/>
          </w:r>
          <w:r w:rsidR="00AD33D1" w:rsidRPr="00E15CDD">
            <w:rPr>
              <w:rPrChange w:id="3179" w:author="Stagair1" w:date="2018-05-08T16:40:00Z">
                <w:rPr>
                  <w:lang w:val="nl-NL"/>
                </w:rPr>
              </w:rPrChange>
            </w:rPr>
            <w:instrText xml:space="preserve">CITATION Kel17 \l 1033 </w:instrText>
          </w:r>
          <w:r w:rsidR="00686730" w:rsidRPr="00E15CDD">
            <w:rPr>
              <w:rPrChange w:id="3180" w:author="Stagair1" w:date="2018-05-08T16:40:00Z">
                <w:rPr>
                  <w:lang w:val="nl-NL"/>
                </w:rPr>
              </w:rPrChange>
            </w:rPr>
            <w:fldChar w:fldCharType="separate"/>
          </w:r>
          <w:r w:rsidR="006F20A4" w:rsidRPr="00E15CDD">
            <w:rPr>
              <w:rPrChange w:id="3181" w:author="Stagair1" w:date="2018-05-08T16:40:00Z">
                <w:rPr>
                  <w:noProof/>
                  <w:lang w:val="nl-NL"/>
                </w:rPr>
              </w:rPrChange>
            </w:rPr>
            <w:t>[26]</w:t>
          </w:r>
          <w:r w:rsidR="00686730" w:rsidRPr="00E15CDD">
            <w:rPr>
              <w:rPrChange w:id="3182" w:author="Stagair1" w:date="2018-05-08T16:40:00Z">
                <w:rPr>
                  <w:lang w:val="nl-NL"/>
                </w:rPr>
              </w:rPrChange>
            </w:rPr>
            <w:fldChar w:fldCharType="end"/>
          </w:r>
        </w:sdtContent>
      </w:sdt>
      <w:sdt>
        <w:sdtPr>
          <w:id w:val="-1895413936"/>
          <w:citation/>
        </w:sdtPr>
        <w:sdtContent>
          <w:r w:rsidR="00686730" w:rsidRPr="00E15CDD">
            <w:rPr>
              <w:rPrChange w:id="3183" w:author="Stagair1" w:date="2018-05-08T16:40:00Z">
                <w:rPr>
                  <w:lang w:val="nl-NL"/>
                </w:rPr>
              </w:rPrChange>
            </w:rPr>
            <w:fldChar w:fldCharType="begin"/>
          </w:r>
          <w:r w:rsidR="00AD33D1" w:rsidRPr="00E15CDD">
            <w:rPr>
              <w:rPrChange w:id="3184" w:author="Stagair1" w:date="2018-05-08T16:40:00Z">
                <w:rPr>
                  <w:lang w:val="nl-NL"/>
                </w:rPr>
              </w:rPrChange>
            </w:rPr>
            <w:instrText xml:space="preserve">CITATION Wha15 \l 1033 </w:instrText>
          </w:r>
          <w:r w:rsidR="00686730" w:rsidRPr="00E15CDD">
            <w:rPr>
              <w:rPrChange w:id="3185" w:author="Stagair1" w:date="2018-05-08T16:40:00Z">
                <w:rPr>
                  <w:lang w:val="nl-NL"/>
                </w:rPr>
              </w:rPrChange>
            </w:rPr>
            <w:fldChar w:fldCharType="separate"/>
          </w:r>
          <w:r w:rsidR="006F20A4" w:rsidRPr="00E15CDD">
            <w:rPr>
              <w:rPrChange w:id="3186" w:author="Stagair1" w:date="2018-05-08T16:40:00Z">
                <w:rPr>
                  <w:noProof/>
                  <w:lang w:val="nl-NL"/>
                </w:rPr>
              </w:rPrChange>
            </w:rPr>
            <w:t xml:space="preserve"> [27]</w:t>
          </w:r>
          <w:r w:rsidR="00686730" w:rsidRPr="00E15CDD">
            <w:rPr>
              <w:rPrChange w:id="3187" w:author="Stagair1" w:date="2018-05-08T16:40:00Z">
                <w:rPr>
                  <w:lang w:val="nl-NL"/>
                </w:rPr>
              </w:rPrChange>
            </w:rPr>
            <w:fldChar w:fldCharType="end"/>
          </w:r>
        </w:sdtContent>
      </w:sdt>
      <w:sdt>
        <w:sdtPr>
          <w:id w:val="488989576"/>
          <w:citation/>
        </w:sdtPr>
        <w:sdtContent>
          <w:r w:rsidR="00686730" w:rsidRPr="00E15CDD">
            <w:rPr>
              <w:rPrChange w:id="3188" w:author="Stagair1" w:date="2018-05-08T16:40:00Z">
                <w:rPr>
                  <w:lang w:val="nl-NL"/>
                </w:rPr>
              </w:rPrChange>
            </w:rPr>
            <w:fldChar w:fldCharType="begin"/>
          </w:r>
          <w:r w:rsidR="00AD33D1" w:rsidRPr="00E15CDD">
            <w:rPr>
              <w:rPrChange w:id="3189" w:author="Stagair1" w:date="2018-05-08T16:40:00Z">
                <w:rPr>
                  <w:lang w:val="nl-NL"/>
                </w:rPr>
              </w:rPrChange>
            </w:rPr>
            <w:instrText xml:space="preserve">CITATION Mik12 \l 1033 </w:instrText>
          </w:r>
          <w:r w:rsidR="00686730" w:rsidRPr="00E15CDD">
            <w:rPr>
              <w:rPrChange w:id="3190" w:author="Stagair1" w:date="2018-05-08T16:40:00Z">
                <w:rPr>
                  <w:lang w:val="nl-NL"/>
                </w:rPr>
              </w:rPrChange>
            </w:rPr>
            <w:fldChar w:fldCharType="separate"/>
          </w:r>
          <w:r w:rsidR="006F20A4" w:rsidRPr="00E15CDD">
            <w:rPr>
              <w:rPrChange w:id="3191" w:author="Stagair1" w:date="2018-05-08T16:40:00Z">
                <w:rPr>
                  <w:noProof/>
                  <w:lang w:val="nl-NL"/>
                </w:rPr>
              </w:rPrChange>
            </w:rPr>
            <w:t xml:space="preserve"> [28]</w:t>
          </w:r>
          <w:r w:rsidR="00686730" w:rsidRPr="00E15CDD">
            <w:rPr>
              <w:rPrChange w:id="3192" w:author="Stagair1" w:date="2018-05-08T16:40:00Z">
                <w:rPr>
                  <w:lang w:val="nl-NL"/>
                </w:rPr>
              </w:rPrChange>
            </w:rPr>
            <w:fldChar w:fldCharType="end"/>
          </w:r>
        </w:sdtContent>
      </w:sdt>
    </w:p>
    <w:p w14:paraId="0E371C33" w14:textId="77777777" w:rsidR="008B3D4D" w:rsidRPr="00E15CDD" w:rsidRDefault="008B3D4D" w:rsidP="00BF4F7B">
      <w:pPr>
        <w:rPr>
          <w:rPrChange w:id="3193" w:author="Stagair1" w:date="2018-05-08T16:40:00Z">
            <w:rPr>
              <w:lang w:val="nl-NL"/>
            </w:rPr>
          </w:rPrChange>
        </w:rPr>
      </w:pPr>
    </w:p>
    <w:p w14:paraId="7341819A" w14:textId="77777777" w:rsidR="00DB34B4" w:rsidRPr="00E15CDD" w:rsidRDefault="00DB34B4" w:rsidP="00DB34B4">
      <w:pPr>
        <w:pStyle w:val="Kop4"/>
        <w:rPr>
          <w:rPrChange w:id="3194" w:author="Stagair1" w:date="2018-05-08T16:40:00Z">
            <w:rPr>
              <w:lang w:val="nl-NL"/>
            </w:rPr>
          </w:rPrChange>
        </w:rPr>
      </w:pPr>
      <w:bookmarkStart w:id="3195" w:name="_Toc512841437"/>
      <w:r w:rsidRPr="00E15CDD">
        <w:rPr>
          <w:rPrChange w:id="3196" w:author="Stagair1" w:date="2018-05-08T16:40:00Z">
            <w:rPr>
              <w:lang w:val="nl-NL"/>
            </w:rPr>
          </w:rPrChange>
        </w:rPr>
        <w:t>Security Assertion Markup Language (SAML)</w:t>
      </w:r>
      <w:bookmarkEnd w:id="3195"/>
    </w:p>
    <w:p w14:paraId="3315F02D" w14:textId="77777777" w:rsidR="00EC423A" w:rsidRPr="00EE0D00" w:rsidRDefault="00EC423A" w:rsidP="00EC423A">
      <w:pPr>
        <w:rPr>
          <w:moveTo w:id="3197" w:author="Stagair1" w:date="2018-05-09T08:48:00Z"/>
        </w:rPr>
      </w:pPr>
      <w:moveToRangeStart w:id="3198" w:author="Stagair1" w:date="2018-05-09T08:48:00Z" w:name="move513619017"/>
      <w:moveTo w:id="3199" w:author="Stagair1" w:date="2018-05-09T08:48:00Z">
        <w:r w:rsidRPr="00EE0D00">
          <w:t xml:space="preserve">SSO is een principe dat de laatste jaren steeds meer gebruikt wordt, zowel </w:t>
        </w:r>
      </w:moveTo>
      <w:ins w:id="3200" w:author="Stagair1" w:date="2018-05-09T08:51:00Z">
        <w:r>
          <w:t>door thuis</w:t>
        </w:r>
      </w:ins>
      <w:moveTo w:id="3201" w:author="Stagair1" w:date="2018-05-09T08:48:00Z">
        <w:del w:id="3202" w:author="Stagair1" w:date="2018-05-09T08:50:00Z">
          <w:r w:rsidRPr="00EE0D00" w:rsidDel="00EC423A">
            <w:delText xml:space="preserve">door alledaagse </w:delText>
          </w:r>
        </w:del>
        <w:r w:rsidRPr="00EE0D00">
          <w:t xml:space="preserve">gebruikers als </w:t>
        </w:r>
      </w:moveTo>
      <w:ins w:id="3203" w:author="Stagair1" w:date="2018-05-09T08:51:00Z">
        <w:r>
          <w:t xml:space="preserve">in </w:t>
        </w:r>
      </w:ins>
      <w:moveTo w:id="3204" w:author="Stagair1" w:date="2018-05-09T08:48:00Z">
        <w:r w:rsidRPr="00EE0D00">
          <w:t>bedrijven. Het is een prachtig principe dat de</w:t>
        </w:r>
      </w:moveTo>
      <w:ins w:id="3205" w:author="Stagair1" w:date="2018-05-09T08:48:00Z">
        <w:r>
          <w:t xml:space="preserve"> gebruikerservaring </w:t>
        </w:r>
      </w:ins>
      <w:moveTo w:id="3206" w:author="Stagair1" w:date="2018-05-09T08:48:00Z">
        <w:del w:id="3207" w:author="Stagair1" w:date="2018-05-09T08:48:00Z">
          <w:r w:rsidRPr="00EE0D00" w:rsidDel="00EC423A">
            <w:delText xml:space="preserve"> user experience bij het aanmelden voor applicaties </w:delText>
          </w:r>
        </w:del>
        <w:r w:rsidRPr="00EE0D00">
          <w:t>sterk kan verbeteren. Ondanks dat de technologie reeds meer dan 15 jaar bestaat, heeft het zijn ruime adoptie pas bereikt in de laatste jaren. In 15 jaar verandert er echter veel op vlak van de ICT</w:t>
        </w:r>
        <w:del w:id="3208" w:author="Stagair1" w:date="2018-05-09T08:56:00Z">
          <w:r w:rsidRPr="00EE0D00" w:rsidDel="00B31D36">
            <w:delText xml:space="preserve"> en dus ook op vlak van de beveiliging en principes voor het aanmelden op (web)applicaties</w:delText>
          </w:r>
        </w:del>
        <w:r w:rsidRPr="00EE0D00">
          <w:t xml:space="preserve">. Het is daarom </w:t>
        </w:r>
        <w:del w:id="3209" w:author="Stagair1" w:date="2018-05-09T08:56:00Z">
          <w:r w:rsidRPr="00EE0D00" w:rsidDel="00B31D36">
            <w:delText>belangrij</w:delText>
          </w:r>
        </w:del>
      </w:moveTo>
      <w:ins w:id="3210" w:author="Stagair1" w:date="2018-05-09T08:56:00Z">
        <w:r w:rsidR="00B31D36">
          <w:t>best</w:t>
        </w:r>
      </w:ins>
      <w:moveTo w:id="3211" w:author="Stagair1" w:date="2018-05-09T08:48:00Z">
        <w:del w:id="3212" w:author="Stagair1" w:date="2018-05-09T08:56:00Z">
          <w:r w:rsidRPr="00EE0D00" w:rsidDel="00B31D36">
            <w:delText>k</w:delText>
          </w:r>
        </w:del>
        <w:r w:rsidRPr="00EE0D00">
          <w:t xml:space="preserve"> dat de protocollen die het SSO-principe implementeren zo goed mogelijk up to date blijven.</w:t>
        </w:r>
      </w:moveTo>
    </w:p>
    <w:p w14:paraId="6BABB24E" w14:textId="77777777" w:rsidR="00EC423A" w:rsidRDefault="00EC423A" w:rsidP="00EC423A">
      <w:pPr>
        <w:rPr>
          <w:ins w:id="3213" w:author="Stagair1" w:date="2018-05-09T09:05:00Z"/>
        </w:rPr>
      </w:pPr>
      <w:moveTo w:id="3214" w:author="Stagair1" w:date="2018-05-09T08:48:00Z">
        <w:r w:rsidRPr="00EE0D00">
          <w:t xml:space="preserve">De meest gekende en 1 van de oudste </w:t>
        </w:r>
        <w:del w:id="3215" w:author="Stagair1" w:date="2018-05-09T08:57:00Z">
          <w:r w:rsidRPr="00EE0D00" w:rsidDel="00B31D36">
            <w:delText>protocollen</w:delText>
          </w:r>
        </w:del>
      </w:moveTo>
      <w:ins w:id="3216" w:author="Stagair1" w:date="2018-05-09T08:57:00Z">
        <w:r w:rsidR="00B31D36">
          <w:t>frameworks</w:t>
        </w:r>
      </w:ins>
      <w:moveTo w:id="3217" w:author="Stagair1" w:date="2018-05-09T08:48:00Z">
        <w:r w:rsidRPr="00EE0D00">
          <w:t xml:space="preserve"> dat het SSO-principe ondersteunt is Microsofts</w:t>
        </w:r>
        <w:del w:id="3218" w:author="Stagair1" w:date="2018-05-09T08:57:00Z">
          <w:r w:rsidRPr="00EE0D00" w:rsidDel="00B31D36">
            <w:delText xml:space="preserve"> SAML (S</w:delText>
          </w:r>
        </w:del>
      </w:moveTo>
      <w:ins w:id="3219" w:author="Stagair1" w:date="2018-05-09T08:57:00Z">
        <w:r w:rsidR="00B31D36">
          <w:t xml:space="preserve"> S</w:t>
        </w:r>
      </w:ins>
      <w:moveTo w:id="3220" w:author="Stagair1" w:date="2018-05-09T08:48:00Z">
        <w:r w:rsidRPr="00EE0D00">
          <w:t>ecurity Assertion Markup Language</w:t>
        </w:r>
        <w:del w:id="3221" w:author="Stagair1" w:date="2018-05-09T08:57:00Z">
          <w:r w:rsidRPr="00EE0D00" w:rsidDel="00B31D36">
            <w:delText>)</w:delText>
          </w:r>
        </w:del>
      </w:moveTo>
      <w:ins w:id="3222" w:author="Stagair1" w:date="2018-05-09T08:57:00Z">
        <w:r w:rsidR="00B31D36">
          <w:t xml:space="preserve"> S</w:t>
        </w:r>
        <w:r w:rsidR="00B31D36" w:rsidRPr="00EE0D00">
          <w:t>AML</w:t>
        </w:r>
      </w:ins>
      <w:moveTo w:id="3223" w:author="Stagair1" w:date="2018-05-09T08:48:00Z">
        <w:r w:rsidRPr="00EE0D00">
          <w:t xml:space="preserve">. Het SAML framework werd door de OASIS SSTC gedefinieerd in januari 2001. Sindsdien is het enkele keren aangepast, met versie 2.0 </w:t>
        </w:r>
      </w:moveTo>
      <w:ins w:id="3224" w:author="Stagair1" w:date="2018-05-09T08:58:00Z">
        <w:r w:rsidR="00B31D36">
          <w:t xml:space="preserve">in </w:t>
        </w:r>
      </w:ins>
      <w:moveTo w:id="3225" w:author="Stagair1" w:date="2018-05-09T08:48:00Z">
        <w:del w:id="3226" w:author="Stagair1" w:date="2018-05-09T08:58:00Z">
          <w:r w:rsidRPr="00EE0D00" w:rsidDel="00B31D36">
            <w:delText>(</w:delText>
          </w:r>
        </w:del>
        <w:r w:rsidRPr="00EE0D00">
          <w:t>2005</w:t>
        </w:r>
        <w:del w:id="3227" w:author="Stagair1" w:date="2018-05-09T08:58:00Z">
          <w:r w:rsidRPr="00EE0D00" w:rsidDel="00B31D36">
            <w:delText>)</w:delText>
          </w:r>
        </w:del>
        <w:r w:rsidRPr="00EE0D00">
          <w:t xml:space="preserve"> als laatste versie. SAML 2.0 is dus sterk verouderd, dit zorgt vooral voor een groot gebrek aan functionaliteit maar ook voor overhead en </w:t>
        </w:r>
      </w:moveTo>
      <w:ins w:id="3228" w:author="Stagair1" w:date="2018-05-09T09:04:00Z">
        <w:r w:rsidR="00B31D36">
          <w:t xml:space="preserve">een </w:t>
        </w:r>
      </w:ins>
      <w:moveTo w:id="3229" w:author="Stagair1" w:date="2018-05-09T08:48:00Z">
        <w:del w:id="3230" w:author="Stagair1" w:date="2018-05-09T08:59:00Z">
          <w:r w:rsidRPr="00EE0D00" w:rsidDel="00B31D36">
            <w:delText>een minder sterke beveiliging</w:delText>
          </w:r>
        </w:del>
      </w:moveTo>
      <w:ins w:id="3231" w:author="Stagair1" w:date="2018-05-09T08:59:00Z">
        <w:r w:rsidR="00B31D36">
          <w:t>minder efficiënte werking</w:t>
        </w:r>
      </w:ins>
      <w:moveTo w:id="3232" w:author="Stagair1" w:date="2018-05-09T08:48:00Z">
        <w:r w:rsidRPr="00EE0D00">
          <w:t>.</w:t>
        </w:r>
        <w:del w:id="3233" w:author="Stagair1" w:date="2018-05-09T09:00:00Z">
          <w:r w:rsidRPr="00EE0D00" w:rsidDel="00B31D36">
            <w:delText xml:space="preserve"> </w:delText>
          </w:r>
        </w:del>
      </w:moveTo>
      <w:ins w:id="3234" w:author="Stagair1" w:date="2018-05-09T09:00:00Z">
        <w:r w:rsidR="00B31D36">
          <w:t xml:space="preserve"> Anderzijds heeft het ook voordelen. SAML wordt breder ondersteund en de kennis </w:t>
        </w:r>
      </w:ins>
      <w:ins w:id="3235" w:author="Stagair1" w:date="2018-05-09T09:01:00Z">
        <w:r w:rsidR="00B31D36">
          <w:t>ervan is over het algemeen groter</w:t>
        </w:r>
      </w:ins>
      <w:moveTo w:id="3236" w:author="Stagair1" w:date="2018-05-09T08:48:00Z">
        <w:del w:id="3237" w:author="Stagair1" w:date="2018-05-09T09:00:00Z">
          <w:r w:rsidRPr="00EE0D00" w:rsidDel="00B31D36">
            <w:delText>Om die reden is het beter om gebruik te maken van een recenter framework, of een framework dat doorheen de tijd onderhouden bleef</w:delText>
          </w:r>
        </w:del>
        <w:r w:rsidRPr="00EE0D00">
          <w:t>.</w:t>
        </w:r>
      </w:moveTo>
      <w:ins w:id="3238" w:author="Stagair1" w:date="2018-05-09T09:01:00Z">
        <w:r w:rsidR="00B31D36">
          <w:t xml:space="preserve"> Het is ook gemakkelijker op te zetten.</w:t>
        </w:r>
      </w:ins>
      <w:moveTo w:id="3239" w:author="Stagair1" w:date="2018-05-09T08:48:00Z">
        <w:r w:rsidRPr="00EE0D00">
          <w:t xml:space="preserve"> </w:t>
        </w:r>
      </w:moveTo>
      <w:sdt>
        <w:sdtPr>
          <w:id w:val="-2047665449"/>
          <w:citation/>
        </w:sdtPr>
        <w:sdtContent>
          <w:moveTo w:id="3240" w:author="Stagair1" w:date="2018-05-09T08:48:00Z">
            <w:r w:rsidRPr="00EE0D00">
              <w:fldChar w:fldCharType="begin"/>
            </w:r>
            <w:r w:rsidRPr="00EE0D00">
              <w:instrText xml:space="preserve">CITATION Jes17 \l 1033 </w:instrText>
            </w:r>
            <w:r w:rsidRPr="00EE0D00">
              <w:fldChar w:fldCharType="separate"/>
            </w:r>
            <w:r w:rsidRPr="00EE0D00">
              <w:t>[29]</w:t>
            </w:r>
            <w:r w:rsidRPr="00EE0D00">
              <w:fldChar w:fldCharType="end"/>
            </w:r>
          </w:moveTo>
        </w:sdtContent>
      </w:sdt>
    </w:p>
    <w:p w14:paraId="34E450E0" w14:textId="77777777" w:rsidR="00B31D36" w:rsidRPr="00EE0D00" w:rsidRDefault="00B31D36" w:rsidP="00EC423A">
      <w:pPr>
        <w:rPr>
          <w:moveTo w:id="3241" w:author="Stagair1" w:date="2018-05-09T08:48:00Z"/>
        </w:rPr>
      </w:pPr>
    </w:p>
    <w:moveToRangeEnd w:id="3198"/>
    <w:p w14:paraId="35FF62A3" w14:textId="77777777" w:rsidR="00574D6C" w:rsidRPr="00E15CDD" w:rsidRDefault="00574D6C" w:rsidP="00C76FB5">
      <w:pPr>
        <w:rPr>
          <w:rPrChange w:id="3242" w:author="Stagair1" w:date="2018-05-08T16:40:00Z">
            <w:rPr>
              <w:lang w:val="nl-NL"/>
            </w:rPr>
          </w:rPrChange>
        </w:rPr>
      </w:pPr>
    </w:p>
    <w:p w14:paraId="2177E913" w14:textId="77777777" w:rsidR="00C76FB5" w:rsidRPr="00E15CDD" w:rsidRDefault="00C76FB5" w:rsidP="00C76FB5">
      <w:pPr>
        <w:pStyle w:val="Kop5"/>
        <w:rPr>
          <w:rPrChange w:id="3243" w:author="Stagair1" w:date="2018-05-08T16:40:00Z">
            <w:rPr>
              <w:lang w:val="nl-NL"/>
            </w:rPr>
          </w:rPrChange>
        </w:rPr>
      </w:pPr>
      <w:bookmarkStart w:id="3244" w:name="_Ref512436417"/>
      <w:r w:rsidRPr="00E15CDD">
        <w:rPr>
          <w:rPrChange w:id="3245" w:author="Stagair1" w:date="2018-05-08T16:40:00Z">
            <w:rPr>
              <w:lang w:val="nl-NL"/>
            </w:rPr>
          </w:rPrChange>
        </w:rPr>
        <w:t>Big-ip</w:t>
      </w:r>
      <w:bookmarkEnd w:id="3244"/>
    </w:p>
    <w:p w14:paraId="103539EC" w14:textId="77777777" w:rsidR="00A12C6D" w:rsidRDefault="00A12C6D" w:rsidP="00A12C6D">
      <w:pPr>
        <w:rPr>
          <w:ins w:id="3246" w:author="Stagair1" w:date="2018-05-09T09:05:00Z"/>
        </w:rPr>
      </w:pPr>
    </w:p>
    <w:p w14:paraId="64FBD92A" w14:textId="77777777" w:rsidR="00B31D36" w:rsidRPr="00E15CDD" w:rsidRDefault="00B31D36" w:rsidP="00A12C6D">
      <w:pPr>
        <w:rPr>
          <w:rPrChange w:id="3247" w:author="Stagair1" w:date="2018-05-08T16:40:00Z">
            <w:rPr>
              <w:lang w:val="nl-NL"/>
            </w:rPr>
          </w:rPrChange>
        </w:rPr>
      </w:pPr>
    </w:p>
    <w:p w14:paraId="2CC71692" w14:textId="77777777" w:rsidR="00A12C6D" w:rsidRPr="00E15CDD" w:rsidRDefault="00DB34B4" w:rsidP="000824C2">
      <w:pPr>
        <w:pStyle w:val="Kop4"/>
        <w:rPr>
          <w:rPrChange w:id="3248" w:author="Stagair1" w:date="2018-05-08T16:40:00Z">
            <w:rPr>
              <w:lang w:val="nl-NL"/>
            </w:rPr>
          </w:rPrChange>
        </w:rPr>
      </w:pPr>
      <w:bookmarkStart w:id="3249" w:name="_Ref512430421"/>
      <w:bookmarkStart w:id="3250" w:name="_Toc512841438"/>
      <w:r w:rsidRPr="00E15CDD">
        <w:rPr>
          <w:rPrChange w:id="3251" w:author="Stagair1" w:date="2018-05-08T16:40:00Z">
            <w:rPr>
              <w:lang w:val="nl-NL"/>
            </w:rPr>
          </w:rPrChange>
        </w:rPr>
        <w:t xml:space="preserve">Open Authorization </w:t>
      </w:r>
      <w:r w:rsidR="00A12C6D" w:rsidRPr="00E15CDD">
        <w:rPr>
          <w:rPrChange w:id="3252" w:author="Stagair1" w:date="2018-05-08T16:40:00Z">
            <w:rPr>
              <w:lang w:val="nl-NL"/>
            </w:rPr>
          </w:rPrChange>
        </w:rPr>
        <w:t>OAuth</w:t>
      </w:r>
      <w:bookmarkEnd w:id="3249"/>
      <w:bookmarkEnd w:id="3250"/>
    </w:p>
    <w:p w14:paraId="6CB9B19C" w14:textId="77777777" w:rsidR="00A12C6D" w:rsidRPr="00E15CDD" w:rsidDel="00EC423A" w:rsidRDefault="00C206EF" w:rsidP="00333A5B">
      <w:pPr>
        <w:rPr>
          <w:moveFrom w:id="3253" w:author="Stagair1" w:date="2018-05-09T08:48:00Z"/>
          <w:rPrChange w:id="3254" w:author="Stagair1" w:date="2018-05-08T16:40:00Z">
            <w:rPr>
              <w:moveFrom w:id="3255" w:author="Stagair1" w:date="2018-05-09T08:48:00Z"/>
              <w:lang w:val="nl-NL"/>
            </w:rPr>
          </w:rPrChange>
        </w:rPr>
      </w:pPr>
      <w:moveFromRangeStart w:id="3256" w:author="Stagair1" w:date="2018-05-09T08:48:00Z" w:name="move513619017"/>
      <w:moveFrom w:id="3257" w:author="Stagair1" w:date="2018-05-09T08:48:00Z">
        <w:r w:rsidRPr="00E15CDD" w:rsidDel="00EC423A">
          <w:rPr>
            <w:rPrChange w:id="3258" w:author="Stagair1" w:date="2018-05-08T16:40:00Z">
              <w:rPr>
                <w:lang w:val="nl-NL"/>
              </w:rPr>
            </w:rPrChange>
          </w:rPr>
          <w:t>SSO is een principe dat de laatste jaren steeds meer gebruikt wordt, zowel door alledaagse gebruikers als bedrijven.</w:t>
        </w:r>
        <w:r w:rsidR="008F55A9" w:rsidRPr="00E15CDD" w:rsidDel="00EC423A">
          <w:rPr>
            <w:rPrChange w:id="3259" w:author="Stagair1" w:date="2018-05-08T16:40:00Z">
              <w:rPr>
                <w:lang w:val="nl-NL"/>
              </w:rPr>
            </w:rPrChange>
          </w:rPr>
          <w:t xml:space="preserve"> Het i</w:t>
        </w:r>
        <w:r w:rsidR="00E443EC" w:rsidRPr="00E15CDD" w:rsidDel="00EC423A">
          <w:rPr>
            <w:rPrChange w:id="3260" w:author="Stagair1" w:date="2018-05-08T16:40:00Z">
              <w:rPr>
                <w:lang w:val="nl-NL"/>
              </w:rPr>
            </w:rPrChange>
          </w:rPr>
          <w:t>s een prachtig principe dat de user experience</w:t>
        </w:r>
        <w:r w:rsidR="008F55A9" w:rsidRPr="00E15CDD" w:rsidDel="00EC423A">
          <w:rPr>
            <w:rPrChange w:id="3261" w:author="Stagair1" w:date="2018-05-08T16:40:00Z">
              <w:rPr>
                <w:lang w:val="nl-NL"/>
              </w:rPr>
            </w:rPrChange>
          </w:rPr>
          <w:t xml:space="preserve"> bij het aanmelden voor applicaties sterk kan verbeteren. Ondanks dat de technologie reeds meer dan 15 jaar bestaat, heeft het </w:t>
        </w:r>
        <w:r w:rsidR="001339BD" w:rsidRPr="00E15CDD" w:rsidDel="00EC423A">
          <w:rPr>
            <w:rPrChange w:id="3262" w:author="Stagair1" w:date="2018-05-08T16:40:00Z">
              <w:rPr>
                <w:lang w:val="nl-NL"/>
              </w:rPr>
            </w:rPrChange>
          </w:rPr>
          <w:t xml:space="preserve">zijn </w:t>
        </w:r>
        <w:r w:rsidR="008F55A9" w:rsidRPr="00E15CDD" w:rsidDel="00EC423A">
          <w:rPr>
            <w:rPrChange w:id="3263" w:author="Stagair1" w:date="2018-05-08T16:40:00Z">
              <w:rPr>
                <w:lang w:val="nl-NL"/>
              </w:rPr>
            </w:rPrChange>
          </w:rPr>
          <w:t>ruime adoptie</w:t>
        </w:r>
        <w:r w:rsidR="001339BD" w:rsidRPr="00E15CDD" w:rsidDel="00EC423A">
          <w:rPr>
            <w:rPrChange w:id="3264" w:author="Stagair1" w:date="2018-05-08T16:40:00Z">
              <w:rPr>
                <w:lang w:val="nl-NL"/>
              </w:rPr>
            </w:rPrChange>
          </w:rPr>
          <w:t xml:space="preserve"> pas</w:t>
        </w:r>
        <w:r w:rsidR="008F55A9" w:rsidRPr="00E15CDD" w:rsidDel="00EC423A">
          <w:rPr>
            <w:rPrChange w:id="3265" w:author="Stagair1" w:date="2018-05-08T16:40:00Z">
              <w:rPr>
                <w:lang w:val="nl-NL"/>
              </w:rPr>
            </w:rPrChange>
          </w:rPr>
          <w:t xml:space="preserve"> bereikt in de laatste jaren. </w:t>
        </w:r>
        <w:r w:rsidR="00B50A9F" w:rsidRPr="00E15CDD" w:rsidDel="00EC423A">
          <w:rPr>
            <w:rPrChange w:id="3266" w:author="Stagair1" w:date="2018-05-08T16:40:00Z">
              <w:rPr>
                <w:lang w:val="nl-NL"/>
              </w:rPr>
            </w:rPrChange>
          </w:rPr>
          <w:t>I</w:t>
        </w:r>
        <w:r w:rsidR="008F55A9" w:rsidRPr="00E15CDD" w:rsidDel="00EC423A">
          <w:rPr>
            <w:rPrChange w:id="3267" w:author="Stagair1" w:date="2018-05-08T16:40:00Z">
              <w:rPr>
                <w:lang w:val="nl-NL"/>
              </w:rPr>
            </w:rPrChange>
          </w:rPr>
          <w:t>n 15 jaar</w:t>
        </w:r>
        <w:r w:rsidR="00B50A9F" w:rsidRPr="00E15CDD" w:rsidDel="00EC423A">
          <w:rPr>
            <w:rPrChange w:id="3268" w:author="Stagair1" w:date="2018-05-08T16:40:00Z">
              <w:rPr>
                <w:lang w:val="nl-NL"/>
              </w:rPr>
            </w:rPrChange>
          </w:rPr>
          <w:t xml:space="preserve"> verandert er echter veel</w:t>
        </w:r>
        <w:r w:rsidR="008F55A9" w:rsidRPr="00E15CDD" w:rsidDel="00EC423A">
          <w:rPr>
            <w:rPrChange w:id="3269" w:author="Stagair1" w:date="2018-05-08T16:40:00Z">
              <w:rPr>
                <w:lang w:val="nl-NL"/>
              </w:rPr>
            </w:rPrChange>
          </w:rPr>
          <w:t xml:space="preserve"> op vlak van de ICT en dus ook op vlak van de beveiliging en principes </w:t>
        </w:r>
        <w:r w:rsidR="001339BD" w:rsidRPr="00E15CDD" w:rsidDel="00EC423A">
          <w:rPr>
            <w:rPrChange w:id="3270" w:author="Stagair1" w:date="2018-05-08T16:40:00Z">
              <w:rPr>
                <w:lang w:val="nl-NL"/>
              </w:rPr>
            </w:rPrChange>
          </w:rPr>
          <w:t xml:space="preserve">voor </w:t>
        </w:r>
        <w:r w:rsidR="008F55A9" w:rsidRPr="00E15CDD" w:rsidDel="00EC423A">
          <w:rPr>
            <w:rPrChange w:id="3271" w:author="Stagair1" w:date="2018-05-08T16:40:00Z">
              <w:rPr>
                <w:lang w:val="nl-NL"/>
              </w:rPr>
            </w:rPrChange>
          </w:rPr>
          <w:t xml:space="preserve">het </w:t>
        </w:r>
        <w:r w:rsidR="0045063A" w:rsidRPr="00E15CDD" w:rsidDel="00EC423A">
          <w:rPr>
            <w:rPrChange w:id="3272" w:author="Stagair1" w:date="2018-05-08T16:40:00Z">
              <w:rPr>
                <w:lang w:val="nl-NL"/>
              </w:rPr>
            </w:rPrChange>
          </w:rPr>
          <w:t>aanmelden</w:t>
        </w:r>
        <w:r w:rsidR="008F55A9" w:rsidRPr="00E15CDD" w:rsidDel="00EC423A">
          <w:rPr>
            <w:rPrChange w:id="3273" w:author="Stagair1" w:date="2018-05-08T16:40:00Z">
              <w:rPr>
                <w:lang w:val="nl-NL"/>
              </w:rPr>
            </w:rPrChange>
          </w:rPr>
          <w:t xml:space="preserve"> op (web)applicaties</w:t>
        </w:r>
        <w:r w:rsidR="001339BD" w:rsidRPr="00E15CDD" w:rsidDel="00EC423A">
          <w:rPr>
            <w:rPrChange w:id="3274" w:author="Stagair1" w:date="2018-05-08T16:40:00Z">
              <w:rPr>
                <w:lang w:val="nl-NL"/>
              </w:rPr>
            </w:rPrChange>
          </w:rPr>
          <w:t>.</w:t>
        </w:r>
        <w:r w:rsidR="008F55A9" w:rsidRPr="00E15CDD" w:rsidDel="00EC423A">
          <w:rPr>
            <w:rPrChange w:id="3275" w:author="Stagair1" w:date="2018-05-08T16:40:00Z">
              <w:rPr>
                <w:lang w:val="nl-NL"/>
              </w:rPr>
            </w:rPrChange>
          </w:rPr>
          <w:t xml:space="preserve"> </w:t>
        </w:r>
        <w:r w:rsidR="001339BD" w:rsidRPr="00E15CDD" w:rsidDel="00EC423A">
          <w:rPr>
            <w:rPrChange w:id="3276" w:author="Stagair1" w:date="2018-05-08T16:40:00Z">
              <w:rPr>
                <w:lang w:val="nl-NL"/>
              </w:rPr>
            </w:rPrChange>
          </w:rPr>
          <w:t>Het is daarom</w:t>
        </w:r>
        <w:r w:rsidR="008F55A9" w:rsidRPr="00E15CDD" w:rsidDel="00EC423A">
          <w:rPr>
            <w:rPrChange w:id="3277" w:author="Stagair1" w:date="2018-05-08T16:40:00Z">
              <w:rPr>
                <w:lang w:val="nl-NL"/>
              </w:rPr>
            </w:rPrChange>
          </w:rPr>
          <w:t xml:space="preserve"> belangrijk dat de protocollen die het SSO-principe implementeren zo goed mogelijk up to date blijven.</w:t>
        </w:r>
      </w:moveFrom>
    </w:p>
    <w:p w14:paraId="2ADF8DF5" w14:textId="77777777" w:rsidR="00FA1B6D" w:rsidRPr="00E15CDD" w:rsidDel="00EC423A" w:rsidRDefault="008F55A9" w:rsidP="00333A5B">
      <w:pPr>
        <w:rPr>
          <w:moveFrom w:id="3278" w:author="Stagair1" w:date="2018-05-09T08:48:00Z"/>
          <w:rPrChange w:id="3279" w:author="Stagair1" w:date="2018-05-08T16:40:00Z">
            <w:rPr>
              <w:moveFrom w:id="3280" w:author="Stagair1" w:date="2018-05-09T08:48:00Z"/>
              <w:lang w:val="nl-NL"/>
            </w:rPr>
          </w:rPrChange>
        </w:rPr>
      </w:pPr>
      <w:moveFrom w:id="3281" w:author="Stagair1" w:date="2018-05-09T08:48:00Z">
        <w:r w:rsidRPr="00E15CDD" w:rsidDel="00EC423A">
          <w:rPr>
            <w:rPrChange w:id="3282" w:author="Stagair1" w:date="2018-05-08T16:40:00Z">
              <w:rPr>
                <w:lang w:val="nl-NL"/>
              </w:rPr>
            </w:rPrChange>
          </w:rPr>
          <w:t>De meest gekende en</w:t>
        </w:r>
        <w:r w:rsidR="00906957" w:rsidRPr="00E15CDD" w:rsidDel="00EC423A">
          <w:rPr>
            <w:rPrChange w:id="3283" w:author="Stagair1" w:date="2018-05-08T16:40:00Z">
              <w:rPr>
                <w:lang w:val="nl-NL"/>
              </w:rPr>
            </w:rPrChange>
          </w:rPr>
          <w:t xml:space="preserve"> 1 van de oudste protocollen </w:t>
        </w:r>
        <w:r w:rsidR="001339BD" w:rsidRPr="00E15CDD" w:rsidDel="00EC423A">
          <w:rPr>
            <w:rPrChange w:id="3284" w:author="Stagair1" w:date="2018-05-08T16:40:00Z">
              <w:rPr>
                <w:lang w:val="nl-NL"/>
              </w:rPr>
            </w:rPrChange>
          </w:rPr>
          <w:t xml:space="preserve">dat het SSO-principe ondersteunt is Microsofts </w:t>
        </w:r>
        <w:r w:rsidR="00054281" w:rsidRPr="00E15CDD" w:rsidDel="00EC423A">
          <w:rPr>
            <w:rPrChange w:id="3285" w:author="Stagair1" w:date="2018-05-08T16:40:00Z">
              <w:rPr>
                <w:lang w:val="nl-NL"/>
              </w:rPr>
            </w:rPrChange>
          </w:rPr>
          <w:t xml:space="preserve">SAML </w:t>
        </w:r>
        <w:r w:rsidR="00A02D84" w:rsidRPr="00E15CDD" w:rsidDel="00EC423A">
          <w:rPr>
            <w:rPrChange w:id="3286" w:author="Stagair1" w:date="2018-05-08T16:40:00Z">
              <w:rPr>
                <w:lang w:val="nl-NL"/>
              </w:rPr>
            </w:rPrChange>
          </w:rPr>
          <w:t>(</w:t>
        </w:r>
        <w:r w:rsidR="001339BD" w:rsidRPr="00E15CDD" w:rsidDel="00EC423A">
          <w:rPr>
            <w:rPrChange w:id="3287" w:author="Stagair1" w:date="2018-05-08T16:40:00Z">
              <w:rPr>
                <w:lang w:val="nl-NL"/>
              </w:rPr>
            </w:rPrChange>
          </w:rPr>
          <w:t>Secu</w:t>
        </w:r>
        <w:r w:rsidR="00054281" w:rsidRPr="00E15CDD" w:rsidDel="00EC423A">
          <w:rPr>
            <w:rPrChange w:id="3288" w:author="Stagair1" w:date="2018-05-08T16:40:00Z">
              <w:rPr>
                <w:lang w:val="nl-NL"/>
              </w:rPr>
            </w:rPrChange>
          </w:rPr>
          <w:t>rity Assertion Markup Language</w:t>
        </w:r>
        <w:r w:rsidR="00A02D84" w:rsidRPr="00E15CDD" w:rsidDel="00EC423A">
          <w:rPr>
            <w:rPrChange w:id="3289" w:author="Stagair1" w:date="2018-05-08T16:40:00Z">
              <w:rPr>
                <w:lang w:val="nl-NL"/>
              </w:rPr>
            </w:rPrChange>
          </w:rPr>
          <w:t>)</w:t>
        </w:r>
        <w:r w:rsidR="00054281" w:rsidRPr="00E15CDD" w:rsidDel="00EC423A">
          <w:rPr>
            <w:rPrChange w:id="3290" w:author="Stagair1" w:date="2018-05-08T16:40:00Z">
              <w:rPr>
                <w:lang w:val="nl-NL"/>
              </w:rPr>
            </w:rPrChange>
          </w:rPr>
          <w:t xml:space="preserve">. </w:t>
        </w:r>
        <w:r w:rsidR="001339BD" w:rsidRPr="00E15CDD" w:rsidDel="00EC423A">
          <w:rPr>
            <w:rPrChange w:id="3291" w:author="Stagair1" w:date="2018-05-08T16:40:00Z">
              <w:rPr>
                <w:lang w:val="nl-NL"/>
              </w:rPr>
            </w:rPrChange>
          </w:rPr>
          <w:t xml:space="preserve">Het SAML framework werd door </w:t>
        </w:r>
        <w:r w:rsidR="005E048D" w:rsidRPr="00E15CDD" w:rsidDel="00EC423A">
          <w:rPr>
            <w:rPrChange w:id="3292" w:author="Stagair1" w:date="2018-05-08T16:40:00Z">
              <w:rPr>
                <w:lang w:val="nl-NL"/>
              </w:rPr>
            </w:rPrChange>
          </w:rPr>
          <w:t>de OASIS</w:t>
        </w:r>
        <w:r w:rsidR="001339BD" w:rsidRPr="00E15CDD" w:rsidDel="00EC423A">
          <w:rPr>
            <w:rPrChange w:id="3293" w:author="Stagair1" w:date="2018-05-08T16:40:00Z">
              <w:rPr>
                <w:lang w:val="nl-NL"/>
              </w:rPr>
            </w:rPrChange>
          </w:rPr>
          <w:t xml:space="preserve"> SSTC gedefinieerd in januari 2001. </w:t>
        </w:r>
        <w:r w:rsidR="00741742" w:rsidRPr="00E15CDD" w:rsidDel="00EC423A">
          <w:rPr>
            <w:rPrChange w:id="3294" w:author="Stagair1" w:date="2018-05-08T16:40:00Z">
              <w:rPr>
                <w:lang w:val="nl-NL"/>
              </w:rPr>
            </w:rPrChange>
          </w:rPr>
          <w:t xml:space="preserve">Sindsdien is het </w:t>
        </w:r>
        <w:r w:rsidR="005E048D" w:rsidRPr="00E15CDD" w:rsidDel="00EC423A">
          <w:rPr>
            <w:rPrChange w:id="3295" w:author="Stagair1" w:date="2018-05-08T16:40:00Z">
              <w:rPr>
                <w:lang w:val="nl-NL"/>
              </w:rPr>
            </w:rPrChange>
          </w:rPr>
          <w:t xml:space="preserve">enkele keren aangepast, met versie 2.0 (2005) als laatste versie. </w:t>
        </w:r>
        <w:r w:rsidR="00664610" w:rsidRPr="00E15CDD" w:rsidDel="00EC423A">
          <w:rPr>
            <w:rPrChange w:id="3296" w:author="Stagair1" w:date="2018-05-08T16:40:00Z">
              <w:rPr>
                <w:lang w:val="nl-NL"/>
              </w:rPr>
            </w:rPrChange>
          </w:rPr>
          <w:t>SAML 2.0 is dus sterk verouderd, dit zorgt vooral voor een groot gebrek aan functionaliteit maar ook voor overhead en een minder sterke beveiliging.</w:t>
        </w:r>
        <w:r w:rsidR="009E47E4" w:rsidRPr="00E15CDD" w:rsidDel="00EC423A">
          <w:rPr>
            <w:rPrChange w:id="3297" w:author="Stagair1" w:date="2018-05-08T16:40:00Z">
              <w:rPr>
                <w:lang w:val="nl-NL"/>
              </w:rPr>
            </w:rPrChange>
          </w:rPr>
          <w:t xml:space="preserve"> Om die reden is het beter om gebruik te maken van een recenter framework, of een framework dat doorheen de tijd onderhouden bleef.</w:t>
        </w:r>
        <w:r w:rsidR="00B827C9" w:rsidRPr="00E15CDD" w:rsidDel="00EC423A">
          <w:rPr>
            <w:rPrChange w:id="3298" w:author="Stagair1" w:date="2018-05-08T16:40:00Z">
              <w:rPr>
                <w:lang w:val="nl-NL"/>
              </w:rPr>
            </w:rPrChange>
          </w:rPr>
          <w:t xml:space="preserve"> </w:t>
        </w:r>
      </w:moveFrom>
      <w:sdt>
        <w:sdtPr>
          <w:id w:val="754481899"/>
          <w:citation/>
        </w:sdtPr>
        <w:sdtContent>
          <w:moveFrom w:id="3299" w:author="Stagair1" w:date="2018-05-09T08:48:00Z">
            <w:r w:rsidR="00B827C9" w:rsidRPr="00E15CDD" w:rsidDel="00EC423A">
              <w:rPr>
                <w:rPrChange w:id="3300" w:author="Stagair1" w:date="2018-05-08T16:40:00Z">
                  <w:rPr>
                    <w:lang w:val="nl-NL"/>
                  </w:rPr>
                </w:rPrChange>
              </w:rPr>
              <w:fldChar w:fldCharType="begin"/>
            </w:r>
            <w:r w:rsidR="000269DF" w:rsidRPr="00E15CDD" w:rsidDel="00EC423A">
              <w:rPr>
                <w:rPrChange w:id="3301" w:author="Stagair1" w:date="2018-05-08T16:40:00Z">
                  <w:rPr>
                    <w:lang w:val="nl-NL"/>
                  </w:rPr>
                </w:rPrChange>
              </w:rPr>
              <w:instrText xml:space="preserve">CITATION Jes17 \l 1033 </w:instrText>
            </w:r>
            <w:r w:rsidR="00B827C9" w:rsidRPr="00E15CDD" w:rsidDel="00EC423A">
              <w:rPr>
                <w:rPrChange w:id="3302" w:author="Stagair1" w:date="2018-05-08T16:40:00Z">
                  <w:rPr>
                    <w:lang w:val="nl-NL"/>
                  </w:rPr>
                </w:rPrChange>
              </w:rPr>
              <w:fldChar w:fldCharType="separate"/>
            </w:r>
            <w:r w:rsidR="006F20A4" w:rsidRPr="00E15CDD" w:rsidDel="00EC423A">
              <w:rPr>
                <w:rPrChange w:id="3303" w:author="Stagair1" w:date="2018-05-08T16:40:00Z">
                  <w:rPr>
                    <w:noProof/>
                    <w:lang w:val="nl-NL"/>
                  </w:rPr>
                </w:rPrChange>
              </w:rPr>
              <w:t>[29]</w:t>
            </w:r>
            <w:r w:rsidR="00B827C9" w:rsidRPr="00E15CDD" w:rsidDel="00EC423A">
              <w:rPr>
                <w:rPrChange w:id="3304" w:author="Stagair1" w:date="2018-05-08T16:40:00Z">
                  <w:rPr>
                    <w:lang w:val="nl-NL"/>
                  </w:rPr>
                </w:rPrChange>
              </w:rPr>
              <w:fldChar w:fldCharType="end"/>
            </w:r>
          </w:moveFrom>
        </w:sdtContent>
      </w:sdt>
    </w:p>
    <w:moveFromRangeEnd w:id="3256"/>
    <w:p w14:paraId="5D55B337" w14:textId="77777777" w:rsidR="00F639CB" w:rsidRPr="00E15CDD" w:rsidRDefault="009E47E4" w:rsidP="00333A5B">
      <w:pPr>
        <w:rPr>
          <w:rPrChange w:id="3305" w:author="Stagair1" w:date="2018-05-08T16:40:00Z">
            <w:rPr>
              <w:lang w:val="nl-NL"/>
            </w:rPr>
          </w:rPrChange>
        </w:rPr>
      </w:pPr>
      <w:r w:rsidRPr="00E15CDD">
        <w:rPr>
          <w:rPrChange w:id="3306" w:author="Stagair1" w:date="2018-05-08T16:40:00Z">
            <w:rPr>
              <w:lang w:val="nl-NL"/>
            </w:rPr>
          </w:rPrChange>
        </w:rPr>
        <w:lastRenderedPageBreak/>
        <w:t xml:space="preserve">De meest recente OAuth standaard zou het gunstigste alternatief zijn. OAuth staat voor </w:t>
      </w:r>
      <w:r w:rsidR="00054281" w:rsidRPr="00E15CDD">
        <w:rPr>
          <w:rPrChange w:id="3307" w:author="Stagair1" w:date="2018-05-08T16:40:00Z">
            <w:rPr>
              <w:lang w:val="nl-NL"/>
            </w:rPr>
          </w:rPrChange>
        </w:rPr>
        <w:t>OAuth (</w:t>
      </w:r>
      <w:r w:rsidRPr="00E15CDD">
        <w:rPr>
          <w:rPrChange w:id="3308" w:author="Stagair1" w:date="2018-05-08T16:40:00Z">
            <w:rPr>
              <w:lang w:val="nl-NL"/>
            </w:rPr>
          </w:rPrChange>
        </w:rPr>
        <w:t>Open Authorization</w:t>
      </w:r>
      <w:r w:rsidR="00054281" w:rsidRPr="00E15CDD">
        <w:rPr>
          <w:rPrChange w:id="3309" w:author="Stagair1" w:date="2018-05-08T16:40:00Z">
            <w:rPr>
              <w:lang w:val="nl-NL"/>
            </w:rPr>
          </w:rPrChange>
        </w:rPr>
        <w:t>)</w:t>
      </w:r>
      <w:r w:rsidR="000B655B" w:rsidRPr="00E15CDD">
        <w:rPr>
          <w:rPrChange w:id="3310" w:author="Stagair1" w:date="2018-05-08T16:40:00Z">
            <w:rPr>
              <w:lang w:val="nl-NL"/>
            </w:rPr>
          </w:rPrChange>
        </w:rPr>
        <w:t xml:space="preserve"> </w:t>
      </w:r>
      <w:r w:rsidR="00FA1B6D" w:rsidRPr="00E15CDD">
        <w:rPr>
          <w:rPrChange w:id="3311" w:author="Stagair1" w:date="2018-05-08T16:40:00Z">
            <w:rPr>
              <w:lang w:val="nl-NL"/>
            </w:rPr>
          </w:rPrChange>
        </w:rPr>
        <w:t xml:space="preserve">en voorziet dus voornamelijk de autorisatie van de user voor de gegevens die hij probeert op te vragen en te commando’s die hij probeert uit te voeren </w:t>
      </w:r>
      <w:r w:rsidR="00FA1B6D" w:rsidRPr="00E15CDD">
        <w:rPr>
          <w:i/>
          <w:rPrChange w:id="3312" w:author="Stagair1" w:date="2018-05-08T16:40:00Z">
            <w:rPr>
              <w:i/>
              <w:lang w:val="nl-NL"/>
            </w:rPr>
          </w:rPrChange>
        </w:rPr>
        <w:t xml:space="preserve">(zie </w:t>
      </w:r>
      <w:r w:rsidR="005308BD" w:rsidRPr="00E15CDD">
        <w:rPr>
          <w:i/>
          <w:rPrChange w:id="3313" w:author="Stagair1" w:date="2018-05-08T16:40:00Z">
            <w:rPr>
              <w:i/>
              <w:lang w:val="nl-NL"/>
            </w:rPr>
          </w:rPrChange>
        </w:rPr>
        <w:fldChar w:fldCharType="begin"/>
      </w:r>
      <w:r w:rsidR="005308BD" w:rsidRPr="00E15CDD">
        <w:rPr>
          <w:i/>
          <w:rPrChange w:id="3314" w:author="Stagair1" w:date="2018-05-08T16:40:00Z">
            <w:rPr>
              <w:i/>
              <w:lang w:val="nl-NL"/>
            </w:rPr>
          </w:rPrChange>
        </w:rPr>
        <w:instrText xml:space="preserve"> REF _Ref509828818 \w \h </w:instrText>
      </w:r>
      <w:r w:rsidR="005308BD" w:rsidRPr="00E15CDD">
        <w:rPr>
          <w:i/>
          <w:rPrChange w:id="3315" w:author="Stagair1" w:date="2018-05-08T16:40:00Z">
            <w:rPr>
              <w:i/>
            </w:rPr>
          </w:rPrChange>
        </w:rPr>
      </w:r>
      <w:r w:rsidR="005308BD" w:rsidRPr="00E15CDD">
        <w:rPr>
          <w:i/>
          <w:rPrChange w:id="3316" w:author="Stagair1" w:date="2018-05-08T16:40:00Z">
            <w:rPr>
              <w:i/>
              <w:lang w:val="nl-NL"/>
            </w:rPr>
          </w:rPrChange>
        </w:rPr>
        <w:fldChar w:fldCharType="separate"/>
      </w:r>
      <w:r w:rsidR="005308BD" w:rsidRPr="00E15CDD">
        <w:rPr>
          <w:i/>
          <w:rPrChange w:id="3317" w:author="Stagair1" w:date="2018-05-08T16:40:00Z">
            <w:rPr>
              <w:i/>
              <w:lang w:val="nl-NL"/>
            </w:rPr>
          </w:rPrChange>
        </w:rPr>
        <w:t>4.2.6.3</w:t>
      </w:r>
      <w:r w:rsidR="005308BD" w:rsidRPr="00E15CDD">
        <w:rPr>
          <w:i/>
          <w:rPrChange w:id="3318" w:author="Stagair1" w:date="2018-05-08T16:40:00Z">
            <w:rPr>
              <w:i/>
              <w:lang w:val="nl-NL"/>
            </w:rPr>
          </w:rPrChange>
        </w:rPr>
        <w:fldChar w:fldCharType="end"/>
      </w:r>
      <w:r w:rsidR="00FA1B6D" w:rsidRPr="00E15CDD">
        <w:rPr>
          <w:i/>
          <w:rPrChange w:id="3319" w:author="Stagair1" w:date="2018-05-08T16:40:00Z">
            <w:rPr>
              <w:i/>
              <w:lang w:val="nl-NL"/>
            </w:rPr>
          </w:rPrChange>
        </w:rPr>
        <w:t xml:space="preserve"> voor extra uitleg over autorisatie)</w:t>
      </w:r>
      <w:r w:rsidR="00FA1B6D" w:rsidRPr="00E15CDD">
        <w:rPr>
          <w:rPrChange w:id="3320" w:author="Stagair1" w:date="2018-05-08T16:40:00Z">
            <w:rPr>
              <w:lang w:val="nl-NL"/>
            </w:rPr>
          </w:rPrChange>
        </w:rPr>
        <w:t>. Ondanks dat OAuth als autorisatie standaard niet speciaal ontwikkeld is voor authenticatie, kan het SSO-principe toch perfect geïmplementeerd worden door de OAuth standaard te gebruiken.</w:t>
      </w:r>
      <w:r w:rsidR="00B32A3E" w:rsidRPr="00E15CDD">
        <w:rPr>
          <w:rPrChange w:id="3321" w:author="Stagair1" w:date="2018-05-08T16:40:00Z">
            <w:rPr>
              <w:lang w:val="nl-NL"/>
            </w:rPr>
          </w:rPrChange>
        </w:rPr>
        <w:t xml:space="preserve"> In deze opstelling zal dan ook het nieuwere OAuth autorisatie principe geïmplementeerd worden.</w:t>
      </w:r>
    </w:p>
    <w:p w14:paraId="3BC91C33" w14:textId="77777777" w:rsidR="00BE3AC7" w:rsidRPr="00E15CDD" w:rsidRDefault="00BE3AC7" w:rsidP="00333A5B">
      <w:pPr>
        <w:rPr>
          <w:rPrChange w:id="3322" w:author="Stagair1" w:date="2018-05-08T16:40:00Z">
            <w:rPr>
              <w:lang w:val="nl-NL"/>
            </w:rPr>
          </w:rPrChange>
        </w:rPr>
      </w:pPr>
      <w:r w:rsidRPr="0056094B">
        <w:rPr>
          <w:noProof/>
          <w:lang w:eastAsia="nl-BE"/>
        </w:rPr>
        <w:drawing>
          <wp:inline distT="0" distB="0" distL="0" distR="0" wp14:anchorId="24D453A0" wp14:editId="0098EC0F">
            <wp:extent cx="5652135" cy="3914775"/>
            <wp:effectExtent l="0" t="0" r="5715" b="9525"/>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52135" cy="3914775"/>
                    </a:xfrm>
                    <a:prstGeom prst="rect">
                      <a:avLst/>
                    </a:prstGeom>
                  </pic:spPr>
                </pic:pic>
              </a:graphicData>
            </a:graphic>
          </wp:inline>
        </w:drawing>
      </w:r>
    </w:p>
    <w:p w14:paraId="2D4B947D" w14:textId="77777777" w:rsidR="00B32A3E" w:rsidRPr="00E15CDD" w:rsidRDefault="00B32A3E" w:rsidP="008550C9">
      <w:pPr>
        <w:pStyle w:val="Bijschrift"/>
        <w:rPr>
          <w:sz w:val="20"/>
          <w:rPrChange w:id="3323" w:author="Stagair1" w:date="2018-05-08T16:40:00Z">
            <w:rPr>
              <w:sz w:val="20"/>
              <w:lang w:val="nl-NL"/>
            </w:rPr>
          </w:rPrChange>
        </w:rPr>
      </w:pPr>
      <w:bookmarkStart w:id="3324" w:name="_Toc509850463"/>
      <w:bookmarkStart w:id="3325" w:name="_Toc512457920"/>
      <w:r w:rsidRPr="00E15CDD">
        <w:rPr>
          <w:rPrChange w:id="3326" w:author="Stagair1" w:date="2018-05-08T16:40:00Z">
            <w:rPr>
              <w:lang w:val="nl-NL"/>
            </w:rPr>
          </w:rPrChange>
        </w:rPr>
        <w:t xml:space="preserve">Figuur </w:t>
      </w:r>
      <w:ins w:id="3327" w:author="Stagair1" w:date="2018-05-08T17:40:00Z">
        <w:r w:rsidR="00060962">
          <w:fldChar w:fldCharType="begin"/>
        </w:r>
        <w:r w:rsidR="00060962">
          <w:instrText xml:space="preserve"> STYLEREF 1 \s </w:instrText>
        </w:r>
      </w:ins>
      <w:r w:rsidR="00060962">
        <w:fldChar w:fldCharType="separate"/>
      </w:r>
      <w:r w:rsidR="00060962">
        <w:rPr>
          <w:noProof/>
        </w:rPr>
        <w:t>4</w:t>
      </w:r>
      <w:ins w:id="332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329" w:author="Stagair1" w:date="2018-05-08T17:40:00Z">
        <w:r w:rsidR="00060962">
          <w:rPr>
            <w:noProof/>
          </w:rPr>
          <w:t>10</w:t>
        </w:r>
        <w:r w:rsidR="00060962">
          <w:fldChar w:fldCharType="end"/>
        </w:r>
      </w:ins>
      <w:del w:id="3330" w:author="Stagair1" w:date="2018-05-08T16:39:00Z">
        <w:r w:rsidR="006463A1" w:rsidRPr="00E15CDD" w:rsidDel="00E15CDD">
          <w:rPr>
            <w:rPrChange w:id="3331" w:author="Stagair1" w:date="2018-05-08T16:40:00Z">
              <w:rPr>
                <w:lang w:val="nl-NL"/>
              </w:rPr>
            </w:rPrChange>
          </w:rPr>
          <w:fldChar w:fldCharType="begin"/>
        </w:r>
        <w:r w:rsidR="006463A1" w:rsidRPr="00E15CDD" w:rsidDel="00E15CDD">
          <w:rPr>
            <w:rPrChange w:id="3332" w:author="Stagair1" w:date="2018-05-08T16:40:00Z">
              <w:rPr>
                <w:lang w:val="nl-NL"/>
              </w:rPr>
            </w:rPrChange>
          </w:rPr>
          <w:delInstrText xml:space="preserve"> STYLEREF 1 \s </w:delInstrText>
        </w:r>
        <w:r w:rsidR="006463A1" w:rsidRPr="00E15CDD" w:rsidDel="00E15CDD">
          <w:rPr>
            <w:rPrChange w:id="3333" w:author="Stagair1" w:date="2018-05-08T16:40:00Z">
              <w:rPr>
                <w:lang w:val="nl-NL"/>
              </w:rPr>
            </w:rPrChange>
          </w:rPr>
          <w:fldChar w:fldCharType="separate"/>
        </w:r>
        <w:r w:rsidR="006463A1" w:rsidRPr="00E15CDD" w:rsidDel="00E15CDD">
          <w:rPr>
            <w:rPrChange w:id="3334" w:author="Stagair1" w:date="2018-05-08T16:40:00Z">
              <w:rPr>
                <w:lang w:val="nl-NL"/>
              </w:rPr>
            </w:rPrChange>
          </w:rPr>
          <w:delText>4</w:delText>
        </w:r>
        <w:r w:rsidR="006463A1" w:rsidRPr="00E15CDD" w:rsidDel="00E15CDD">
          <w:rPr>
            <w:rPrChange w:id="3335" w:author="Stagair1" w:date="2018-05-08T16:40:00Z">
              <w:rPr>
                <w:lang w:val="nl-NL"/>
              </w:rPr>
            </w:rPrChange>
          </w:rPr>
          <w:fldChar w:fldCharType="end"/>
        </w:r>
        <w:r w:rsidR="006463A1" w:rsidRPr="00E15CDD" w:rsidDel="00E15CDD">
          <w:rPr>
            <w:rPrChange w:id="3336" w:author="Stagair1" w:date="2018-05-08T16:40:00Z">
              <w:rPr>
                <w:lang w:val="nl-NL"/>
              </w:rPr>
            </w:rPrChange>
          </w:rPr>
          <w:noBreakHyphen/>
        </w:r>
        <w:r w:rsidR="006463A1" w:rsidRPr="00E15CDD" w:rsidDel="00E15CDD">
          <w:rPr>
            <w:rPrChange w:id="3337" w:author="Stagair1" w:date="2018-05-08T16:40:00Z">
              <w:rPr>
                <w:lang w:val="nl-NL"/>
              </w:rPr>
            </w:rPrChange>
          </w:rPr>
          <w:fldChar w:fldCharType="begin"/>
        </w:r>
        <w:r w:rsidR="006463A1" w:rsidRPr="00E15CDD" w:rsidDel="00E15CDD">
          <w:rPr>
            <w:rPrChange w:id="3338" w:author="Stagair1" w:date="2018-05-08T16:40:00Z">
              <w:rPr>
                <w:lang w:val="nl-NL"/>
              </w:rPr>
            </w:rPrChange>
          </w:rPr>
          <w:delInstrText xml:space="preserve"> SEQ Figuur \* ARABIC \s 1 </w:delInstrText>
        </w:r>
        <w:r w:rsidR="006463A1" w:rsidRPr="00E15CDD" w:rsidDel="00E15CDD">
          <w:rPr>
            <w:rPrChange w:id="3339" w:author="Stagair1" w:date="2018-05-08T16:40:00Z">
              <w:rPr>
                <w:lang w:val="nl-NL"/>
              </w:rPr>
            </w:rPrChange>
          </w:rPr>
          <w:fldChar w:fldCharType="separate"/>
        </w:r>
        <w:r w:rsidR="006463A1" w:rsidRPr="00E15CDD" w:rsidDel="00E15CDD">
          <w:rPr>
            <w:rPrChange w:id="3340" w:author="Stagair1" w:date="2018-05-08T16:40:00Z">
              <w:rPr>
                <w:lang w:val="nl-NL"/>
              </w:rPr>
            </w:rPrChange>
          </w:rPr>
          <w:delText>8</w:delText>
        </w:r>
        <w:r w:rsidR="006463A1" w:rsidRPr="00E15CDD" w:rsidDel="00E15CDD">
          <w:rPr>
            <w:rPrChange w:id="3341" w:author="Stagair1" w:date="2018-05-08T16:40:00Z">
              <w:rPr>
                <w:lang w:val="nl-NL"/>
              </w:rPr>
            </w:rPrChange>
          </w:rPr>
          <w:fldChar w:fldCharType="end"/>
        </w:r>
      </w:del>
      <w:r w:rsidRPr="00E15CDD">
        <w:rPr>
          <w:rPrChange w:id="3342" w:author="Stagair1" w:date="2018-05-08T16:40:00Z">
            <w:rPr>
              <w:lang w:val="nl-NL"/>
            </w:rPr>
          </w:rPrChange>
        </w:rPr>
        <w:t xml:space="preserve">: Schema van het OAuth autorisatieproces </w:t>
      </w:r>
      <w:sdt>
        <w:sdtPr>
          <w:id w:val="-708265553"/>
          <w:citation/>
        </w:sdtPr>
        <w:sdtContent>
          <w:r w:rsidR="000269DF" w:rsidRPr="00E15CDD">
            <w:rPr>
              <w:rPrChange w:id="3343" w:author="Stagair1" w:date="2018-05-08T16:40:00Z">
                <w:rPr>
                  <w:lang w:val="nl-NL"/>
                </w:rPr>
              </w:rPrChange>
            </w:rPr>
            <w:fldChar w:fldCharType="begin"/>
          </w:r>
          <w:r w:rsidR="000269DF" w:rsidRPr="00E15CDD">
            <w:rPr>
              <w:rPrChange w:id="3344" w:author="Stagair1" w:date="2018-05-08T16:40:00Z">
                <w:rPr>
                  <w:lang w:val="nl-NL"/>
                </w:rPr>
              </w:rPrChange>
            </w:rPr>
            <w:instrText xml:space="preserve"> CITATION Fed18 \l 1033 </w:instrText>
          </w:r>
          <w:r w:rsidR="000269DF" w:rsidRPr="00E15CDD">
            <w:rPr>
              <w:rPrChange w:id="3345" w:author="Stagair1" w:date="2018-05-08T16:40:00Z">
                <w:rPr>
                  <w:lang w:val="nl-NL"/>
                </w:rPr>
              </w:rPrChange>
            </w:rPr>
            <w:fldChar w:fldCharType="separate"/>
          </w:r>
          <w:r w:rsidR="006F20A4" w:rsidRPr="00E15CDD">
            <w:rPr>
              <w:rPrChange w:id="3346" w:author="Stagair1" w:date="2018-05-08T16:40:00Z">
                <w:rPr>
                  <w:noProof/>
                  <w:lang w:val="nl-NL"/>
                </w:rPr>
              </w:rPrChange>
            </w:rPr>
            <w:t>[30]</w:t>
          </w:r>
          <w:r w:rsidR="000269DF" w:rsidRPr="00E15CDD">
            <w:rPr>
              <w:rPrChange w:id="3347" w:author="Stagair1" w:date="2018-05-08T16:40:00Z">
                <w:rPr>
                  <w:lang w:val="nl-NL"/>
                </w:rPr>
              </w:rPrChange>
            </w:rPr>
            <w:fldChar w:fldCharType="end"/>
          </w:r>
        </w:sdtContent>
      </w:sdt>
      <w:bookmarkEnd w:id="3324"/>
      <w:bookmarkEnd w:id="3325"/>
    </w:p>
    <w:p w14:paraId="478C4F95" w14:textId="77777777" w:rsidR="00A12C6D" w:rsidRPr="00E15CDD" w:rsidRDefault="000269DF" w:rsidP="00BE3AC7">
      <w:pPr>
        <w:rPr>
          <w:rPrChange w:id="3348" w:author="Stagair1" w:date="2018-05-08T16:40:00Z">
            <w:rPr>
              <w:lang w:val="nl-NL"/>
            </w:rPr>
          </w:rPrChange>
        </w:rPr>
      </w:pPr>
      <w:r w:rsidRPr="00E15CDD">
        <w:rPr>
          <w:rPrChange w:id="3349" w:author="Stagair1" w:date="2018-05-08T16:40:00Z">
            <w:rPr>
              <w:lang w:val="nl-NL"/>
            </w:rPr>
          </w:rPrChange>
        </w:rPr>
        <w:t>Zoals je op figuur 4-2</w:t>
      </w:r>
      <w:r w:rsidR="00BE3AC7" w:rsidRPr="00E15CDD">
        <w:rPr>
          <w:rPrChange w:id="3350" w:author="Stagair1" w:date="2018-05-08T16:40:00Z">
            <w:rPr>
              <w:lang w:val="nl-NL"/>
            </w:rPr>
          </w:rPrChange>
        </w:rPr>
        <w:t xml:space="preserve"> kan zien, zal het OAuth SSO-proces starten vanuit de cliënt (meestal een webbrowser)</w:t>
      </w:r>
      <w:r w:rsidR="000B655B" w:rsidRPr="00E15CDD">
        <w:rPr>
          <w:rPrChange w:id="3351" w:author="Stagair1" w:date="2018-05-08T16:40:00Z">
            <w:rPr>
              <w:lang w:val="nl-NL"/>
            </w:rPr>
          </w:rPrChange>
        </w:rPr>
        <w:t xml:space="preserve"> die wilt autoriseren met een “resource s</w:t>
      </w:r>
      <w:r w:rsidR="00BE3AC7" w:rsidRPr="00E15CDD">
        <w:rPr>
          <w:rPrChange w:id="3352" w:author="Stagair1" w:date="2018-05-08T16:40:00Z">
            <w:rPr>
              <w:lang w:val="nl-NL"/>
            </w:rPr>
          </w:rPrChange>
        </w:rPr>
        <w:t>erver”. Indien de cliënt kan bewijzen aan de “Resource Server” dat hij beschikt over de juiste rechten om te autoriseren met de “Authorization Server” zal hij een “authorization grant” ontvangen. Die grant kan hij dan gebruiken om een requests acce</w:t>
      </w:r>
      <w:r w:rsidR="000B655B" w:rsidRPr="00E15CDD">
        <w:rPr>
          <w:rPrChange w:id="3353" w:author="Stagair1" w:date="2018-05-08T16:40:00Z">
            <w:rPr>
              <w:lang w:val="nl-NL"/>
            </w:rPr>
          </w:rPrChange>
        </w:rPr>
        <w:t>ss token aan te vragen bij de “authorization s</w:t>
      </w:r>
      <w:r w:rsidR="00BE3AC7" w:rsidRPr="00E15CDD">
        <w:rPr>
          <w:rPrChange w:id="3354" w:author="Stagair1" w:date="2018-05-08T16:40:00Z">
            <w:rPr>
              <w:lang w:val="nl-NL"/>
            </w:rPr>
          </w:rPrChange>
        </w:rPr>
        <w:t>erver”. Met dat token kan hij aan de bijhorende gegevens indien hij dat nodig acht.</w:t>
      </w:r>
      <w:r w:rsidR="00B827C9" w:rsidRPr="00E15CDD">
        <w:rPr>
          <w:rPrChange w:id="3355" w:author="Stagair1" w:date="2018-05-08T16:40:00Z">
            <w:rPr>
              <w:lang w:val="nl-NL"/>
            </w:rPr>
          </w:rPrChange>
        </w:rPr>
        <w:t xml:space="preserve"> </w:t>
      </w:r>
      <w:sdt>
        <w:sdtPr>
          <w:id w:val="2069290144"/>
          <w:citation/>
        </w:sdtPr>
        <w:sdtContent>
          <w:r w:rsidR="00B827C9" w:rsidRPr="00E15CDD">
            <w:rPr>
              <w:rPrChange w:id="3356" w:author="Stagair1" w:date="2018-05-08T16:40:00Z">
                <w:rPr>
                  <w:lang w:val="nl-NL"/>
                </w:rPr>
              </w:rPrChange>
            </w:rPr>
            <w:fldChar w:fldCharType="begin"/>
          </w:r>
          <w:r w:rsidR="00AD33D1" w:rsidRPr="00E15CDD">
            <w:rPr>
              <w:rPrChange w:id="3357" w:author="Stagair1" w:date="2018-05-08T16:40:00Z">
                <w:rPr>
                  <w:lang w:val="nl-NL"/>
                </w:rPr>
              </w:rPrChange>
            </w:rPr>
            <w:instrText xml:space="preserve">CITATION Mit14 \l 1033 </w:instrText>
          </w:r>
          <w:r w:rsidR="00B827C9" w:rsidRPr="00E15CDD">
            <w:rPr>
              <w:rPrChange w:id="3358" w:author="Stagair1" w:date="2018-05-08T16:40:00Z">
                <w:rPr>
                  <w:lang w:val="nl-NL"/>
                </w:rPr>
              </w:rPrChange>
            </w:rPr>
            <w:fldChar w:fldCharType="separate"/>
          </w:r>
          <w:r w:rsidR="006F20A4" w:rsidRPr="00E15CDD">
            <w:rPr>
              <w:rPrChange w:id="3359" w:author="Stagair1" w:date="2018-05-08T16:40:00Z">
                <w:rPr>
                  <w:noProof/>
                  <w:lang w:val="nl-NL"/>
                </w:rPr>
              </w:rPrChange>
            </w:rPr>
            <w:t>[31]</w:t>
          </w:r>
          <w:r w:rsidR="00B827C9" w:rsidRPr="00E15CDD">
            <w:rPr>
              <w:rPrChange w:id="3360" w:author="Stagair1" w:date="2018-05-08T16:40:00Z">
                <w:rPr>
                  <w:lang w:val="nl-NL"/>
                </w:rPr>
              </w:rPrChange>
            </w:rPr>
            <w:fldChar w:fldCharType="end"/>
          </w:r>
        </w:sdtContent>
      </w:sdt>
      <w:r w:rsidR="00B827C9" w:rsidRPr="00E15CDD">
        <w:rPr>
          <w:rPrChange w:id="3361" w:author="Stagair1" w:date="2018-05-08T16:40:00Z">
            <w:rPr>
              <w:lang w:val="nl-NL"/>
            </w:rPr>
          </w:rPrChange>
        </w:rPr>
        <w:t xml:space="preserve">, </w:t>
      </w:r>
      <w:sdt>
        <w:sdtPr>
          <w:id w:val="598304271"/>
          <w:citation/>
        </w:sdtPr>
        <w:sdtContent>
          <w:r w:rsidR="00B827C9" w:rsidRPr="00E15CDD">
            <w:rPr>
              <w:rPrChange w:id="3362" w:author="Stagair1" w:date="2018-05-08T16:40:00Z">
                <w:rPr>
                  <w:lang w:val="nl-NL"/>
                </w:rPr>
              </w:rPrChange>
            </w:rPr>
            <w:fldChar w:fldCharType="begin"/>
          </w:r>
          <w:r w:rsidR="00AD33D1" w:rsidRPr="00E15CDD">
            <w:rPr>
              <w:rPrChange w:id="3363" w:author="Stagair1" w:date="2018-05-08T16:40:00Z">
                <w:rPr>
                  <w:lang w:val="nl-NL"/>
                </w:rPr>
              </w:rPrChange>
            </w:rPr>
            <w:instrText xml:space="preserve">CITATION Rog17 \l 1033 </w:instrText>
          </w:r>
          <w:r w:rsidR="00B827C9" w:rsidRPr="00E15CDD">
            <w:rPr>
              <w:rPrChange w:id="3364" w:author="Stagair1" w:date="2018-05-08T16:40:00Z">
                <w:rPr>
                  <w:lang w:val="nl-NL"/>
                </w:rPr>
              </w:rPrChange>
            </w:rPr>
            <w:fldChar w:fldCharType="separate"/>
          </w:r>
          <w:r w:rsidR="006F20A4" w:rsidRPr="00E15CDD">
            <w:rPr>
              <w:rPrChange w:id="3365" w:author="Stagair1" w:date="2018-05-08T16:40:00Z">
                <w:rPr>
                  <w:noProof/>
                  <w:lang w:val="nl-NL"/>
                </w:rPr>
              </w:rPrChange>
            </w:rPr>
            <w:t>[32]</w:t>
          </w:r>
          <w:r w:rsidR="00B827C9" w:rsidRPr="00E15CDD">
            <w:rPr>
              <w:rPrChange w:id="3366" w:author="Stagair1" w:date="2018-05-08T16:40:00Z">
                <w:rPr>
                  <w:lang w:val="nl-NL"/>
                </w:rPr>
              </w:rPrChange>
            </w:rPr>
            <w:fldChar w:fldCharType="end"/>
          </w:r>
        </w:sdtContent>
      </w:sdt>
    </w:p>
    <w:p w14:paraId="6CD5EE9A" w14:textId="77777777" w:rsidR="00727C23" w:rsidRPr="00E15CDD" w:rsidRDefault="00727C23" w:rsidP="00BE3AC7">
      <w:pPr>
        <w:rPr>
          <w:rPrChange w:id="3367" w:author="Stagair1" w:date="2018-05-08T16:40:00Z">
            <w:rPr>
              <w:lang w:val="nl-NL"/>
            </w:rPr>
          </w:rPrChange>
        </w:rPr>
      </w:pPr>
    </w:p>
    <w:p w14:paraId="662F843A" w14:textId="77777777" w:rsidR="00BE3AC7" w:rsidRPr="00E15CDD" w:rsidRDefault="00F90B7D" w:rsidP="00BE3AC7">
      <w:pPr>
        <w:rPr>
          <w:rPrChange w:id="3368" w:author="Stagair1" w:date="2018-05-08T16:40:00Z">
            <w:rPr>
              <w:lang w:val="nl-NL"/>
            </w:rPr>
          </w:rPrChange>
        </w:rPr>
      </w:pPr>
      <w:r w:rsidRPr="00E15CDD">
        <w:rPr>
          <w:rPrChange w:id="3369" w:author="Stagair1" w:date="2018-05-08T16:40:00Z">
            <w:rPr>
              <w:lang w:val="nl-NL"/>
            </w:rPr>
          </w:rPrChange>
        </w:rPr>
        <w:t>Aangezien OAuth een standaard is, en dus eerder een set van richtlijnen i.p.v. een set vaste regels, is het mogelijk om frameworks te schrijven die gebrui</w:t>
      </w:r>
      <w:r w:rsidR="00BE2136" w:rsidRPr="00E15CDD">
        <w:rPr>
          <w:rPrChange w:id="3370" w:author="Stagair1" w:date="2018-05-08T16:40:00Z">
            <w:rPr>
              <w:lang w:val="nl-NL"/>
            </w:rPr>
          </w:rPrChange>
        </w:rPr>
        <w:t xml:space="preserve">k maken van de OAuth standaard en </w:t>
      </w:r>
      <w:r w:rsidRPr="00E15CDD">
        <w:rPr>
          <w:rPrChange w:id="3371" w:author="Stagair1" w:date="2018-05-08T16:40:00Z">
            <w:rPr>
              <w:lang w:val="nl-NL"/>
            </w:rPr>
          </w:rPrChange>
        </w:rPr>
        <w:t>zaken toevoegen waar nodig. Zo is OpenID een heel gekend framework dat gebaseerd is op de OAuth standaard. Gebruik makend van dit framework kan het SSO-principe ook geïmplementeerd worden. De voordelen van OpenID zijn voornamelijk gericht naar Mobiele applicaties waarvan in deze optelling geen gebruik gemaakt wordt.</w:t>
      </w:r>
      <w:r w:rsidR="00B827C9" w:rsidRPr="00E15CDD">
        <w:rPr>
          <w:rPrChange w:id="3372" w:author="Stagair1" w:date="2018-05-08T16:40:00Z">
            <w:rPr>
              <w:lang w:val="nl-NL"/>
            </w:rPr>
          </w:rPrChange>
        </w:rPr>
        <w:t xml:space="preserve"> </w:t>
      </w:r>
      <w:sdt>
        <w:sdtPr>
          <w:id w:val="191119438"/>
          <w:citation/>
        </w:sdtPr>
        <w:sdtContent>
          <w:r w:rsidR="00B827C9" w:rsidRPr="00E15CDD">
            <w:rPr>
              <w:rPrChange w:id="3373" w:author="Stagair1" w:date="2018-05-08T16:40:00Z">
                <w:rPr>
                  <w:lang w:val="nl-NL"/>
                </w:rPr>
              </w:rPrChange>
            </w:rPr>
            <w:fldChar w:fldCharType="begin"/>
          </w:r>
          <w:r w:rsidR="00AD33D1" w:rsidRPr="00E15CDD">
            <w:rPr>
              <w:rPrChange w:id="3374" w:author="Stagair1" w:date="2018-05-08T16:40:00Z">
                <w:rPr>
                  <w:lang w:val="nl-NL"/>
                </w:rPr>
              </w:rPrChange>
            </w:rPr>
            <w:instrText xml:space="preserve">CITATION Ope18 \l 1033 </w:instrText>
          </w:r>
          <w:r w:rsidR="00B827C9" w:rsidRPr="00E15CDD">
            <w:rPr>
              <w:rPrChange w:id="3375" w:author="Stagair1" w:date="2018-05-08T16:40:00Z">
                <w:rPr>
                  <w:lang w:val="nl-NL"/>
                </w:rPr>
              </w:rPrChange>
            </w:rPr>
            <w:fldChar w:fldCharType="separate"/>
          </w:r>
          <w:r w:rsidR="006F20A4" w:rsidRPr="00E15CDD">
            <w:rPr>
              <w:rPrChange w:id="3376" w:author="Stagair1" w:date="2018-05-08T16:40:00Z">
                <w:rPr>
                  <w:noProof/>
                  <w:lang w:val="nl-NL"/>
                </w:rPr>
              </w:rPrChange>
            </w:rPr>
            <w:t>[33]</w:t>
          </w:r>
          <w:r w:rsidR="00B827C9" w:rsidRPr="00E15CDD">
            <w:rPr>
              <w:rPrChange w:id="3377" w:author="Stagair1" w:date="2018-05-08T16:40:00Z">
                <w:rPr>
                  <w:lang w:val="nl-NL"/>
                </w:rPr>
              </w:rPrChange>
            </w:rPr>
            <w:fldChar w:fldCharType="end"/>
          </w:r>
        </w:sdtContent>
      </w:sdt>
      <w:r w:rsidR="00B827C9" w:rsidRPr="00E15CDD">
        <w:rPr>
          <w:rPrChange w:id="3378" w:author="Stagair1" w:date="2018-05-08T16:40:00Z">
            <w:rPr>
              <w:lang w:val="nl-NL"/>
            </w:rPr>
          </w:rPrChange>
        </w:rPr>
        <w:t xml:space="preserve">, </w:t>
      </w:r>
      <w:sdt>
        <w:sdtPr>
          <w:id w:val="192118758"/>
          <w:citation/>
        </w:sdtPr>
        <w:sdtContent>
          <w:r w:rsidR="00B827C9" w:rsidRPr="00E15CDD">
            <w:rPr>
              <w:rPrChange w:id="3379" w:author="Stagair1" w:date="2018-05-08T16:40:00Z">
                <w:rPr>
                  <w:lang w:val="nl-NL"/>
                </w:rPr>
              </w:rPrChange>
            </w:rPr>
            <w:fldChar w:fldCharType="begin"/>
          </w:r>
          <w:r w:rsidR="00AD33D1" w:rsidRPr="00E15CDD">
            <w:rPr>
              <w:rPrChange w:id="3380" w:author="Stagair1" w:date="2018-05-08T16:40:00Z">
                <w:rPr>
                  <w:lang w:val="nl-NL"/>
                </w:rPr>
              </w:rPrChange>
            </w:rPr>
            <w:instrText xml:space="preserve">CITATION Zha15 \l 1033 </w:instrText>
          </w:r>
          <w:r w:rsidR="00B827C9" w:rsidRPr="00E15CDD">
            <w:rPr>
              <w:rPrChange w:id="3381" w:author="Stagair1" w:date="2018-05-08T16:40:00Z">
                <w:rPr>
                  <w:lang w:val="nl-NL"/>
                </w:rPr>
              </w:rPrChange>
            </w:rPr>
            <w:fldChar w:fldCharType="separate"/>
          </w:r>
          <w:r w:rsidR="006F20A4" w:rsidRPr="00E15CDD">
            <w:rPr>
              <w:rPrChange w:id="3382" w:author="Stagair1" w:date="2018-05-08T16:40:00Z">
                <w:rPr>
                  <w:noProof/>
                  <w:lang w:val="nl-NL"/>
                </w:rPr>
              </w:rPrChange>
            </w:rPr>
            <w:t>[34]</w:t>
          </w:r>
          <w:r w:rsidR="00B827C9" w:rsidRPr="00E15CDD">
            <w:rPr>
              <w:rPrChange w:id="3383" w:author="Stagair1" w:date="2018-05-08T16:40:00Z">
                <w:rPr>
                  <w:lang w:val="nl-NL"/>
                </w:rPr>
              </w:rPrChange>
            </w:rPr>
            <w:fldChar w:fldCharType="end"/>
          </w:r>
        </w:sdtContent>
      </w:sdt>
    </w:p>
    <w:p w14:paraId="47F08FB1" w14:textId="77777777" w:rsidR="00F90B7D" w:rsidRPr="00E15CDD" w:rsidRDefault="00F90B7D" w:rsidP="00BE3AC7">
      <w:pPr>
        <w:rPr>
          <w:rPrChange w:id="3384" w:author="Stagair1" w:date="2018-05-08T16:40:00Z">
            <w:rPr>
              <w:lang w:val="nl-NL"/>
            </w:rPr>
          </w:rPrChange>
        </w:rPr>
      </w:pPr>
    </w:p>
    <w:p w14:paraId="72C56558" w14:textId="77777777" w:rsidR="00BE3AC7" w:rsidRPr="00E15CDD" w:rsidRDefault="00BE3AC7" w:rsidP="00BE3AC7">
      <w:pPr>
        <w:rPr>
          <w:rPrChange w:id="3385" w:author="Stagair1" w:date="2018-05-08T16:40:00Z">
            <w:rPr>
              <w:lang w:val="nl-NL"/>
            </w:rPr>
          </w:rPrChange>
        </w:rPr>
      </w:pPr>
    </w:p>
    <w:p w14:paraId="19CDDE54" w14:textId="77777777" w:rsidR="00333A5B" w:rsidRPr="00E15CDD" w:rsidRDefault="00333A5B" w:rsidP="000824C2">
      <w:pPr>
        <w:pStyle w:val="Kop2"/>
        <w:rPr>
          <w:rPrChange w:id="3386" w:author="Stagair1" w:date="2018-05-08T16:40:00Z">
            <w:rPr>
              <w:lang w:val="nl-NL"/>
            </w:rPr>
          </w:rPrChange>
        </w:rPr>
      </w:pPr>
      <w:bookmarkStart w:id="3387" w:name="_Toc509827090"/>
      <w:bookmarkStart w:id="3388" w:name="_Toc512841439"/>
      <w:r w:rsidRPr="00E15CDD">
        <w:rPr>
          <w:rPrChange w:id="3389" w:author="Stagair1" w:date="2018-05-08T16:40:00Z">
            <w:rPr>
              <w:lang w:val="nl-NL"/>
            </w:rPr>
          </w:rPrChange>
        </w:rPr>
        <w:lastRenderedPageBreak/>
        <w:t>Extra beveiligingsimplementaties</w:t>
      </w:r>
      <w:bookmarkEnd w:id="3387"/>
      <w:bookmarkEnd w:id="3388"/>
    </w:p>
    <w:p w14:paraId="09D6EBA6" w14:textId="77777777" w:rsidR="005B3EDA" w:rsidRPr="00E15CDD" w:rsidRDefault="005B3EDA" w:rsidP="005B3EDA">
      <w:pPr>
        <w:rPr>
          <w:rPrChange w:id="3390" w:author="Stagair1" w:date="2018-05-08T16:40:00Z">
            <w:rPr>
              <w:lang w:val="nl-NL"/>
            </w:rPr>
          </w:rPrChange>
        </w:rPr>
      </w:pPr>
    </w:p>
    <w:p w14:paraId="151AFC73" w14:textId="77777777" w:rsidR="006C496A" w:rsidRPr="00E15CDD" w:rsidRDefault="006903A9" w:rsidP="005B3EDA">
      <w:pPr>
        <w:rPr>
          <w:rPrChange w:id="3391" w:author="Stagair1" w:date="2018-05-08T16:40:00Z">
            <w:rPr>
              <w:lang w:val="nl-NL"/>
            </w:rPr>
          </w:rPrChange>
        </w:rPr>
      </w:pPr>
      <w:r w:rsidRPr="00E15CDD">
        <w:rPr>
          <w:rPrChange w:id="3392" w:author="Stagair1" w:date="2018-05-08T16:40:00Z">
            <w:rPr>
              <w:lang w:val="nl-NL"/>
            </w:rPr>
          </w:rPrChange>
        </w:rPr>
        <w:t xml:space="preserve">Buiten de authenticatie voor het </w:t>
      </w:r>
      <w:r w:rsidR="0045063A" w:rsidRPr="00E15CDD">
        <w:rPr>
          <w:rPrChange w:id="3393" w:author="Stagair1" w:date="2018-05-08T16:40:00Z">
            <w:rPr>
              <w:lang w:val="nl-NL"/>
            </w:rPr>
          </w:rPrChange>
        </w:rPr>
        <w:t>aanmelden</w:t>
      </w:r>
      <w:r w:rsidRPr="00E15CDD">
        <w:rPr>
          <w:rPrChange w:id="3394" w:author="Stagair1" w:date="2018-05-08T16:40:00Z">
            <w:rPr>
              <w:lang w:val="nl-NL"/>
            </w:rPr>
          </w:rPrChange>
        </w:rPr>
        <w:t xml:space="preserve"> op de ShareFile zijn er nog enkele beveiligingsimplementaties die van pas komen in de opstelling. Aangezien deze opstelling veel gebruikt zal worden om van buitenaf (op het publieke internet) verbinding te maken met de Share</w:t>
      </w:r>
      <w:r w:rsidR="00B50A9F" w:rsidRPr="00E15CDD">
        <w:rPr>
          <w:rPrChange w:id="3395" w:author="Stagair1" w:date="2018-05-08T16:40:00Z">
            <w:rPr>
              <w:lang w:val="nl-NL"/>
            </w:rPr>
          </w:rPrChange>
        </w:rPr>
        <w:t>File Cloud, moet die verbinding</w:t>
      </w:r>
      <w:r w:rsidRPr="00E15CDD">
        <w:rPr>
          <w:rPrChange w:id="3396" w:author="Stagair1" w:date="2018-05-08T16:40:00Z">
            <w:rPr>
              <w:lang w:val="nl-NL"/>
            </w:rPr>
          </w:rPrChange>
        </w:rPr>
        <w:t xml:space="preserve"> goed beveiligd zijn. Om de verbinding van een goede beveiliging te voorzien zal al het verkeer tussen</w:t>
      </w:r>
      <w:r w:rsidR="000B655B" w:rsidRPr="00E15CDD">
        <w:rPr>
          <w:rPrChange w:id="3397" w:author="Stagair1" w:date="2018-05-08T16:40:00Z">
            <w:rPr>
              <w:lang w:val="nl-NL"/>
            </w:rPr>
          </w:rPrChange>
        </w:rPr>
        <w:t xml:space="preserve"> de cl</w:t>
      </w:r>
      <w:r w:rsidR="00054281" w:rsidRPr="00E15CDD">
        <w:rPr>
          <w:rPrChange w:id="3398" w:author="Stagair1" w:date="2018-05-08T16:40:00Z">
            <w:rPr>
              <w:lang w:val="nl-NL"/>
            </w:rPr>
          </w:rPrChange>
        </w:rPr>
        <w:t xml:space="preserve">iënt en de IDP </w:t>
      </w:r>
      <w:del w:id="3399" w:author="Stagair1" w:date="2018-05-08T14:09:00Z">
        <w:r w:rsidR="00A02D84" w:rsidRPr="00E15CDD" w:rsidDel="003555DB">
          <w:rPr>
            <w:rPrChange w:id="3400" w:author="Stagair1" w:date="2018-05-08T16:40:00Z">
              <w:rPr>
                <w:lang w:val="nl-NL"/>
              </w:rPr>
            </w:rPrChange>
          </w:rPr>
          <w:delText>(</w:delText>
        </w:r>
        <w:r w:rsidR="00054281" w:rsidRPr="00E15CDD" w:rsidDel="003555DB">
          <w:rPr>
            <w:rPrChange w:id="3401" w:author="Stagair1" w:date="2018-05-08T16:40:00Z">
              <w:rPr>
                <w:lang w:val="nl-NL"/>
              </w:rPr>
            </w:rPrChange>
          </w:rPr>
          <w:delText>identity provider</w:delText>
        </w:r>
        <w:r w:rsidR="00A02D84" w:rsidRPr="00E15CDD" w:rsidDel="003555DB">
          <w:rPr>
            <w:rPrChange w:id="3402" w:author="Stagair1" w:date="2018-05-08T16:40:00Z">
              <w:rPr>
                <w:lang w:val="nl-NL"/>
              </w:rPr>
            </w:rPrChange>
          </w:rPr>
          <w:delText>)</w:delText>
        </w:r>
        <w:r w:rsidR="00054281" w:rsidRPr="00E15CDD" w:rsidDel="003555DB">
          <w:rPr>
            <w:rPrChange w:id="3403" w:author="Stagair1" w:date="2018-05-08T16:40:00Z">
              <w:rPr>
                <w:lang w:val="nl-NL"/>
              </w:rPr>
            </w:rPrChange>
          </w:rPr>
          <w:delText xml:space="preserve"> </w:delText>
        </w:r>
      </w:del>
      <w:r w:rsidR="000B655B" w:rsidRPr="00E15CDD">
        <w:rPr>
          <w:rPrChange w:id="3404" w:author="Stagair1" w:date="2018-05-08T16:40:00Z">
            <w:rPr>
              <w:lang w:val="nl-NL"/>
            </w:rPr>
          </w:rPrChange>
        </w:rPr>
        <w:t xml:space="preserve">en </w:t>
      </w:r>
      <w:r w:rsidR="00054281" w:rsidRPr="00E15CDD">
        <w:rPr>
          <w:rPrChange w:id="3405" w:author="Stagair1" w:date="2018-05-08T16:40:00Z">
            <w:rPr>
              <w:lang w:val="nl-NL"/>
            </w:rPr>
          </w:rPrChange>
        </w:rPr>
        <w:t>SP</w:t>
      </w:r>
      <w:del w:id="3406" w:author="Stagair1" w:date="2018-05-08T14:09:00Z">
        <w:r w:rsidR="00054281" w:rsidRPr="00E15CDD" w:rsidDel="003555DB">
          <w:rPr>
            <w:rPrChange w:id="3407" w:author="Stagair1" w:date="2018-05-08T16:40:00Z">
              <w:rPr>
                <w:lang w:val="nl-NL"/>
              </w:rPr>
            </w:rPrChange>
          </w:rPr>
          <w:delText xml:space="preserve"> </w:delText>
        </w:r>
        <w:r w:rsidR="00A02D84" w:rsidRPr="00E15CDD" w:rsidDel="003555DB">
          <w:rPr>
            <w:rPrChange w:id="3408" w:author="Stagair1" w:date="2018-05-08T16:40:00Z">
              <w:rPr>
                <w:lang w:val="nl-NL"/>
              </w:rPr>
            </w:rPrChange>
          </w:rPr>
          <w:delText>(</w:delText>
        </w:r>
        <w:r w:rsidR="000B655B" w:rsidRPr="00E15CDD" w:rsidDel="003555DB">
          <w:rPr>
            <w:rPrChange w:id="3409" w:author="Stagair1" w:date="2018-05-08T16:40:00Z">
              <w:rPr>
                <w:lang w:val="nl-NL"/>
              </w:rPr>
            </w:rPrChange>
          </w:rPr>
          <w:delText>service provider</w:delText>
        </w:r>
        <w:r w:rsidR="00A02D84" w:rsidRPr="00E15CDD" w:rsidDel="003555DB">
          <w:rPr>
            <w:rPrChange w:id="3410" w:author="Stagair1" w:date="2018-05-08T16:40:00Z">
              <w:rPr>
                <w:lang w:val="nl-NL"/>
              </w:rPr>
            </w:rPrChange>
          </w:rPr>
          <w:delText>)</w:delText>
        </w:r>
      </w:del>
      <w:r w:rsidR="00054281" w:rsidRPr="00E15CDD">
        <w:rPr>
          <w:rPrChange w:id="3411" w:author="Stagair1" w:date="2018-05-08T16:40:00Z">
            <w:rPr>
              <w:lang w:val="nl-NL"/>
            </w:rPr>
          </w:rPrChange>
        </w:rPr>
        <w:t xml:space="preserve"> </w:t>
      </w:r>
      <w:r w:rsidRPr="00E15CDD">
        <w:rPr>
          <w:rPrChange w:id="3412" w:author="Stagair1" w:date="2018-05-08T16:40:00Z">
            <w:rPr>
              <w:lang w:val="nl-NL"/>
            </w:rPr>
          </w:rPrChange>
        </w:rPr>
        <w:t>steeds geëncrypteerd worden. De encryptie zal tot stand gebracht worden door gebruik te maken van het https-protocol. Daarom zullen het ICORDA wildcard certificaat en de root certificate</w:t>
      </w:r>
      <w:r w:rsidR="00756402" w:rsidRPr="00E15CDD">
        <w:rPr>
          <w:rPrChange w:id="3413" w:author="Stagair1" w:date="2018-05-08T16:40:00Z">
            <w:rPr>
              <w:lang w:val="nl-NL"/>
            </w:rPr>
          </w:rPrChange>
        </w:rPr>
        <w:t xml:space="preserve">n van ICORDA’s </w:t>
      </w:r>
      <w:r w:rsidR="00054281" w:rsidRPr="00E15CDD">
        <w:rPr>
          <w:rPrChange w:id="3414" w:author="Stagair1" w:date="2018-05-08T16:40:00Z">
            <w:rPr>
              <w:lang w:val="nl-NL"/>
            </w:rPr>
          </w:rPrChange>
        </w:rPr>
        <w:t xml:space="preserve">CAs </w:t>
      </w:r>
      <w:r w:rsidR="00A02D84" w:rsidRPr="00E15CDD">
        <w:rPr>
          <w:rPrChange w:id="3415" w:author="Stagair1" w:date="2018-05-08T16:40:00Z">
            <w:rPr>
              <w:lang w:val="nl-NL"/>
            </w:rPr>
          </w:rPrChange>
        </w:rPr>
        <w:t>(</w:t>
      </w:r>
      <w:r w:rsidR="00756402" w:rsidRPr="00E15CDD">
        <w:rPr>
          <w:rPrChange w:id="3416" w:author="Stagair1" w:date="2018-05-08T16:40:00Z">
            <w:rPr>
              <w:lang w:val="nl-NL"/>
            </w:rPr>
          </w:rPrChange>
        </w:rPr>
        <w:t>certificate a</w:t>
      </w:r>
      <w:r w:rsidRPr="00E15CDD">
        <w:rPr>
          <w:rPrChange w:id="3417" w:author="Stagair1" w:date="2018-05-08T16:40:00Z">
            <w:rPr>
              <w:lang w:val="nl-NL"/>
            </w:rPr>
          </w:rPrChange>
        </w:rPr>
        <w:t>uthorities</w:t>
      </w:r>
      <w:r w:rsidR="00A02D84" w:rsidRPr="00E15CDD">
        <w:rPr>
          <w:rPrChange w:id="3418" w:author="Stagair1" w:date="2018-05-08T16:40:00Z">
            <w:rPr>
              <w:lang w:val="nl-NL"/>
            </w:rPr>
          </w:rPrChange>
        </w:rPr>
        <w:t>)</w:t>
      </w:r>
      <w:r w:rsidRPr="00E15CDD">
        <w:rPr>
          <w:rPrChange w:id="3419" w:author="Stagair1" w:date="2018-05-08T16:40:00Z">
            <w:rPr>
              <w:lang w:val="nl-NL"/>
            </w:rPr>
          </w:rPrChange>
        </w:rPr>
        <w:t xml:space="preserve"> geïmporteerd moeten worden waar nodig. B</w:t>
      </w:r>
      <w:r w:rsidR="000B655B" w:rsidRPr="00E15CDD">
        <w:rPr>
          <w:rPrChange w:id="3420" w:author="Stagair1" w:date="2018-05-08T16:40:00Z">
            <w:rPr>
              <w:lang w:val="nl-NL"/>
            </w:rPr>
          </w:rPrChange>
        </w:rPr>
        <w:t>ovendien zulle zeer beveiligde cipher groups</w:t>
      </w:r>
      <w:r w:rsidRPr="00E15CDD">
        <w:rPr>
          <w:rPrChange w:id="3421" w:author="Stagair1" w:date="2018-05-08T16:40:00Z">
            <w:rPr>
              <w:lang w:val="nl-NL"/>
            </w:rPr>
          </w:rPrChange>
        </w:rPr>
        <w:t xml:space="preserve"> voorzien worden zodat elke </w:t>
      </w:r>
      <w:r w:rsidR="00F96ABD" w:rsidRPr="00E15CDD">
        <w:rPr>
          <w:rPrChange w:id="3422" w:author="Stagair1" w:date="2018-05-08T16:40:00Z">
            <w:rPr>
              <w:lang w:val="nl-NL"/>
            </w:rPr>
          </w:rPrChange>
        </w:rPr>
        <w:t>https-verbinding</w:t>
      </w:r>
      <w:r w:rsidRPr="00E15CDD">
        <w:rPr>
          <w:rPrChange w:id="3423" w:author="Stagair1" w:date="2018-05-08T16:40:00Z">
            <w:rPr>
              <w:lang w:val="nl-NL"/>
            </w:rPr>
          </w:rPrChange>
        </w:rPr>
        <w:t xml:space="preserve"> enkel sterk geëncrypteerd kan verlopen met een hoge beveiliging en </w:t>
      </w:r>
      <w:r w:rsidR="00054281" w:rsidRPr="00E15CDD">
        <w:rPr>
          <w:rPrChange w:id="3424" w:author="Stagair1" w:date="2018-05-08T16:40:00Z">
            <w:rPr>
              <w:lang w:val="nl-NL"/>
            </w:rPr>
          </w:rPrChange>
        </w:rPr>
        <w:t xml:space="preserve">PFS </w:t>
      </w:r>
      <w:r w:rsidR="00F639CB" w:rsidRPr="00E15CDD">
        <w:rPr>
          <w:rPrChange w:id="3425" w:author="Stagair1" w:date="2018-05-08T16:40:00Z">
            <w:rPr>
              <w:lang w:val="nl-NL"/>
            </w:rPr>
          </w:rPrChange>
        </w:rPr>
        <w:t>perfect f</w:t>
      </w:r>
      <w:r w:rsidR="00F96ABD" w:rsidRPr="00E15CDD">
        <w:rPr>
          <w:rPrChange w:id="3426" w:author="Stagair1" w:date="2018-05-08T16:40:00Z">
            <w:rPr>
              <w:lang w:val="nl-NL"/>
            </w:rPr>
          </w:rPrChange>
        </w:rPr>
        <w:t>or</w:t>
      </w:r>
      <w:r w:rsidR="00F639CB" w:rsidRPr="00E15CDD">
        <w:rPr>
          <w:rPrChange w:id="3427" w:author="Stagair1" w:date="2018-05-08T16:40:00Z">
            <w:rPr>
              <w:lang w:val="nl-NL"/>
            </w:rPr>
          </w:rPrChange>
        </w:rPr>
        <w:t>ward s</w:t>
      </w:r>
      <w:r w:rsidR="00054281" w:rsidRPr="00E15CDD">
        <w:rPr>
          <w:rPrChange w:id="3428" w:author="Stagair1" w:date="2018-05-08T16:40:00Z">
            <w:rPr>
              <w:lang w:val="nl-NL"/>
            </w:rPr>
          </w:rPrChange>
        </w:rPr>
        <w:t>ecrecy.</w:t>
      </w:r>
      <w:r w:rsidR="00F96ABD" w:rsidRPr="00E15CDD">
        <w:rPr>
          <w:rPrChange w:id="3429" w:author="Stagair1" w:date="2018-05-08T16:40:00Z">
            <w:rPr>
              <w:lang w:val="nl-NL"/>
            </w:rPr>
          </w:rPrChange>
        </w:rPr>
        <w:t xml:space="preserve"> PFS maakt het mogelijk voor de verbinding om </w:t>
      </w:r>
      <w:r w:rsidR="00BE2136" w:rsidRPr="00E15CDD">
        <w:rPr>
          <w:rPrChange w:id="3430" w:author="Stagair1" w:date="2018-05-08T16:40:00Z">
            <w:rPr>
              <w:lang w:val="nl-NL"/>
            </w:rPr>
          </w:rPrChange>
        </w:rPr>
        <w:t>-</w:t>
      </w:r>
      <w:r w:rsidR="00F96ABD" w:rsidRPr="00E15CDD">
        <w:rPr>
          <w:rPrChange w:id="3431" w:author="Stagair1" w:date="2018-05-08T16:40:00Z">
            <w:rPr>
              <w:lang w:val="nl-NL"/>
            </w:rPr>
          </w:rPrChange>
        </w:rPr>
        <w:t>indien ze gehackt wordt</w:t>
      </w:r>
      <w:r w:rsidR="00BE2136" w:rsidRPr="00E15CDD">
        <w:rPr>
          <w:rPrChange w:id="3432" w:author="Stagair1" w:date="2018-05-08T16:40:00Z">
            <w:rPr>
              <w:lang w:val="nl-NL"/>
            </w:rPr>
          </w:rPrChange>
        </w:rPr>
        <w:t>-</w:t>
      </w:r>
      <w:r w:rsidR="00F96ABD" w:rsidRPr="00E15CDD">
        <w:rPr>
          <w:rPrChange w:id="3433" w:author="Stagair1" w:date="2018-05-08T16:40:00Z">
            <w:rPr>
              <w:lang w:val="nl-NL"/>
            </w:rPr>
          </w:rPrChange>
        </w:rPr>
        <w:t xml:space="preserve"> enkel dat verkeer van die sessie dat gehackt werd bloot te geven en geen andere sessies of gevoelige informatie van die gebruiker. Moest op die manier een hacker toch ooit door de https-beveiliging geraken en het verkeer kunnen uitlezen, dan is de kans groot dat hij daarmee enkel het oude wachtwoord van de gebruiker te weten komt. Indien de bedrijfspolicy werknemers verplicht om hun wachtwoord op regelmatige basis aan te passen, kan dit grote problemen vermijden moest een hack ooit plaatsvinden.</w:t>
      </w:r>
    </w:p>
    <w:p w14:paraId="475383A5" w14:textId="77777777" w:rsidR="00222348" w:rsidRPr="00E15CDD" w:rsidRDefault="00222348" w:rsidP="005B3EDA">
      <w:pPr>
        <w:rPr>
          <w:rPrChange w:id="3434" w:author="Stagair1" w:date="2018-05-08T16:40:00Z">
            <w:rPr>
              <w:lang w:val="nl-NL"/>
            </w:rPr>
          </w:rPrChange>
        </w:rPr>
      </w:pPr>
      <w:r w:rsidRPr="0056094B">
        <w:rPr>
          <w:noProof/>
          <w:lang w:eastAsia="nl-BE"/>
        </w:rPr>
        <w:drawing>
          <wp:inline distT="0" distB="0" distL="0" distR="0" wp14:anchorId="05A4A124" wp14:editId="17C6A392">
            <wp:extent cx="5383033" cy="3967553"/>
            <wp:effectExtent l="0" t="0" r="8255"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479582" cy="4038715"/>
                    </a:xfrm>
                    <a:prstGeom prst="rect">
                      <a:avLst/>
                    </a:prstGeom>
                    <a:noFill/>
                    <a:ln>
                      <a:noFill/>
                    </a:ln>
                  </pic:spPr>
                </pic:pic>
              </a:graphicData>
            </a:graphic>
          </wp:inline>
        </w:drawing>
      </w:r>
    </w:p>
    <w:p w14:paraId="69EE2FCC" w14:textId="77777777" w:rsidR="000824C2" w:rsidRPr="00E15CDD" w:rsidRDefault="00222348" w:rsidP="00222348">
      <w:pPr>
        <w:pStyle w:val="Bijschrift"/>
        <w:rPr>
          <w:rPrChange w:id="3435" w:author="Stagair1" w:date="2018-05-08T16:40:00Z">
            <w:rPr>
              <w:lang w:val="nl-NL"/>
            </w:rPr>
          </w:rPrChange>
        </w:rPr>
      </w:pPr>
      <w:bookmarkStart w:id="3436" w:name="_Toc509850464"/>
      <w:bookmarkStart w:id="3437" w:name="_Toc512457921"/>
      <w:bookmarkStart w:id="3438" w:name="_Toc509827091"/>
      <w:r w:rsidRPr="00E15CDD">
        <w:rPr>
          <w:rPrChange w:id="3439" w:author="Stagair1" w:date="2018-05-08T16:40:00Z">
            <w:rPr>
              <w:lang w:val="nl-NL"/>
            </w:rPr>
          </w:rPrChange>
        </w:rPr>
        <w:t xml:space="preserve">Figuur </w:t>
      </w:r>
      <w:ins w:id="3440" w:author="Stagair1" w:date="2018-05-08T17:40:00Z">
        <w:r w:rsidR="00060962">
          <w:fldChar w:fldCharType="begin"/>
        </w:r>
        <w:r w:rsidR="00060962">
          <w:instrText xml:space="preserve"> STYLEREF 1 \s </w:instrText>
        </w:r>
      </w:ins>
      <w:r w:rsidR="00060962">
        <w:fldChar w:fldCharType="separate"/>
      </w:r>
      <w:r w:rsidR="00060962">
        <w:rPr>
          <w:noProof/>
        </w:rPr>
        <w:t>4</w:t>
      </w:r>
      <w:ins w:id="344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442" w:author="Stagair1" w:date="2018-05-08T17:40:00Z">
        <w:r w:rsidR="00060962">
          <w:rPr>
            <w:noProof/>
          </w:rPr>
          <w:t>11</w:t>
        </w:r>
        <w:r w:rsidR="00060962">
          <w:fldChar w:fldCharType="end"/>
        </w:r>
      </w:ins>
      <w:del w:id="3443" w:author="Stagair1" w:date="2018-05-08T16:39:00Z">
        <w:r w:rsidR="006463A1" w:rsidRPr="00E15CDD" w:rsidDel="00E15CDD">
          <w:rPr>
            <w:rPrChange w:id="3444" w:author="Stagair1" w:date="2018-05-08T16:40:00Z">
              <w:rPr>
                <w:lang w:val="nl-NL"/>
              </w:rPr>
            </w:rPrChange>
          </w:rPr>
          <w:fldChar w:fldCharType="begin"/>
        </w:r>
        <w:r w:rsidR="006463A1" w:rsidRPr="00E15CDD" w:rsidDel="00E15CDD">
          <w:rPr>
            <w:rPrChange w:id="3445" w:author="Stagair1" w:date="2018-05-08T16:40:00Z">
              <w:rPr>
                <w:lang w:val="nl-NL"/>
              </w:rPr>
            </w:rPrChange>
          </w:rPr>
          <w:delInstrText xml:space="preserve"> STYLEREF 1 \s </w:delInstrText>
        </w:r>
        <w:r w:rsidR="006463A1" w:rsidRPr="00E15CDD" w:rsidDel="00E15CDD">
          <w:rPr>
            <w:rPrChange w:id="3446" w:author="Stagair1" w:date="2018-05-08T16:40:00Z">
              <w:rPr>
                <w:lang w:val="nl-NL"/>
              </w:rPr>
            </w:rPrChange>
          </w:rPr>
          <w:fldChar w:fldCharType="separate"/>
        </w:r>
        <w:r w:rsidR="006463A1" w:rsidRPr="00E15CDD" w:rsidDel="00E15CDD">
          <w:rPr>
            <w:rPrChange w:id="3447" w:author="Stagair1" w:date="2018-05-08T16:40:00Z">
              <w:rPr>
                <w:lang w:val="nl-NL"/>
              </w:rPr>
            </w:rPrChange>
          </w:rPr>
          <w:delText>4</w:delText>
        </w:r>
        <w:r w:rsidR="006463A1" w:rsidRPr="00E15CDD" w:rsidDel="00E15CDD">
          <w:rPr>
            <w:rPrChange w:id="3448" w:author="Stagair1" w:date="2018-05-08T16:40:00Z">
              <w:rPr>
                <w:lang w:val="nl-NL"/>
              </w:rPr>
            </w:rPrChange>
          </w:rPr>
          <w:fldChar w:fldCharType="end"/>
        </w:r>
        <w:r w:rsidR="006463A1" w:rsidRPr="00E15CDD" w:rsidDel="00E15CDD">
          <w:rPr>
            <w:rPrChange w:id="3449" w:author="Stagair1" w:date="2018-05-08T16:40:00Z">
              <w:rPr>
                <w:lang w:val="nl-NL"/>
              </w:rPr>
            </w:rPrChange>
          </w:rPr>
          <w:noBreakHyphen/>
        </w:r>
        <w:r w:rsidR="006463A1" w:rsidRPr="00E15CDD" w:rsidDel="00E15CDD">
          <w:rPr>
            <w:rPrChange w:id="3450" w:author="Stagair1" w:date="2018-05-08T16:40:00Z">
              <w:rPr>
                <w:lang w:val="nl-NL"/>
              </w:rPr>
            </w:rPrChange>
          </w:rPr>
          <w:fldChar w:fldCharType="begin"/>
        </w:r>
        <w:r w:rsidR="006463A1" w:rsidRPr="00E15CDD" w:rsidDel="00E15CDD">
          <w:rPr>
            <w:rPrChange w:id="3451" w:author="Stagair1" w:date="2018-05-08T16:40:00Z">
              <w:rPr>
                <w:lang w:val="nl-NL"/>
              </w:rPr>
            </w:rPrChange>
          </w:rPr>
          <w:delInstrText xml:space="preserve"> SEQ Figuur \* ARABIC \s 1 </w:delInstrText>
        </w:r>
        <w:r w:rsidR="006463A1" w:rsidRPr="00E15CDD" w:rsidDel="00E15CDD">
          <w:rPr>
            <w:rPrChange w:id="3452" w:author="Stagair1" w:date="2018-05-08T16:40:00Z">
              <w:rPr>
                <w:lang w:val="nl-NL"/>
              </w:rPr>
            </w:rPrChange>
          </w:rPr>
          <w:fldChar w:fldCharType="separate"/>
        </w:r>
        <w:r w:rsidR="006463A1" w:rsidRPr="00E15CDD" w:rsidDel="00E15CDD">
          <w:rPr>
            <w:rPrChange w:id="3453" w:author="Stagair1" w:date="2018-05-08T16:40:00Z">
              <w:rPr>
                <w:lang w:val="nl-NL"/>
              </w:rPr>
            </w:rPrChange>
          </w:rPr>
          <w:delText>9</w:delText>
        </w:r>
        <w:r w:rsidR="006463A1" w:rsidRPr="00E15CDD" w:rsidDel="00E15CDD">
          <w:rPr>
            <w:rPrChange w:id="3454" w:author="Stagair1" w:date="2018-05-08T16:40:00Z">
              <w:rPr>
                <w:lang w:val="nl-NL"/>
              </w:rPr>
            </w:rPrChange>
          </w:rPr>
          <w:fldChar w:fldCharType="end"/>
        </w:r>
      </w:del>
      <w:r w:rsidRPr="00E15CDD">
        <w:rPr>
          <w:rPrChange w:id="3455" w:author="Stagair1" w:date="2018-05-08T16:40:00Z">
            <w:rPr>
              <w:lang w:val="nl-NL"/>
            </w:rPr>
          </w:rPrChange>
        </w:rPr>
        <w:t xml:space="preserve">: De werking van perfect forward secrecy door gebruik </w:t>
      </w:r>
      <w:r w:rsidR="00F639CB" w:rsidRPr="00E15CDD">
        <w:rPr>
          <w:rPrChange w:id="3456" w:author="Stagair1" w:date="2018-05-08T16:40:00Z">
            <w:rPr>
              <w:lang w:val="nl-NL"/>
            </w:rPr>
          </w:rPrChange>
        </w:rPr>
        <w:t xml:space="preserve">van verschillende session keys. </w:t>
      </w:r>
      <w:sdt>
        <w:sdtPr>
          <w:id w:val="61141950"/>
          <w:citation/>
        </w:sdtPr>
        <w:sdtContent>
          <w:r w:rsidR="00F639CB" w:rsidRPr="00E15CDD">
            <w:rPr>
              <w:rPrChange w:id="3457" w:author="Stagair1" w:date="2018-05-08T16:40:00Z">
                <w:rPr>
                  <w:lang w:val="nl-NL"/>
                </w:rPr>
              </w:rPrChange>
            </w:rPr>
            <w:fldChar w:fldCharType="begin"/>
          </w:r>
          <w:r w:rsidR="00F639CB" w:rsidRPr="00E15CDD">
            <w:rPr>
              <w:rPrChange w:id="3458" w:author="Stagair1" w:date="2018-05-08T16:40:00Z">
                <w:rPr>
                  <w:lang w:val="nl-NL"/>
                </w:rPr>
              </w:rPrChange>
            </w:rPr>
            <w:instrText xml:space="preserve"> CITATION Mat16 \l 1033 </w:instrText>
          </w:r>
          <w:r w:rsidR="00F639CB" w:rsidRPr="00E15CDD">
            <w:rPr>
              <w:rPrChange w:id="3459" w:author="Stagair1" w:date="2018-05-08T16:40:00Z">
                <w:rPr>
                  <w:lang w:val="nl-NL"/>
                </w:rPr>
              </w:rPrChange>
            </w:rPr>
            <w:fldChar w:fldCharType="separate"/>
          </w:r>
          <w:r w:rsidR="006F20A4" w:rsidRPr="00E15CDD">
            <w:rPr>
              <w:rPrChange w:id="3460" w:author="Stagair1" w:date="2018-05-08T16:40:00Z">
                <w:rPr>
                  <w:noProof/>
                  <w:lang w:val="nl-NL"/>
                </w:rPr>
              </w:rPrChange>
            </w:rPr>
            <w:t>[35]</w:t>
          </w:r>
          <w:r w:rsidR="00F639CB" w:rsidRPr="00E15CDD">
            <w:rPr>
              <w:rPrChange w:id="3461" w:author="Stagair1" w:date="2018-05-08T16:40:00Z">
                <w:rPr>
                  <w:lang w:val="nl-NL"/>
                </w:rPr>
              </w:rPrChange>
            </w:rPr>
            <w:fldChar w:fldCharType="end"/>
          </w:r>
        </w:sdtContent>
      </w:sdt>
      <w:bookmarkEnd w:id="3436"/>
      <w:bookmarkEnd w:id="3437"/>
      <w:r w:rsidR="000824C2" w:rsidRPr="00E15CDD">
        <w:rPr>
          <w:rPrChange w:id="3462" w:author="Stagair1" w:date="2018-05-08T16:40:00Z">
            <w:rPr>
              <w:lang w:val="nl-NL"/>
            </w:rPr>
          </w:rPrChange>
        </w:rPr>
        <w:br w:type="page"/>
      </w:r>
    </w:p>
    <w:p w14:paraId="71ACA3A9" w14:textId="77777777" w:rsidR="00E662FF" w:rsidRPr="00E15CDD" w:rsidRDefault="00E662FF" w:rsidP="000824C2">
      <w:pPr>
        <w:pStyle w:val="Kop1"/>
        <w:rPr>
          <w:rPrChange w:id="3463" w:author="Stagair1" w:date="2018-05-08T16:40:00Z">
            <w:rPr>
              <w:lang w:val="nl-NL"/>
            </w:rPr>
          </w:rPrChange>
        </w:rPr>
      </w:pPr>
      <w:bookmarkStart w:id="3464" w:name="_Toc512841440"/>
      <w:r w:rsidRPr="00E15CDD">
        <w:rPr>
          <w:rPrChange w:id="3465" w:author="Stagair1" w:date="2018-05-08T16:40:00Z">
            <w:rPr>
              <w:lang w:val="nl-NL"/>
            </w:rPr>
          </w:rPrChange>
        </w:rPr>
        <w:lastRenderedPageBreak/>
        <w:t>Praktische uitwerking</w:t>
      </w:r>
      <w:bookmarkEnd w:id="3438"/>
      <w:bookmarkEnd w:id="3464"/>
    </w:p>
    <w:p w14:paraId="070F8295" w14:textId="77777777" w:rsidR="00E662FF" w:rsidRPr="00E15CDD" w:rsidRDefault="00E662FF" w:rsidP="00E662FF">
      <w:pPr>
        <w:rPr>
          <w:rPrChange w:id="3466" w:author="Stagair1" w:date="2018-05-08T16:40:00Z">
            <w:rPr>
              <w:lang w:val="nl-NL"/>
            </w:rPr>
          </w:rPrChange>
        </w:rPr>
      </w:pPr>
    </w:p>
    <w:p w14:paraId="79114F17" w14:textId="77777777" w:rsidR="00CA61B5" w:rsidRPr="00E15CDD" w:rsidRDefault="00340481" w:rsidP="00CA61B5">
      <w:pPr>
        <w:rPr>
          <w:rPrChange w:id="3467" w:author="Stagair1" w:date="2018-05-08T16:40:00Z">
            <w:rPr>
              <w:lang w:val="nl-NL"/>
            </w:rPr>
          </w:rPrChange>
        </w:rPr>
      </w:pPr>
      <w:commentRangeStart w:id="3468"/>
      <w:r w:rsidRPr="00E15CDD">
        <w:rPr>
          <w:rPrChange w:id="3469" w:author="Stagair1" w:date="2018-05-08T16:40:00Z">
            <w:rPr>
              <w:lang w:val="nl-NL"/>
            </w:rPr>
          </w:rPrChange>
        </w:rPr>
        <w:t xml:space="preserve">Hier volgt de praktische uitwerking van de besproken opstelling. Indien deze uitwerking correct opgevolgd wordt, zou men perfect in staat moeten zijn van dezelfde opstelling na te bouwen en een werkend geheel te bekomen. </w:t>
      </w:r>
      <w:commentRangeEnd w:id="3468"/>
      <w:r w:rsidR="0056094B">
        <w:rPr>
          <w:rStyle w:val="Verwijzingopmerking"/>
        </w:rPr>
        <w:commentReference w:id="3468"/>
      </w:r>
      <w:r w:rsidRPr="00E15CDD">
        <w:rPr>
          <w:rPrChange w:id="3470" w:author="Stagair1" w:date="2018-05-08T16:40:00Z">
            <w:rPr>
              <w:lang w:val="nl-NL"/>
            </w:rPr>
          </w:rPrChange>
        </w:rPr>
        <w:t>Bovenop deze praktische uitwerking worden tevens 3 bijlagen toegevoegd. Die bijlagen omvatten een gedetailleerde configuratie guide van de NetScaler, StorageZone en ShareFile. Deze zullen de nodige configuratie nog gedetailleerder weergeven en kunnen een grote hulp zijn bij het nabouwen van de opstelling.</w:t>
      </w:r>
    </w:p>
    <w:p w14:paraId="281411B4" w14:textId="77777777" w:rsidR="00340481" w:rsidRPr="00E15CDD" w:rsidRDefault="00340481" w:rsidP="00CA61B5">
      <w:pPr>
        <w:rPr>
          <w:rPrChange w:id="3471" w:author="Stagair1" w:date="2018-05-08T16:40:00Z">
            <w:rPr>
              <w:lang w:val="nl-NL"/>
            </w:rPr>
          </w:rPrChange>
        </w:rPr>
      </w:pPr>
    </w:p>
    <w:p w14:paraId="24F7F30B" w14:textId="77777777" w:rsidR="00CA61B5" w:rsidRPr="00E15CDD" w:rsidRDefault="00CA61B5" w:rsidP="00CA61B5">
      <w:pPr>
        <w:rPr>
          <w:rPrChange w:id="3472" w:author="Stagair1" w:date="2018-05-08T16:40:00Z">
            <w:rPr>
              <w:lang w:val="nl-NL"/>
            </w:rPr>
          </w:rPrChange>
        </w:rPr>
      </w:pPr>
    </w:p>
    <w:p w14:paraId="5733BFDE" w14:textId="77777777" w:rsidR="00CA61B5" w:rsidRPr="00E15CDD" w:rsidRDefault="00CA61B5" w:rsidP="00CA61B5">
      <w:pPr>
        <w:pStyle w:val="Kop2"/>
        <w:rPr>
          <w:rPrChange w:id="3473" w:author="Stagair1" w:date="2018-05-08T16:40:00Z">
            <w:rPr>
              <w:lang w:val="nl-NL"/>
            </w:rPr>
          </w:rPrChange>
        </w:rPr>
      </w:pPr>
      <w:bookmarkStart w:id="3474" w:name="_Ref512430740"/>
      <w:bookmarkStart w:id="3475" w:name="_Toc512841441"/>
      <w:r w:rsidRPr="00E15CDD">
        <w:rPr>
          <w:rPrChange w:id="3476" w:author="Stagair1" w:date="2018-05-08T16:40:00Z">
            <w:rPr>
              <w:lang w:val="nl-NL"/>
            </w:rPr>
          </w:rPrChange>
        </w:rPr>
        <w:t>Omschrijving van de opzet</w:t>
      </w:r>
      <w:bookmarkEnd w:id="3474"/>
      <w:bookmarkEnd w:id="3475"/>
    </w:p>
    <w:p w14:paraId="77547D70" w14:textId="77777777" w:rsidR="00267CB8" w:rsidRPr="00E15CDD" w:rsidRDefault="00267CB8" w:rsidP="00CA61B5">
      <w:pPr>
        <w:rPr>
          <w:rPrChange w:id="3477" w:author="Stagair1" w:date="2018-05-08T16:40:00Z">
            <w:rPr>
              <w:lang w:val="nl-NL"/>
            </w:rPr>
          </w:rPrChange>
        </w:rPr>
      </w:pPr>
    </w:p>
    <w:p w14:paraId="7F5D3110" w14:textId="77777777" w:rsidR="00CA61B5" w:rsidRPr="00E15CDD" w:rsidRDefault="00CA61B5" w:rsidP="00CA61B5">
      <w:pPr>
        <w:rPr>
          <w:rPrChange w:id="3478" w:author="Stagair1" w:date="2018-05-08T16:40:00Z">
            <w:rPr>
              <w:lang w:val="nl-NL"/>
            </w:rPr>
          </w:rPrChange>
        </w:rPr>
      </w:pPr>
      <w:r w:rsidRPr="0056094B">
        <w:rPr>
          <w:rFonts w:cs="Times New Roman"/>
          <w:noProof/>
          <w:lang w:eastAsia="nl-BE"/>
        </w:rPr>
        <w:drawing>
          <wp:anchor distT="0" distB="0" distL="114300" distR="114300" simplePos="0" relativeHeight="251700224" behindDoc="0" locked="0" layoutInCell="1" allowOverlap="1" wp14:anchorId="3A7DCD92" wp14:editId="07443716">
            <wp:simplePos x="0" y="0"/>
            <wp:positionH relativeFrom="column">
              <wp:posOffset>0</wp:posOffset>
            </wp:positionH>
            <wp:positionV relativeFrom="paragraph">
              <wp:posOffset>301625</wp:posOffset>
            </wp:positionV>
            <wp:extent cx="5943600" cy="4332605"/>
            <wp:effectExtent l="0" t="0" r="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a:blip r:embed="rId24"/>
                    <a:stretch>
                      <a:fillRect/>
                    </a:stretch>
                  </pic:blipFill>
                  <pic:spPr>
                    <a:xfrm>
                      <a:off x="0" y="0"/>
                      <a:ext cx="5943600" cy="4332605"/>
                    </a:xfrm>
                    <a:prstGeom prst="rect">
                      <a:avLst/>
                    </a:prstGeom>
                  </pic:spPr>
                </pic:pic>
              </a:graphicData>
            </a:graphic>
          </wp:anchor>
        </w:drawing>
      </w:r>
    </w:p>
    <w:p w14:paraId="35302AEC" w14:textId="77777777" w:rsidR="00CA61B5" w:rsidRPr="00E15CDD" w:rsidRDefault="004C6774" w:rsidP="004C6774">
      <w:pPr>
        <w:pStyle w:val="Bijschrift"/>
        <w:rPr>
          <w:rPrChange w:id="3479" w:author="Stagair1" w:date="2018-05-08T16:40:00Z">
            <w:rPr>
              <w:lang w:val="nl-NL"/>
            </w:rPr>
          </w:rPrChange>
        </w:rPr>
      </w:pPr>
      <w:bookmarkStart w:id="3480" w:name="_Toc512457922"/>
      <w:r w:rsidRPr="00E15CDD">
        <w:rPr>
          <w:rPrChange w:id="3481" w:author="Stagair1" w:date="2018-05-08T16:40:00Z">
            <w:rPr>
              <w:lang w:val="nl-NL"/>
            </w:rPr>
          </w:rPrChange>
        </w:rPr>
        <w:t xml:space="preserve">Figuur </w:t>
      </w:r>
      <w:ins w:id="3482" w:author="Stagair1" w:date="2018-05-08T17:40:00Z">
        <w:r w:rsidR="00060962">
          <w:fldChar w:fldCharType="begin"/>
        </w:r>
        <w:r w:rsidR="00060962">
          <w:instrText xml:space="preserve"> STYLEREF 1 \s </w:instrText>
        </w:r>
      </w:ins>
      <w:r w:rsidR="00060962">
        <w:fldChar w:fldCharType="separate"/>
      </w:r>
      <w:r w:rsidR="00060962">
        <w:rPr>
          <w:noProof/>
        </w:rPr>
        <w:t>5</w:t>
      </w:r>
      <w:ins w:id="348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484" w:author="Stagair1" w:date="2018-05-08T17:40:00Z">
        <w:r w:rsidR="00060962">
          <w:rPr>
            <w:noProof/>
          </w:rPr>
          <w:t>1</w:t>
        </w:r>
        <w:r w:rsidR="00060962">
          <w:fldChar w:fldCharType="end"/>
        </w:r>
      </w:ins>
      <w:del w:id="3485" w:author="Stagair1" w:date="2018-05-08T16:39:00Z">
        <w:r w:rsidR="006463A1" w:rsidRPr="00E15CDD" w:rsidDel="00E15CDD">
          <w:rPr>
            <w:rPrChange w:id="3486" w:author="Stagair1" w:date="2018-05-08T16:40:00Z">
              <w:rPr>
                <w:lang w:val="nl-NL"/>
              </w:rPr>
            </w:rPrChange>
          </w:rPr>
          <w:fldChar w:fldCharType="begin"/>
        </w:r>
        <w:r w:rsidR="006463A1" w:rsidRPr="00E15CDD" w:rsidDel="00E15CDD">
          <w:rPr>
            <w:rPrChange w:id="3487" w:author="Stagair1" w:date="2018-05-08T16:40:00Z">
              <w:rPr>
                <w:lang w:val="nl-NL"/>
              </w:rPr>
            </w:rPrChange>
          </w:rPr>
          <w:delInstrText xml:space="preserve"> STYLEREF 1 \s </w:delInstrText>
        </w:r>
        <w:r w:rsidR="006463A1" w:rsidRPr="00E15CDD" w:rsidDel="00E15CDD">
          <w:rPr>
            <w:rPrChange w:id="3488" w:author="Stagair1" w:date="2018-05-08T16:40:00Z">
              <w:rPr>
                <w:lang w:val="nl-NL"/>
              </w:rPr>
            </w:rPrChange>
          </w:rPr>
          <w:fldChar w:fldCharType="separate"/>
        </w:r>
        <w:r w:rsidR="006463A1" w:rsidRPr="00E15CDD" w:rsidDel="00E15CDD">
          <w:rPr>
            <w:rPrChange w:id="3489" w:author="Stagair1" w:date="2018-05-08T16:40:00Z">
              <w:rPr>
                <w:lang w:val="nl-NL"/>
              </w:rPr>
            </w:rPrChange>
          </w:rPr>
          <w:delText>5</w:delText>
        </w:r>
        <w:r w:rsidR="006463A1" w:rsidRPr="00E15CDD" w:rsidDel="00E15CDD">
          <w:rPr>
            <w:rPrChange w:id="3490" w:author="Stagair1" w:date="2018-05-08T16:40:00Z">
              <w:rPr>
                <w:lang w:val="nl-NL"/>
              </w:rPr>
            </w:rPrChange>
          </w:rPr>
          <w:fldChar w:fldCharType="end"/>
        </w:r>
        <w:r w:rsidR="006463A1" w:rsidRPr="00E15CDD" w:rsidDel="00E15CDD">
          <w:rPr>
            <w:rPrChange w:id="3491" w:author="Stagair1" w:date="2018-05-08T16:40:00Z">
              <w:rPr>
                <w:lang w:val="nl-NL"/>
              </w:rPr>
            </w:rPrChange>
          </w:rPr>
          <w:noBreakHyphen/>
        </w:r>
        <w:r w:rsidR="006463A1" w:rsidRPr="00E15CDD" w:rsidDel="00E15CDD">
          <w:rPr>
            <w:rPrChange w:id="3492" w:author="Stagair1" w:date="2018-05-08T16:40:00Z">
              <w:rPr>
                <w:lang w:val="nl-NL"/>
              </w:rPr>
            </w:rPrChange>
          </w:rPr>
          <w:fldChar w:fldCharType="begin"/>
        </w:r>
        <w:r w:rsidR="006463A1" w:rsidRPr="00E15CDD" w:rsidDel="00E15CDD">
          <w:rPr>
            <w:rPrChange w:id="3493" w:author="Stagair1" w:date="2018-05-08T16:40:00Z">
              <w:rPr>
                <w:lang w:val="nl-NL"/>
              </w:rPr>
            </w:rPrChange>
          </w:rPr>
          <w:delInstrText xml:space="preserve"> SEQ Figuur \* ARABIC \s 1 </w:delInstrText>
        </w:r>
        <w:r w:rsidR="006463A1" w:rsidRPr="00E15CDD" w:rsidDel="00E15CDD">
          <w:rPr>
            <w:rPrChange w:id="3494" w:author="Stagair1" w:date="2018-05-08T16:40:00Z">
              <w:rPr>
                <w:lang w:val="nl-NL"/>
              </w:rPr>
            </w:rPrChange>
          </w:rPr>
          <w:fldChar w:fldCharType="separate"/>
        </w:r>
        <w:r w:rsidR="006463A1" w:rsidRPr="00E15CDD" w:rsidDel="00E15CDD">
          <w:rPr>
            <w:rPrChange w:id="3495" w:author="Stagair1" w:date="2018-05-08T16:40:00Z">
              <w:rPr>
                <w:lang w:val="nl-NL"/>
              </w:rPr>
            </w:rPrChange>
          </w:rPr>
          <w:delText>1</w:delText>
        </w:r>
        <w:r w:rsidR="006463A1" w:rsidRPr="00E15CDD" w:rsidDel="00E15CDD">
          <w:rPr>
            <w:rPrChange w:id="3496" w:author="Stagair1" w:date="2018-05-08T16:40:00Z">
              <w:rPr>
                <w:lang w:val="nl-NL"/>
              </w:rPr>
            </w:rPrChange>
          </w:rPr>
          <w:fldChar w:fldCharType="end"/>
        </w:r>
      </w:del>
      <w:r w:rsidRPr="00E15CDD">
        <w:rPr>
          <w:rPrChange w:id="3497" w:author="Stagair1" w:date="2018-05-08T16:40:00Z">
            <w:rPr>
              <w:lang w:val="nl-NL"/>
            </w:rPr>
          </w:rPrChange>
        </w:rPr>
        <w:t xml:space="preserve">: </w:t>
      </w:r>
      <w:r w:rsidR="00324B09" w:rsidRPr="00E15CDD">
        <w:rPr>
          <w:rPrChange w:id="3498" w:author="Stagair1" w:date="2018-05-08T16:40:00Z">
            <w:rPr>
              <w:lang w:val="nl-NL"/>
            </w:rPr>
          </w:rPrChange>
        </w:rPr>
        <w:t>D</w:t>
      </w:r>
      <w:r w:rsidRPr="00E15CDD">
        <w:rPr>
          <w:rPrChange w:id="3499" w:author="Stagair1" w:date="2018-05-08T16:40:00Z">
            <w:rPr>
              <w:lang w:val="nl-NL"/>
            </w:rPr>
          </w:rPrChange>
        </w:rPr>
        <w:t>e opstelling; “Citrix ShareFile met lokale storage zone door middel van NetScaler met AAA-functionaliteit”.</w:t>
      </w:r>
      <w:bookmarkEnd w:id="3480"/>
      <w:r w:rsidRPr="00E15CDD">
        <w:rPr>
          <w:rPrChange w:id="3500" w:author="Stagair1" w:date="2018-05-08T16:40:00Z">
            <w:rPr>
              <w:lang w:val="nl-NL"/>
            </w:rPr>
          </w:rPrChange>
        </w:rPr>
        <w:t xml:space="preserve"> </w:t>
      </w:r>
    </w:p>
    <w:p w14:paraId="13EB802C" w14:textId="77777777" w:rsidR="004C6774" w:rsidRPr="00E15CDD" w:rsidRDefault="004C6774" w:rsidP="00CA61B5">
      <w:pPr>
        <w:rPr>
          <w:rPrChange w:id="3501" w:author="Stagair1" w:date="2018-05-08T16:40:00Z">
            <w:rPr>
              <w:lang w:val="nl-NL"/>
            </w:rPr>
          </w:rPrChange>
        </w:rPr>
      </w:pPr>
    </w:p>
    <w:p w14:paraId="4CA0C2B1" w14:textId="77777777" w:rsidR="00CA61B5" w:rsidRPr="00E15CDD" w:rsidRDefault="00CA61B5" w:rsidP="00CA61B5">
      <w:pPr>
        <w:rPr>
          <w:rPrChange w:id="3502" w:author="Stagair1" w:date="2018-05-08T16:40:00Z">
            <w:rPr>
              <w:lang w:val="nl-NL"/>
            </w:rPr>
          </w:rPrChange>
        </w:rPr>
      </w:pPr>
      <w:r w:rsidRPr="00E15CDD">
        <w:rPr>
          <w:rPrChange w:id="3503" w:author="Stagair1" w:date="2018-05-08T16:40:00Z">
            <w:rPr>
              <w:lang w:val="nl-NL"/>
            </w:rPr>
          </w:rPrChange>
        </w:rPr>
        <w:t xml:space="preserve">Gebruikers zullen aanmelden op de ShareFile en indien nodig bestanden opslaan op of ophalen van de lokale StorageZone. De ShareFile stuurt hiervoor de </w:t>
      </w:r>
      <w:r w:rsidR="009656D4" w:rsidRPr="00E15CDD">
        <w:rPr>
          <w:rPrChange w:id="3504" w:author="Stagair1" w:date="2018-05-08T16:40:00Z">
            <w:rPr>
              <w:lang w:val="nl-NL"/>
            </w:rPr>
          </w:rPrChange>
        </w:rPr>
        <w:t>queries</w:t>
      </w:r>
      <w:r w:rsidRPr="00E15CDD">
        <w:rPr>
          <w:rPrChange w:id="3505" w:author="Stagair1" w:date="2018-05-08T16:40:00Z">
            <w:rPr>
              <w:lang w:val="nl-NL"/>
            </w:rPr>
          </w:rPrChange>
        </w:rPr>
        <w:t xml:space="preserve"> van de gebruiker naar de content switching virtuele server (CS-VS) van de NetScaler. Vooraleer een gebruiker toegang krijgt tot de lokale StorageZone zal de CS-VS verbinding maken met de AAA virtuele server (AAA-VS)</w:t>
      </w:r>
      <w:commentRangeStart w:id="3506"/>
      <w:r w:rsidRPr="00E15CDD">
        <w:rPr>
          <w:rPrChange w:id="3507" w:author="Stagair1" w:date="2018-05-08T16:40:00Z">
            <w:rPr>
              <w:lang w:val="nl-NL"/>
            </w:rPr>
          </w:rPrChange>
        </w:rPr>
        <w:t xml:space="preserve">. Die </w:t>
      </w:r>
      <w:commentRangeEnd w:id="3506"/>
      <w:r w:rsidR="0056094B">
        <w:rPr>
          <w:rStyle w:val="Verwijzingopmerking"/>
        </w:rPr>
        <w:commentReference w:id="3506"/>
      </w:r>
      <w:r w:rsidRPr="00E15CDD">
        <w:rPr>
          <w:rPrChange w:id="3508" w:author="Stagair1" w:date="2018-05-08T16:40:00Z">
            <w:rPr>
              <w:lang w:val="nl-NL"/>
            </w:rPr>
          </w:rPrChange>
        </w:rPr>
        <w:t xml:space="preserve">bezit de nodige policies om te oordelen of de gebruiker recht heeft op de content binnen de </w:t>
      </w:r>
      <w:r w:rsidRPr="00E15CDD">
        <w:rPr>
          <w:rPrChange w:id="3509" w:author="Stagair1" w:date="2018-05-08T16:40:00Z">
            <w:rPr>
              <w:lang w:val="nl-NL"/>
            </w:rPr>
          </w:rPrChange>
        </w:rPr>
        <w:lastRenderedPageBreak/>
        <w:t xml:space="preserve">StorageZone. Indien dit het geval is worden de gegevens doorgestuurd naar de load balancing virtuele server (LB-VS) die het evenredig </w:t>
      </w:r>
      <w:r w:rsidR="00031290" w:rsidRPr="00E15CDD">
        <w:rPr>
          <w:rPrChange w:id="3510" w:author="Stagair1" w:date="2018-05-08T16:40:00Z">
            <w:rPr>
              <w:lang w:val="nl-NL"/>
            </w:rPr>
          </w:rPrChange>
        </w:rPr>
        <w:t>verdeelt</w:t>
      </w:r>
      <w:r w:rsidRPr="00E15CDD">
        <w:rPr>
          <w:rPrChange w:id="3511" w:author="Stagair1" w:date="2018-05-08T16:40:00Z">
            <w:rPr>
              <w:lang w:val="nl-NL"/>
            </w:rPr>
          </w:rPrChange>
        </w:rPr>
        <w:t xml:space="preserve"> over de beschikbare StorageZone Controllers (SZ-C). Door middel van de informatie opgegeven in de </w:t>
      </w:r>
      <w:commentRangeStart w:id="3512"/>
      <w:r w:rsidRPr="00E15CDD">
        <w:rPr>
          <w:rPrChange w:id="3513" w:author="Stagair1" w:date="2018-05-08T16:40:00Z">
            <w:rPr>
              <w:lang w:val="nl-NL"/>
            </w:rPr>
          </w:rPrChange>
        </w:rPr>
        <w:t xml:space="preserve">gebonden </w:t>
      </w:r>
      <w:commentRangeEnd w:id="3512"/>
      <w:r w:rsidR="00580975">
        <w:rPr>
          <w:rStyle w:val="Verwijzingopmerking"/>
        </w:rPr>
        <w:commentReference w:id="3512"/>
      </w:r>
      <w:r w:rsidRPr="00E15CDD">
        <w:rPr>
          <w:rPrChange w:id="3514" w:author="Stagair1" w:date="2018-05-08T16:40:00Z">
            <w:rPr>
              <w:lang w:val="nl-NL"/>
            </w:rPr>
          </w:rPrChange>
        </w:rPr>
        <w:t>load balancing services weet die LB-VS waar hij met dit verkeer naartoe kan.</w:t>
      </w:r>
    </w:p>
    <w:p w14:paraId="4E59EEAB" w14:textId="77777777" w:rsidR="00CA61B5" w:rsidRPr="00E15CDD" w:rsidRDefault="00CA61B5" w:rsidP="00CA61B5">
      <w:pPr>
        <w:rPr>
          <w:rPrChange w:id="3515" w:author="Stagair1" w:date="2018-05-08T16:40:00Z">
            <w:rPr>
              <w:lang w:val="nl-NL"/>
            </w:rPr>
          </w:rPrChange>
        </w:rPr>
      </w:pPr>
      <w:r w:rsidRPr="00E15CDD">
        <w:rPr>
          <w:rPrChange w:id="3516" w:author="Stagair1" w:date="2018-05-08T16:40:00Z">
            <w:rPr>
              <w:lang w:val="nl-NL"/>
            </w:rPr>
          </w:rPrChange>
        </w:rPr>
        <w:t xml:space="preserve">Op netwerkniveau adverteert de interne StorageZone de publieke </w:t>
      </w:r>
      <w:r w:rsidR="00197D23" w:rsidRPr="00E15CDD">
        <w:rPr>
          <w:rPrChange w:id="3517" w:author="Stagair1" w:date="2018-05-08T16:40:00Z">
            <w:rPr>
              <w:lang w:val="nl-NL"/>
            </w:rPr>
          </w:rPrChange>
        </w:rPr>
        <w:t>FQDN</w:t>
      </w:r>
      <w:r w:rsidRPr="00E15CDD">
        <w:rPr>
          <w:rPrChange w:id="3518" w:author="Stagair1" w:date="2018-05-08T16:40:00Z">
            <w:rPr>
              <w:lang w:val="nl-NL"/>
            </w:rPr>
          </w:rPrChange>
        </w:rPr>
        <w:t xml:space="preserve"> waaronder hij bereikbaar is aan de publieke ShareFile Cloud</w:t>
      </w:r>
      <w:r w:rsidR="00197D23" w:rsidRPr="00E15CDD">
        <w:rPr>
          <w:rPrChange w:id="3519" w:author="Stagair1" w:date="2018-05-08T16:40:00Z">
            <w:rPr>
              <w:lang w:val="nl-NL"/>
            </w:rPr>
          </w:rPrChange>
        </w:rPr>
        <w:t xml:space="preserve"> (zie de stippenlijn op figuur 5-1)</w:t>
      </w:r>
      <w:r w:rsidRPr="00E15CDD">
        <w:rPr>
          <w:rPrChange w:id="3520" w:author="Stagair1" w:date="2018-05-08T16:40:00Z">
            <w:rPr>
              <w:lang w:val="nl-NL"/>
            </w:rPr>
          </w:rPrChange>
        </w:rPr>
        <w:t xml:space="preserve">. Wanneer ShareFile connectie probeert te maken zal hij een DNS-query uitvoeren en het publiek IP-adres dat hieraan gekoppeld is achterhalen. Dit IP-adres is voorzien van een network address translation (NAT) regel in ICORDA’s border </w:t>
      </w:r>
      <w:r w:rsidR="00E2092E" w:rsidRPr="00E15CDD">
        <w:rPr>
          <w:rPrChange w:id="3521" w:author="Stagair1" w:date="2018-05-08T16:40:00Z">
            <w:rPr>
              <w:lang w:val="nl-NL"/>
            </w:rPr>
          </w:rPrChange>
        </w:rPr>
        <w:t>router</w:t>
      </w:r>
      <w:r w:rsidRPr="00E15CDD">
        <w:rPr>
          <w:rPrChange w:id="3522" w:author="Stagair1" w:date="2018-05-08T16:40:00Z">
            <w:rPr>
              <w:lang w:val="nl-NL"/>
            </w:rPr>
          </w:rPrChange>
        </w:rPr>
        <w:t xml:space="preserve"> die naar het DMZ IP-adres van de NetScaler zijn CS-VS </w:t>
      </w:r>
      <w:r w:rsidR="000D5AEF" w:rsidRPr="00E15CDD">
        <w:rPr>
          <w:rPrChange w:id="3523" w:author="Stagair1" w:date="2018-05-08T16:40:00Z">
            <w:rPr>
              <w:lang w:val="nl-NL"/>
            </w:rPr>
          </w:rPrChange>
        </w:rPr>
        <w:t>ver</w:t>
      </w:r>
      <w:r w:rsidRPr="00E15CDD">
        <w:rPr>
          <w:rPrChange w:id="3524" w:author="Stagair1" w:date="2018-05-08T16:40:00Z">
            <w:rPr>
              <w:lang w:val="nl-NL"/>
            </w:rPr>
          </w:rPrChange>
        </w:rPr>
        <w:t>wijst. En zoals hierboven vermeld werd</w:t>
      </w:r>
      <w:r w:rsidR="00031290" w:rsidRPr="00E15CDD">
        <w:rPr>
          <w:rPrChange w:id="3525" w:author="Stagair1" w:date="2018-05-08T16:40:00Z">
            <w:rPr>
              <w:lang w:val="nl-NL"/>
            </w:rPr>
          </w:rPrChange>
        </w:rPr>
        <w:t>,</w:t>
      </w:r>
      <w:r w:rsidRPr="00E15CDD">
        <w:rPr>
          <w:rPrChange w:id="3526" w:author="Stagair1" w:date="2018-05-08T16:40:00Z">
            <w:rPr>
              <w:lang w:val="nl-NL"/>
            </w:rPr>
          </w:rPrChange>
        </w:rPr>
        <w:t xml:space="preserve"> eindigt het verkeer op basis van enkele geconfigureerde policies en services uiteindelijk bij de lokale StorageZone.</w:t>
      </w:r>
    </w:p>
    <w:p w14:paraId="6B260550" w14:textId="77777777" w:rsidR="00CA61B5" w:rsidRPr="00E15CDD" w:rsidRDefault="00CA61B5" w:rsidP="00CA61B5">
      <w:pPr>
        <w:rPr>
          <w:rPrChange w:id="3527" w:author="Stagair1" w:date="2018-05-08T16:40:00Z">
            <w:rPr>
              <w:lang w:val="nl-NL"/>
            </w:rPr>
          </w:rPrChange>
        </w:rPr>
      </w:pPr>
    </w:p>
    <w:p w14:paraId="2CA6BD2F" w14:textId="77777777" w:rsidR="00CA61B5" w:rsidRPr="00E15CDD" w:rsidRDefault="00CA61B5" w:rsidP="00CA61B5">
      <w:pPr>
        <w:rPr>
          <w:rPrChange w:id="3528" w:author="Stagair1" w:date="2018-05-08T16:40:00Z">
            <w:rPr>
              <w:lang w:val="nl-NL"/>
            </w:rPr>
          </w:rPrChange>
        </w:rPr>
      </w:pPr>
    </w:p>
    <w:p w14:paraId="13B475F0" w14:textId="77777777" w:rsidR="00CA61B5" w:rsidRPr="00E15CDD" w:rsidRDefault="00CA61B5" w:rsidP="002C24C5">
      <w:pPr>
        <w:pStyle w:val="Kop2"/>
        <w:rPr>
          <w:rPrChange w:id="3529" w:author="Stagair1" w:date="2018-05-08T16:40:00Z">
            <w:rPr>
              <w:lang w:val="nl-NL"/>
            </w:rPr>
          </w:rPrChange>
        </w:rPr>
      </w:pPr>
      <w:bookmarkStart w:id="3530" w:name="_Toc512841442"/>
      <w:r w:rsidRPr="00E15CDD">
        <w:rPr>
          <w:rPrChange w:id="3531" w:author="Stagair1" w:date="2018-05-08T16:40:00Z">
            <w:rPr>
              <w:lang w:val="nl-NL"/>
            </w:rPr>
          </w:rPrChange>
        </w:rPr>
        <w:t xml:space="preserve">Vereisten </w:t>
      </w:r>
      <w:commentRangeStart w:id="3532"/>
      <w:r w:rsidRPr="00E15CDD">
        <w:rPr>
          <w:rPrChange w:id="3533" w:author="Stagair1" w:date="2018-05-08T16:40:00Z">
            <w:rPr>
              <w:lang w:val="nl-NL"/>
            </w:rPr>
          </w:rPrChange>
        </w:rPr>
        <w:t xml:space="preserve">en </w:t>
      </w:r>
      <w:commentRangeEnd w:id="3532"/>
      <w:r w:rsidR="00D3204C">
        <w:rPr>
          <w:rStyle w:val="Verwijzingopmerking"/>
          <w:rFonts w:ascii="Times New Roman" w:eastAsiaTheme="minorHAnsi" w:hAnsi="Times New Roman" w:cstheme="minorBidi"/>
          <w:color w:val="auto"/>
        </w:rPr>
        <w:commentReference w:id="3532"/>
      </w:r>
      <w:r w:rsidRPr="00E15CDD">
        <w:rPr>
          <w:rPrChange w:id="3534" w:author="Stagair1" w:date="2018-05-08T16:40:00Z">
            <w:rPr>
              <w:lang w:val="nl-NL"/>
            </w:rPr>
          </w:rPrChange>
        </w:rPr>
        <w:t>randvoorwaarden</w:t>
      </w:r>
      <w:bookmarkEnd w:id="3530"/>
    </w:p>
    <w:p w14:paraId="0D1D4511" w14:textId="77777777" w:rsidR="002C24C5" w:rsidRPr="00E15CDD" w:rsidRDefault="002C24C5" w:rsidP="00CA61B5">
      <w:pPr>
        <w:rPr>
          <w:rPrChange w:id="3535" w:author="Stagair1" w:date="2018-05-08T16:40:00Z">
            <w:rPr>
              <w:lang w:val="nl-NL"/>
            </w:rPr>
          </w:rPrChange>
        </w:rPr>
      </w:pPr>
    </w:p>
    <w:p w14:paraId="36EF5E97" w14:textId="77777777" w:rsidR="002C24C5" w:rsidRPr="00E15CDD" w:rsidRDefault="00CA61B5" w:rsidP="00CA61B5">
      <w:pPr>
        <w:pStyle w:val="Lijstalinea"/>
        <w:numPr>
          <w:ilvl w:val="0"/>
          <w:numId w:val="28"/>
        </w:numPr>
        <w:rPr>
          <w:rPrChange w:id="3536" w:author="Stagair1" w:date="2018-05-08T16:40:00Z">
            <w:rPr>
              <w:lang w:val="nl-NL"/>
            </w:rPr>
          </w:rPrChange>
        </w:rPr>
      </w:pPr>
      <w:r w:rsidRPr="00E15CDD">
        <w:rPr>
          <w:rPrChange w:id="3537" w:author="Stagair1" w:date="2018-05-08T16:40:00Z">
            <w:rPr>
              <w:lang w:val="nl-NL"/>
            </w:rPr>
          </w:rPrChange>
        </w:rPr>
        <w:t>Werkende NetScaler VPX (NS10.5 of hoger is aangeraden) (twee indien high availability nodig is)</w:t>
      </w:r>
    </w:p>
    <w:p w14:paraId="180C904A" w14:textId="77777777" w:rsidR="002C24C5" w:rsidRPr="00E15CDD" w:rsidRDefault="00CA61B5" w:rsidP="00CA61B5">
      <w:pPr>
        <w:pStyle w:val="Lijstalinea"/>
        <w:numPr>
          <w:ilvl w:val="0"/>
          <w:numId w:val="28"/>
        </w:numPr>
        <w:rPr>
          <w:rPrChange w:id="3538" w:author="Stagair1" w:date="2018-05-08T16:40:00Z">
            <w:rPr>
              <w:lang w:val="nl-NL"/>
            </w:rPr>
          </w:rPrChange>
        </w:rPr>
      </w:pPr>
      <w:r w:rsidRPr="00E15CDD">
        <w:rPr>
          <w:rPrChange w:id="3539" w:author="Stagair1" w:date="2018-05-08T16:40:00Z">
            <w:rPr>
              <w:lang w:val="nl-NL"/>
            </w:rPr>
          </w:rPrChange>
        </w:rPr>
        <w:t>Geldig publiek aanvaard certificaat</w:t>
      </w:r>
    </w:p>
    <w:p w14:paraId="35081AA9" w14:textId="77777777" w:rsidR="002C24C5" w:rsidRPr="00E15CDD" w:rsidRDefault="00CA61B5" w:rsidP="00CA61B5">
      <w:pPr>
        <w:pStyle w:val="Lijstalinea"/>
        <w:numPr>
          <w:ilvl w:val="0"/>
          <w:numId w:val="28"/>
        </w:numPr>
        <w:rPr>
          <w:rPrChange w:id="3540" w:author="Stagair1" w:date="2018-05-08T16:40:00Z">
            <w:rPr>
              <w:lang w:val="nl-NL"/>
            </w:rPr>
          </w:rPrChange>
        </w:rPr>
      </w:pPr>
      <w:r w:rsidRPr="00E15CDD">
        <w:rPr>
          <w:rPrChange w:id="3541" w:author="Stagair1" w:date="2018-05-08T16:40:00Z">
            <w:rPr>
              <w:lang w:val="nl-NL"/>
            </w:rPr>
          </w:rPrChange>
        </w:rPr>
        <w:t>Publiek IP-adres en DNS-naam (twee indien high availability nodig is)</w:t>
      </w:r>
    </w:p>
    <w:p w14:paraId="12F38C94" w14:textId="77777777" w:rsidR="002C24C5" w:rsidRPr="00E15CDD" w:rsidRDefault="00CA61B5" w:rsidP="00CA61B5">
      <w:pPr>
        <w:pStyle w:val="Lijstalinea"/>
        <w:numPr>
          <w:ilvl w:val="0"/>
          <w:numId w:val="28"/>
        </w:numPr>
        <w:rPr>
          <w:rPrChange w:id="3542" w:author="Stagair1" w:date="2018-05-08T16:40:00Z">
            <w:rPr>
              <w:lang w:val="nl-NL"/>
            </w:rPr>
          </w:rPrChange>
        </w:rPr>
      </w:pPr>
      <w:r w:rsidRPr="00E15CDD">
        <w:rPr>
          <w:rPrChange w:id="3543" w:author="Stagair1" w:date="2018-05-08T16:40:00Z">
            <w:rPr>
              <w:lang w:val="nl-NL"/>
            </w:rPr>
          </w:rPrChange>
        </w:rPr>
        <w:t>Active Directory (AD) en toegang tot AD-account met leesrechten</w:t>
      </w:r>
    </w:p>
    <w:p w14:paraId="2464D2AC" w14:textId="77777777" w:rsidR="002C24C5" w:rsidRPr="00E15CDD" w:rsidRDefault="00CA61B5" w:rsidP="00CA61B5">
      <w:pPr>
        <w:pStyle w:val="Lijstalinea"/>
        <w:numPr>
          <w:ilvl w:val="0"/>
          <w:numId w:val="28"/>
        </w:numPr>
        <w:rPr>
          <w:rPrChange w:id="3544" w:author="Stagair1" w:date="2018-05-08T16:40:00Z">
            <w:rPr>
              <w:lang w:val="nl-NL"/>
            </w:rPr>
          </w:rPrChange>
        </w:rPr>
      </w:pPr>
      <w:r w:rsidRPr="00E15CDD">
        <w:rPr>
          <w:rPrChange w:id="3545" w:author="Stagair1" w:date="2018-05-08T16:40:00Z">
            <w:rPr>
              <w:lang w:val="nl-NL"/>
            </w:rPr>
          </w:rPrChange>
        </w:rPr>
        <w:t>Interne StorageZone Controller (twee indien nood aan load balancing en/of high availability)</w:t>
      </w:r>
    </w:p>
    <w:p w14:paraId="4AF2E035" w14:textId="77777777" w:rsidR="00CA61B5" w:rsidRPr="00E15CDD" w:rsidRDefault="00CA61B5" w:rsidP="00CA61B5">
      <w:pPr>
        <w:pStyle w:val="Lijstalinea"/>
        <w:numPr>
          <w:ilvl w:val="0"/>
          <w:numId w:val="28"/>
        </w:numPr>
        <w:rPr>
          <w:rPrChange w:id="3546" w:author="Stagair1" w:date="2018-05-08T16:40:00Z">
            <w:rPr>
              <w:lang w:val="nl-NL"/>
            </w:rPr>
          </w:rPrChange>
        </w:rPr>
      </w:pPr>
      <w:r w:rsidRPr="00E15CDD">
        <w:rPr>
          <w:rPrChange w:id="3547" w:author="Stagair1" w:date="2018-05-08T16:40:00Z">
            <w:rPr>
              <w:lang w:val="nl-NL"/>
            </w:rPr>
          </w:rPrChange>
        </w:rPr>
        <w:t>ShareFile Enterprise editie met sharefile.com subdomein</w:t>
      </w:r>
    </w:p>
    <w:p w14:paraId="62903548" w14:textId="77777777" w:rsidR="00CA61B5" w:rsidRPr="00E15CDD" w:rsidRDefault="00CA61B5" w:rsidP="00CA61B5">
      <w:pPr>
        <w:rPr>
          <w:rPrChange w:id="3548" w:author="Stagair1" w:date="2018-05-08T16:40:00Z">
            <w:rPr>
              <w:lang w:val="nl-NL"/>
            </w:rPr>
          </w:rPrChange>
        </w:rPr>
      </w:pPr>
    </w:p>
    <w:p w14:paraId="5158F7CD" w14:textId="77777777" w:rsidR="00CA61B5" w:rsidRPr="00E15CDD" w:rsidRDefault="00CA61B5" w:rsidP="00CA61B5">
      <w:pPr>
        <w:rPr>
          <w:rPrChange w:id="3549" w:author="Stagair1" w:date="2018-05-08T16:40:00Z">
            <w:rPr>
              <w:lang w:val="nl-NL"/>
            </w:rPr>
          </w:rPrChange>
        </w:rPr>
      </w:pPr>
    </w:p>
    <w:p w14:paraId="5D275BD9" w14:textId="77777777" w:rsidR="00CA61B5" w:rsidRPr="00E15CDD" w:rsidRDefault="00CA61B5" w:rsidP="002C24C5">
      <w:pPr>
        <w:pStyle w:val="Kop2"/>
        <w:rPr>
          <w:rPrChange w:id="3550" w:author="Stagair1" w:date="2018-05-08T16:40:00Z">
            <w:rPr>
              <w:lang w:val="nl-NL"/>
            </w:rPr>
          </w:rPrChange>
        </w:rPr>
      </w:pPr>
      <w:bookmarkStart w:id="3551" w:name="_Toc512841443"/>
      <w:r w:rsidRPr="00E15CDD">
        <w:rPr>
          <w:rPrChange w:id="3552" w:author="Stagair1" w:date="2018-05-08T16:40:00Z">
            <w:rPr>
              <w:lang w:val="nl-NL"/>
            </w:rPr>
          </w:rPrChange>
        </w:rPr>
        <w:t>NetScaler configuratie</w:t>
      </w:r>
      <w:bookmarkEnd w:id="3551"/>
    </w:p>
    <w:p w14:paraId="49FB6EA5" w14:textId="77777777" w:rsidR="00CA61B5" w:rsidRPr="00E15CDD" w:rsidRDefault="00CA61B5" w:rsidP="00CA61B5">
      <w:pPr>
        <w:rPr>
          <w:rPrChange w:id="3553" w:author="Stagair1" w:date="2018-05-08T16:40:00Z">
            <w:rPr>
              <w:lang w:val="nl-NL"/>
            </w:rPr>
          </w:rPrChange>
        </w:rPr>
      </w:pPr>
    </w:p>
    <w:p w14:paraId="4DD08F79" w14:textId="77777777" w:rsidR="00CA61B5" w:rsidRPr="00E15CDD" w:rsidRDefault="00CA61B5" w:rsidP="00CA61B5">
      <w:pPr>
        <w:rPr>
          <w:rPrChange w:id="3554" w:author="Stagair1" w:date="2018-05-08T16:40:00Z">
            <w:rPr>
              <w:lang w:val="nl-NL"/>
            </w:rPr>
          </w:rPrChange>
        </w:rPr>
      </w:pPr>
      <w:commentRangeStart w:id="3555"/>
      <w:r w:rsidRPr="00E15CDD">
        <w:rPr>
          <w:rPrChange w:id="3556" w:author="Stagair1" w:date="2018-05-08T16:40:00Z">
            <w:rPr>
              <w:lang w:val="nl-NL"/>
            </w:rPr>
          </w:rPrChange>
        </w:rPr>
        <w:t xml:space="preserve">Hier volgt </w:t>
      </w:r>
      <w:commentRangeEnd w:id="3555"/>
      <w:r w:rsidR="008107DC">
        <w:rPr>
          <w:rStyle w:val="Verwijzingopmerking"/>
        </w:rPr>
        <w:commentReference w:id="3555"/>
      </w:r>
      <w:r w:rsidRPr="00E15CDD">
        <w:rPr>
          <w:rPrChange w:id="3557" w:author="Stagair1" w:date="2018-05-08T16:40:00Z">
            <w:rPr>
              <w:lang w:val="nl-NL"/>
            </w:rPr>
          </w:rPrChange>
        </w:rPr>
        <w:t xml:space="preserve">de NetScaler configuratie die nodig is om de ShareFile Cloud te connecteren met de lokale StorageZone. Authenticatie voor de gebruikers met de lokale opslag gebeurt op NetScaler </w:t>
      </w:r>
      <w:commentRangeStart w:id="3558"/>
      <w:r w:rsidRPr="00E15CDD">
        <w:rPr>
          <w:rPrChange w:id="3559" w:author="Stagair1" w:date="2018-05-08T16:40:00Z">
            <w:rPr>
              <w:lang w:val="nl-NL"/>
            </w:rPr>
          </w:rPrChange>
        </w:rPr>
        <w:t>a.d.h.v</w:t>
      </w:r>
      <w:commentRangeEnd w:id="3558"/>
      <w:r w:rsidR="00D3204C">
        <w:rPr>
          <w:rStyle w:val="Verwijzingopmerking"/>
        </w:rPr>
        <w:commentReference w:id="3558"/>
      </w:r>
      <w:r w:rsidRPr="00E15CDD">
        <w:rPr>
          <w:rPrChange w:id="3560" w:author="Stagair1" w:date="2018-05-08T16:40:00Z">
            <w:rPr>
              <w:lang w:val="nl-NL"/>
            </w:rPr>
          </w:rPrChange>
        </w:rPr>
        <w:t>. de LDAP-gegevens volgens het SAML 2.0 framework.</w:t>
      </w:r>
    </w:p>
    <w:p w14:paraId="551D0580" w14:textId="77777777" w:rsidR="00CA61B5" w:rsidRPr="00E15CDD" w:rsidRDefault="00CA61B5" w:rsidP="00CA61B5">
      <w:pPr>
        <w:rPr>
          <w:rPrChange w:id="3561" w:author="Stagair1" w:date="2018-05-08T16:40:00Z">
            <w:rPr>
              <w:lang w:val="nl-NL"/>
            </w:rPr>
          </w:rPrChange>
        </w:rPr>
      </w:pPr>
    </w:p>
    <w:p w14:paraId="5568D298" w14:textId="77777777" w:rsidR="00CA61B5" w:rsidRPr="00E15CDD" w:rsidRDefault="00CA61B5" w:rsidP="002C24C5">
      <w:pPr>
        <w:pStyle w:val="Kop3"/>
        <w:rPr>
          <w:rPrChange w:id="3562" w:author="Stagair1" w:date="2018-05-08T16:40:00Z">
            <w:rPr>
              <w:lang w:val="nl-NL"/>
            </w:rPr>
          </w:rPrChange>
        </w:rPr>
      </w:pPr>
      <w:bookmarkStart w:id="3563" w:name="_Toc512841444"/>
      <w:r w:rsidRPr="00E15CDD">
        <w:rPr>
          <w:rPrChange w:id="3564" w:author="Stagair1" w:date="2018-05-08T16:40:00Z">
            <w:rPr>
              <w:lang w:val="nl-NL"/>
            </w:rPr>
          </w:rPrChange>
        </w:rPr>
        <w:t>Standaard NetScaler voor ShareFile setup (NS10.5 of hoger)</w:t>
      </w:r>
      <w:bookmarkEnd w:id="3563"/>
    </w:p>
    <w:p w14:paraId="3163FBEB" w14:textId="77777777" w:rsidR="00CA61B5" w:rsidRPr="00E15CDD" w:rsidRDefault="00CA61B5" w:rsidP="00CA61B5">
      <w:pPr>
        <w:rPr>
          <w:rPrChange w:id="3565" w:author="Stagair1" w:date="2018-05-08T16:40:00Z">
            <w:rPr>
              <w:lang w:val="nl-NL"/>
            </w:rPr>
          </w:rPrChange>
        </w:rPr>
      </w:pPr>
      <w:r w:rsidRPr="00E15CDD">
        <w:rPr>
          <w:rPrChange w:id="3566" w:author="Stagair1" w:date="2018-05-08T16:40:00Z">
            <w:rPr>
              <w:lang w:val="nl-NL"/>
            </w:rPr>
          </w:rPrChange>
        </w:rPr>
        <w:t xml:space="preserve">NetScaler </w:t>
      </w:r>
      <w:commentRangeStart w:id="3567"/>
      <w:r w:rsidRPr="00E15CDD">
        <w:rPr>
          <w:rPrChange w:id="3568" w:author="Stagair1" w:date="2018-05-08T16:40:00Z">
            <w:rPr>
              <w:lang w:val="nl-NL"/>
            </w:rPr>
          </w:rPrChange>
        </w:rPr>
        <w:t>is</w:t>
      </w:r>
      <w:commentRangeEnd w:id="3567"/>
      <w:r w:rsidR="008A29B9">
        <w:rPr>
          <w:rStyle w:val="Verwijzingopmerking"/>
        </w:rPr>
        <w:commentReference w:id="3567"/>
      </w:r>
      <w:r w:rsidRPr="00E15CDD">
        <w:rPr>
          <w:rPrChange w:id="3569" w:author="Stagair1" w:date="2018-05-08T16:40:00Z">
            <w:rPr>
              <w:lang w:val="nl-NL"/>
            </w:rPr>
          </w:rPrChange>
        </w:rPr>
        <w:t xml:space="preserve"> voorzien van een ingebouwde “NetScaler voor ShareFile setup” vanaf </w:t>
      </w:r>
      <w:r w:rsidR="00C7790A" w:rsidRPr="00E15CDD">
        <w:rPr>
          <w:rPrChange w:id="3570" w:author="Stagair1" w:date="2018-05-08T16:40:00Z">
            <w:rPr>
              <w:lang w:val="nl-NL"/>
            </w:rPr>
          </w:rPrChange>
        </w:rPr>
        <w:t xml:space="preserve">NS </w:t>
      </w:r>
      <w:r w:rsidRPr="00E15CDD">
        <w:rPr>
          <w:rPrChange w:id="3571" w:author="Stagair1" w:date="2018-05-08T16:40:00Z">
            <w:rPr>
              <w:lang w:val="nl-NL"/>
            </w:rPr>
          </w:rPrChange>
        </w:rPr>
        <w:t xml:space="preserve">versie 10.5. Die standaard setup is geen verplichting, maar het </w:t>
      </w:r>
      <w:commentRangeStart w:id="3572"/>
      <w:r w:rsidRPr="00E15CDD">
        <w:rPr>
          <w:rPrChange w:id="3573" w:author="Stagair1" w:date="2018-05-08T16:40:00Z">
            <w:rPr>
              <w:lang w:val="nl-NL"/>
            </w:rPr>
          </w:rPrChange>
        </w:rPr>
        <w:t xml:space="preserve">kan de configuratie veel sneller en gemakkelijker </w:t>
      </w:r>
      <w:commentRangeEnd w:id="3572"/>
      <w:r w:rsidR="00A914E7">
        <w:rPr>
          <w:rStyle w:val="Verwijzingopmerking"/>
        </w:rPr>
        <w:commentReference w:id="3572"/>
      </w:r>
      <w:r w:rsidRPr="00E15CDD">
        <w:rPr>
          <w:rPrChange w:id="3574" w:author="Stagair1" w:date="2018-05-08T16:40:00Z">
            <w:rPr>
              <w:lang w:val="nl-NL"/>
            </w:rPr>
          </w:rPrChange>
        </w:rPr>
        <w:t>maken. Om een volledig functionele opstelling met optimale beveiligingsmaatregelen en gebruikerservaring te bekomen is het aangeraden om dieper in te gaan op elke component en uit te zoeken welke extra configuratie</w:t>
      </w:r>
      <w:r w:rsidR="00031290" w:rsidRPr="00E15CDD">
        <w:rPr>
          <w:rPrChange w:id="3575" w:author="Stagair1" w:date="2018-05-08T16:40:00Z">
            <w:rPr>
              <w:lang w:val="nl-NL"/>
            </w:rPr>
          </w:rPrChange>
        </w:rPr>
        <w:t xml:space="preserve"> hiervoor nodig is</w:t>
      </w:r>
      <w:r w:rsidRPr="00E15CDD">
        <w:rPr>
          <w:rPrChange w:id="3576" w:author="Stagair1" w:date="2018-05-08T16:40:00Z">
            <w:rPr>
              <w:lang w:val="nl-NL"/>
            </w:rPr>
          </w:rPrChange>
        </w:rPr>
        <w:t>.</w:t>
      </w:r>
      <w:r w:rsidR="00BE33E0" w:rsidRPr="00E15CDD">
        <w:rPr>
          <w:rPrChange w:id="3577" w:author="Stagair1" w:date="2018-05-08T16:40:00Z">
            <w:rPr>
              <w:lang w:val="nl-NL"/>
            </w:rPr>
          </w:rPrChange>
        </w:rPr>
        <w:t xml:space="preserve"> </w:t>
      </w:r>
      <w:sdt>
        <w:sdtPr>
          <w:id w:val="1529837481"/>
          <w:citation/>
        </w:sdtPr>
        <w:sdtContent>
          <w:r w:rsidR="00610B17" w:rsidRPr="00E15CDD">
            <w:rPr>
              <w:rPrChange w:id="3578" w:author="Stagair1" w:date="2018-05-08T16:40:00Z">
                <w:rPr>
                  <w:lang w:val="nl-NL"/>
                </w:rPr>
              </w:rPrChange>
            </w:rPr>
            <w:fldChar w:fldCharType="begin"/>
          </w:r>
          <w:r w:rsidR="00610B17" w:rsidRPr="00E15CDD">
            <w:instrText xml:space="preserve"> CITATION Con18 \l 2067 </w:instrText>
          </w:r>
          <w:r w:rsidR="00610B17" w:rsidRPr="00E15CDD">
            <w:rPr>
              <w:rPrChange w:id="3579" w:author="Stagair1" w:date="2018-05-08T16:40:00Z">
                <w:rPr>
                  <w:lang w:val="nl-NL"/>
                </w:rPr>
              </w:rPrChange>
            </w:rPr>
            <w:fldChar w:fldCharType="separate"/>
          </w:r>
          <w:r w:rsidR="006F20A4" w:rsidRPr="00E15CDD">
            <w:rPr>
              <w:rPrChange w:id="3580" w:author="Stagair1" w:date="2018-05-08T16:40:00Z">
                <w:rPr>
                  <w:noProof/>
                </w:rPr>
              </w:rPrChange>
            </w:rPr>
            <w:t>[6]</w:t>
          </w:r>
          <w:r w:rsidR="00610B17" w:rsidRPr="00E15CDD">
            <w:rPr>
              <w:rPrChange w:id="3581" w:author="Stagair1" w:date="2018-05-08T16:40:00Z">
                <w:rPr>
                  <w:lang w:val="nl-NL"/>
                </w:rPr>
              </w:rPrChange>
            </w:rPr>
            <w:fldChar w:fldCharType="end"/>
          </w:r>
        </w:sdtContent>
      </w:sdt>
      <w:r w:rsidR="00610B17" w:rsidRPr="00E15CDD">
        <w:rPr>
          <w:rPrChange w:id="3582" w:author="Stagair1" w:date="2018-05-08T16:40:00Z">
            <w:rPr>
              <w:lang w:val="nl-NL"/>
            </w:rPr>
          </w:rPrChange>
        </w:rPr>
        <w:t xml:space="preserve">  </w:t>
      </w:r>
      <w:sdt>
        <w:sdtPr>
          <w:id w:val="2134891853"/>
          <w:citation/>
        </w:sdtPr>
        <w:sdtContent>
          <w:r w:rsidR="00610B17" w:rsidRPr="00E15CDD">
            <w:rPr>
              <w:rPrChange w:id="3583" w:author="Stagair1" w:date="2018-05-08T16:40:00Z">
                <w:rPr>
                  <w:lang w:val="nl-NL"/>
                </w:rPr>
              </w:rPrChange>
            </w:rPr>
            <w:fldChar w:fldCharType="begin"/>
          </w:r>
          <w:r w:rsidR="00610B17" w:rsidRPr="00E15CDD">
            <w:instrText xml:space="preserve"> CITATION Mar18 \l 2067 </w:instrText>
          </w:r>
          <w:r w:rsidR="00610B17" w:rsidRPr="00E15CDD">
            <w:rPr>
              <w:rPrChange w:id="3584" w:author="Stagair1" w:date="2018-05-08T16:40:00Z">
                <w:rPr>
                  <w:lang w:val="nl-NL"/>
                </w:rPr>
              </w:rPrChange>
            </w:rPr>
            <w:fldChar w:fldCharType="separate"/>
          </w:r>
          <w:r w:rsidR="006F20A4" w:rsidRPr="00E15CDD">
            <w:rPr>
              <w:rPrChange w:id="3585" w:author="Stagair1" w:date="2018-05-08T16:40:00Z">
                <w:rPr>
                  <w:noProof/>
                </w:rPr>
              </w:rPrChange>
            </w:rPr>
            <w:t>[36]</w:t>
          </w:r>
          <w:r w:rsidR="00610B17" w:rsidRPr="00E15CDD">
            <w:rPr>
              <w:rPrChange w:id="3586" w:author="Stagair1" w:date="2018-05-08T16:40:00Z">
                <w:rPr>
                  <w:lang w:val="nl-NL"/>
                </w:rPr>
              </w:rPrChange>
            </w:rPr>
            <w:fldChar w:fldCharType="end"/>
          </w:r>
        </w:sdtContent>
      </w:sdt>
    </w:p>
    <w:p w14:paraId="63C43305" w14:textId="77777777" w:rsidR="00CA61B5" w:rsidRPr="00E15CDD" w:rsidRDefault="00CA61B5" w:rsidP="00CA61B5">
      <w:pPr>
        <w:rPr>
          <w:rPrChange w:id="3587" w:author="Stagair1" w:date="2018-05-08T16:40:00Z">
            <w:rPr>
              <w:lang w:val="nl-NL"/>
            </w:rPr>
          </w:rPrChange>
        </w:rPr>
      </w:pPr>
    </w:p>
    <w:p w14:paraId="78E6400C" w14:textId="77777777" w:rsidR="00267CB8" w:rsidRPr="00E15CDD" w:rsidRDefault="00CA61B5" w:rsidP="00267CB8">
      <w:pPr>
        <w:pStyle w:val="Kop4"/>
        <w:rPr>
          <w:rPrChange w:id="3588" w:author="Stagair1" w:date="2018-05-08T16:40:00Z">
            <w:rPr>
              <w:lang w:val="nl-NL"/>
            </w:rPr>
          </w:rPrChange>
        </w:rPr>
      </w:pPr>
      <w:bookmarkStart w:id="3589" w:name="_Ref512430544"/>
      <w:bookmarkStart w:id="3590" w:name="_Toc512841445"/>
      <w:r w:rsidRPr="00E15CDD">
        <w:rPr>
          <w:rPrChange w:id="3591" w:author="Stagair1" w:date="2018-05-08T16:40:00Z">
            <w:rPr>
              <w:lang w:val="nl-NL"/>
            </w:rPr>
          </w:rPrChange>
        </w:rPr>
        <w:t>Content switching virtuele server (CS-VS)</w:t>
      </w:r>
      <w:bookmarkEnd w:id="3589"/>
      <w:bookmarkEnd w:id="3590"/>
    </w:p>
    <w:p w14:paraId="34340884" w14:textId="77777777" w:rsidR="00CA61B5" w:rsidRPr="00E15CDD" w:rsidRDefault="00CA61B5" w:rsidP="00CA61B5">
      <w:pPr>
        <w:rPr>
          <w:rPrChange w:id="3592" w:author="Stagair1" w:date="2018-05-08T16:40:00Z">
            <w:rPr>
              <w:lang w:val="nl-NL"/>
            </w:rPr>
          </w:rPrChange>
        </w:rPr>
      </w:pPr>
      <w:r w:rsidRPr="00E15CDD">
        <w:rPr>
          <w:rPrChange w:id="3593" w:author="Stagair1" w:date="2018-05-08T16:40:00Z">
            <w:rPr>
              <w:lang w:val="nl-NL"/>
            </w:rPr>
          </w:rPrChange>
        </w:rPr>
        <w:t xml:space="preserve">De eerste server </w:t>
      </w:r>
      <w:r w:rsidR="00031290" w:rsidRPr="00E15CDD">
        <w:rPr>
          <w:rPrChange w:id="3594" w:author="Stagair1" w:date="2018-05-08T16:40:00Z">
            <w:rPr>
              <w:lang w:val="nl-NL"/>
            </w:rPr>
          </w:rPrChange>
        </w:rPr>
        <w:t>die</w:t>
      </w:r>
      <w:r w:rsidRPr="00E15CDD">
        <w:rPr>
          <w:rPrChange w:id="3595" w:author="Stagair1" w:date="2018-05-08T16:40:00Z">
            <w:rPr>
              <w:lang w:val="nl-NL"/>
            </w:rPr>
          </w:rPrChange>
        </w:rPr>
        <w:t xml:space="preserve"> geconfigureerd wordt tijdens de NetScaler voor ShareFile setup is de CS-VS.</w:t>
      </w:r>
    </w:p>
    <w:p w14:paraId="4B37890B" w14:textId="77777777" w:rsidR="00CA61B5" w:rsidRPr="00E15CDD" w:rsidRDefault="00AA075C" w:rsidP="00CA61B5">
      <w:pPr>
        <w:rPr>
          <w:rPrChange w:id="3596" w:author="Stagair1" w:date="2018-05-08T16:40:00Z">
            <w:rPr>
              <w:lang w:val="nl-NL"/>
            </w:rPr>
          </w:rPrChange>
        </w:rPr>
      </w:pPr>
      <w:r w:rsidRPr="00E15CDD">
        <w:rPr>
          <w:rPrChange w:id="3597" w:author="Stagair1" w:date="2018-05-08T16:40:00Z">
            <w:rPr>
              <w:lang w:val="nl-NL"/>
            </w:rPr>
          </w:rPrChange>
        </w:rPr>
        <w:lastRenderedPageBreak/>
        <w:t xml:space="preserve">De </w:t>
      </w:r>
      <w:r w:rsidR="00CA61B5" w:rsidRPr="00E15CDD">
        <w:rPr>
          <w:rPrChange w:id="3598" w:author="Stagair1" w:date="2018-05-08T16:40:00Z">
            <w:rPr>
              <w:lang w:val="nl-NL"/>
            </w:rPr>
          </w:rPrChange>
        </w:rPr>
        <w:t>CS-VS heeft als hoofdtaak het ontvangen en correct doorsturen van al het netwerkverkeer</w:t>
      </w:r>
      <w:r w:rsidR="00CA61B5" w:rsidRPr="005B7249">
        <w:rPr>
          <w:strike/>
          <w:rPrChange w:id="3599" w:author="Evert-Jan Jacobs" w:date="2018-05-13T11:38:00Z">
            <w:rPr>
              <w:lang w:val="nl-NL"/>
            </w:rPr>
          </w:rPrChange>
        </w:rPr>
        <w:t xml:space="preserve"> dat stroomt</w:t>
      </w:r>
      <w:r w:rsidR="00CA61B5" w:rsidRPr="00E15CDD">
        <w:rPr>
          <w:rPrChange w:id="3600" w:author="Stagair1" w:date="2018-05-08T16:40:00Z">
            <w:rPr>
              <w:lang w:val="nl-NL"/>
            </w:rPr>
          </w:rPrChange>
        </w:rPr>
        <w:t xml:space="preserve">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aanspreekpunt van de NetScaler. Wanneer de ShareFile Cloud contact op neemt met de NetScaler voor de nodige StorageZone te bereiken, zal hij een aanvraag sturen naar het IP-adres van de CS-VS.</w:t>
      </w:r>
    </w:p>
    <w:p w14:paraId="2C9143B6" w14:textId="77777777" w:rsidR="00CA61B5" w:rsidRPr="00E15CDD" w:rsidRDefault="00CA61B5" w:rsidP="00CA61B5">
      <w:pPr>
        <w:rPr>
          <w:rPrChange w:id="3601" w:author="Stagair1" w:date="2018-05-08T16:40:00Z">
            <w:rPr>
              <w:lang w:val="nl-NL"/>
            </w:rPr>
          </w:rPrChange>
        </w:rPr>
      </w:pPr>
      <w:r w:rsidRPr="00E15CDD">
        <w:rPr>
          <w:rPrChange w:id="3602" w:author="Stagair1" w:date="2018-05-08T16:40:00Z">
            <w:rPr>
              <w:lang w:val="nl-NL"/>
            </w:rPr>
          </w:rPrChange>
        </w:rPr>
        <w:t xml:space="preserve">De content switching server moet het netwerkverkeer dat hij ontvangt van de ShareFile Cloud analyseren. Indien </w:t>
      </w:r>
      <w:r w:rsidR="008C69D2" w:rsidRPr="00E15CDD">
        <w:rPr>
          <w:rPrChange w:id="3603" w:author="Stagair1" w:date="2018-05-08T16:40:00Z">
            <w:rPr>
              <w:lang w:val="nl-NL"/>
            </w:rPr>
          </w:rPrChange>
        </w:rPr>
        <w:t>de gebruiker</w:t>
      </w:r>
      <w:r w:rsidRPr="00E15CDD">
        <w:rPr>
          <w:rPrChange w:id="3604" w:author="Stagair1" w:date="2018-05-08T16:40:00Z">
            <w:rPr>
              <w:lang w:val="nl-NL"/>
            </w:rPr>
          </w:rPrChange>
        </w:rPr>
        <w:t xml:space="preserve"> nog niet geauthentiseerd geweest is</w:t>
      </w:r>
      <w:r w:rsidR="00031290" w:rsidRPr="00E15CDD">
        <w:rPr>
          <w:rPrChange w:id="3605" w:author="Stagair1" w:date="2018-05-08T16:40:00Z">
            <w:rPr>
              <w:lang w:val="nl-NL"/>
            </w:rPr>
          </w:rPrChange>
        </w:rPr>
        <w:t>,</w:t>
      </w:r>
      <w:r w:rsidRPr="00E15CDD">
        <w:rPr>
          <w:rPrChange w:id="3606" w:author="Stagair1" w:date="2018-05-08T16:40:00Z">
            <w:rPr>
              <w:lang w:val="nl-NL"/>
            </w:rPr>
          </w:rPrChange>
        </w:rPr>
        <w:t xml:space="preserve"> zal hij de AD-gegevens doorsturen naar de AAA-VS voor de nodige authenticatie. Indien het authentiseren reeds gebeurd is</w:t>
      </w:r>
      <w:r w:rsidR="00031290" w:rsidRPr="00E15CDD">
        <w:rPr>
          <w:rPrChange w:id="3607" w:author="Stagair1" w:date="2018-05-08T16:40:00Z">
            <w:rPr>
              <w:lang w:val="nl-NL"/>
            </w:rPr>
          </w:rPrChange>
        </w:rPr>
        <w:t>,</w:t>
      </w:r>
      <w:r w:rsidRPr="00E15CDD">
        <w:rPr>
          <w:rPrChange w:id="3608" w:author="Stagair1" w:date="2018-05-08T16:40:00Z">
            <w:rPr>
              <w:lang w:val="nl-NL"/>
            </w:rPr>
          </w:rPrChange>
        </w:rPr>
        <w:t xml:space="preserve"> zal hij de ontvangen gegevens doorgeven naar de LB-VS.</w:t>
      </w:r>
    </w:p>
    <w:p w14:paraId="5BDF795A" w14:textId="77777777" w:rsidR="00324B09" w:rsidRPr="00E15CDD" w:rsidRDefault="00324B09" w:rsidP="00CA61B5">
      <w:pPr>
        <w:rPr>
          <w:rPrChange w:id="3609" w:author="Stagair1" w:date="2018-05-08T16:40:00Z">
            <w:rPr>
              <w:lang w:val="nl-NL"/>
            </w:rPr>
          </w:rPrChange>
        </w:rPr>
      </w:pPr>
      <w:r w:rsidRPr="0056094B">
        <w:rPr>
          <w:noProof/>
          <w:lang w:eastAsia="nl-BE"/>
        </w:rPr>
        <w:drawing>
          <wp:anchor distT="0" distB="0" distL="114300" distR="114300" simplePos="0" relativeHeight="251704320" behindDoc="0" locked="0" layoutInCell="1" allowOverlap="1" wp14:anchorId="5F01F2E6" wp14:editId="68D04C53">
            <wp:simplePos x="0" y="0"/>
            <wp:positionH relativeFrom="column">
              <wp:posOffset>0</wp:posOffset>
            </wp:positionH>
            <wp:positionV relativeFrom="paragraph">
              <wp:posOffset>293370</wp:posOffset>
            </wp:positionV>
            <wp:extent cx="5937885" cy="3987800"/>
            <wp:effectExtent l="0" t="0" r="5715"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5937885" cy="39878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73F628A" w14:textId="77777777" w:rsidR="00324B09" w:rsidRPr="00E15CDD" w:rsidRDefault="00324B09" w:rsidP="00324B09">
      <w:pPr>
        <w:pStyle w:val="Bijschrift"/>
        <w:rPr>
          <w:rPrChange w:id="3610" w:author="Stagair1" w:date="2018-05-08T16:40:00Z">
            <w:rPr>
              <w:lang w:val="nl-NL"/>
            </w:rPr>
          </w:rPrChange>
        </w:rPr>
      </w:pPr>
    </w:p>
    <w:p w14:paraId="45B410BD" w14:textId="77777777" w:rsidR="00CA61B5" w:rsidRPr="00E15CDD" w:rsidRDefault="00324B09" w:rsidP="00324B09">
      <w:pPr>
        <w:pStyle w:val="Bijschrift"/>
        <w:rPr>
          <w:rPrChange w:id="3611" w:author="Stagair1" w:date="2018-05-08T16:40:00Z">
            <w:rPr>
              <w:lang w:val="nl-NL"/>
            </w:rPr>
          </w:rPrChange>
        </w:rPr>
      </w:pPr>
      <w:bookmarkStart w:id="3612" w:name="_Toc512457923"/>
      <w:r w:rsidRPr="00E15CDD">
        <w:rPr>
          <w:rPrChange w:id="3613" w:author="Stagair1" w:date="2018-05-08T16:40:00Z">
            <w:rPr>
              <w:lang w:val="nl-NL"/>
            </w:rPr>
          </w:rPrChange>
        </w:rPr>
        <w:t xml:space="preserve">Figuur </w:t>
      </w:r>
      <w:ins w:id="3614" w:author="Stagair1" w:date="2018-05-08T17:40:00Z">
        <w:r w:rsidR="00060962">
          <w:fldChar w:fldCharType="begin"/>
        </w:r>
        <w:r w:rsidR="00060962">
          <w:instrText xml:space="preserve"> STYLEREF 1 \s </w:instrText>
        </w:r>
      </w:ins>
      <w:r w:rsidR="00060962">
        <w:fldChar w:fldCharType="separate"/>
      </w:r>
      <w:r w:rsidR="00060962">
        <w:rPr>
          <w:noProof/>
        </w:rPr>
        <w:t>5</w:t>
      </w:r>
      <w:ins w:id="361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616" w:author="Stagair1" w:date="2018-05-08T17:40:00Z">
        <w:r w:rsidR="00060962">
          <w:rPr>
            <w:noProof/>
          </w:rPr>
          <w:t>2</w:t>
        </w:r>
        <w:r w:rsidR="00060962">
          <w:fldChar w:fldCharType="end"/>
        </w:r>
      </w:ins>
      <w:del w:id="3617" w:author="Stagair1" w:date="2018-05-08T16:39:00Z">
        <w:r w:rsidR="006463A1" w:rsidRPr="00E15CDD" w:rsidDel="00E15CDD">
          <w:rPr>
            <w:rPrChange w:id="3618" w:author="Stagair1" w:date="2018-05-08T16:40:00Z">
              <w:rPr>
                <w:lang w:val="nl-NL"/>
              </w:rPr>
            </w:rPrChange>
          </w:rPr>
          <w:fldChar w:fldCharType="begin"/>
        </w:r>
        <w:r w:rsidR="006463A1" w:rsidRPr="00E15CDD" w:rsidDel="00E15CDD">
          <w:rPr>
            <w:rPrChange w:id="3619" w:author="Stagair1" w:date="2018-05-08T16:40:00Z">
              <w:rPr>
                <w:lang w:val="nl-NL"/>
              </w:rPr>
            </w:rPrChange>
          </w:rPr>
          <w:delInstrText xml:space="preserve"> STYLEREF 1 \s </w:delInstrText>
        </w:r>
        <w:r w:rsidR="006463A1" w:rsidRPr="00E15CDD" w:rsidDel="00E15CDD">
          <w:rPr>
            <w:rPrChange w:id="3620" w:author="Stagair1" w:date="2018-05-08T16:40:00Z">
              <w:rPr>
                <w:lang w:val="nl-NL"/>
              </w:rPr>
            </w:rPrChange>
          </w:rPr>
          <w:fldChar w:fldCharType="separate"/>
        </w:r>
        <w:r w:rsidR="006463A1" w:rsidRPr="00E15CDD" w:rsidDel="00E15CDD">
          <w:rPr>
            <w:rPrChange w:id="3621" w:author="Stagair1" w:date="2018-05-08T16:40:00Z">
              <w:rPr>
                <w:lang w:val="nl-NL"/>
              </w:rPr>
            </w:rPrChange>
          </w:rPr>
          <w:delText>5</w:delText>
        </w:r>
        <w:r w:rsidR="006463A1" w:rsidRPr="00E15CDD" w:rsidDel="00E15CDD">
          <w:rPr>
            <w:rPrChange w:id="3622" w:author="Stagair1" w:date="2018-05-08T16:40:00Z">
              <w:rPr>
                <w:lang w:val="nl-NL"/>
              </w:rPr>
            </w:rPrChange>
          </w:rPr>
          <w:fldChar w:fldCharType="end"/>
        </w:r>
        <w:r w:rsidR="006463A1" w:rsidRPr="00E15CDD" w:rsidDel="00E15CDD">
          <w:rPr>
            <w:rPrChange w:id="3623" w:author="Stagair1" w:date="2018-05-08T16:40:00Z">
              <w:rPr>
                <w:lang w:val="nl-NL"/>
              </w:rPr>
            </w:rPrChange>
          </w:rPr>
          <w:noBreakHyphen/>
        </w:r>
        <w:r w:rsidR="006463A1" w:rsidRPr="00E15CDD" w:rsidDel="00E15CDD">
          <w:rPr>
            <w:rPrChange w:id="3624" w:author="Stagair1" w:date="2018-05-08T16:40:00Z">
              <w:rPr>
                <w:lang w:val="nl-NL"/>
              </w:rPr>
            </w:rPrChange>
          </w:rPr>
          <w:fldChar w:fldCharType="begin"/>
        </w:r>
        <w:r w:rsidR="006463A1" w:rsidRPr="00E15CDD" w:rsidDel="00E15CDD">
          <w:rPr>
            <w:rPrChange w:id="3625" w:author="Stagair1" w:date="2018-05-08T16:40:00Z">
              <w:rPr>
                <w:lang w:val="nl-NL"/>
              </w:rPr>
            </w:rPrChange>
          </w:rPr>
          <w:delInstrText xml:space="preserve"> SEQ Figuur \* ARABIC \s 1 </w:delInstrText>
        </w:r>
        <w:r w:rsidR="006463A1" w:rsidRPr="00E15CDD" w:rsidDel="00E15CDD">
          <w:rPr>
            <w:rPrChange w:id="3626" w:author="Stagair1" w:date="2018-05-08T16:40:00Z">
              <w:rPr>
                <w:lang w:val="nl-NL"/>
              </w:rPr>
            </w:rPrChange>
          </w:rPr>
          <w:fldChar w:fldCharType="separate"/>
        </w:r>
        <w:r w:rsidR="006463A1" w:rsidRPr="00E15CDD" w:rsidDel="00E15CDD">
          <w:rPr>
            <w:rPrChange w:id="3627" w:author="Stagair1" w:date="2018-05-08T16:40:00Z">
              <w:rPr>
                <w:lang w:val="nl-NL"/>
              </w:rPr>
            </w:rPrChange>
          </w:rPr>
          <w:delText>2</w:delText>
        </w:r>
        <w:r w:rsidR="006463A1" w:rsidRPr="00E15CDD" w:rsidDel="00E15CDD">
          <w:rPr>
            <w:rPrChange w:id="3628" w:author="Stagair1" w:date="2018-05-08T16:40:00Z">
              <w:rPr>
                <w:lang w:val="nl-NL"/>
              </w:rPr>
            </w:rPrChange>
          </w:rPr>
          <w:fldChar w:fldCharType="end"/>
        </w:r>
      </w:del>
      <w:r w:rsidRPr="00E15CDD">
        <w:rPr>
          <w:rPrChange w:id="3629" w:author="Stagair1" w:date="2018-05-08T16:40:00Z">
            <w:rPr>
              <w:lang w:val="nl-NL"/>
            </w:rPr>
          </w:rPrChange>
        </w:rPr>
        <w:t>: De basisconfiguratie van de CS-VS bij het volgen van de NetScaler voor ShareFile setup.</w:t>
      </w:r>
      <w:bookmarkEnd w:id="3612"/>
    </w:p>
    <w:p w14:paraId="27F2FCE0" w14:textId="77777777" w:rsidR="00324B09" w:rsidRPr="00E15CDD" w:rsidRDefault="00324B09" w:rsidP="00CA61B5">
      <w:pPr>
        <w:rPr>
          <w:rPrChange w:id="3630" w:author="Stagair1" w:date="2018-05-08T16:40:00Z">
            <w:rPr>
              <w:lang w:val="nl-NL"/>
            </w:rPr>
          </w:rPrChange>
        </w:rPr>
      </w:pPr>
    </w:p>
    <w:p w14:paraId="2FDBEB87" w14:textId="77777777" w:rsidR="00CA61B5" w:rsidRPr="00E15CDD" w:rsidRDefault="00CA61B5" w:rsidP="00CA61B5">
      <w:pPr>
        <w:rPr>
          <w:rPrChange w:id="3631" w:author="Stagair1" w:date="2018-05-08T16:40:00Z">
            <w:rPr>
              <w:lang w:val="nl-NL"/>
            </w:rPr>
          </w:rPrChange>
        </w:rPr>
      </w:pPr>
      <w:r w:rsidRPr="00E15CDD">
        <w:rPr>
          <w:rPrChange w:id="3632" w:author="Stagair1" w:date="2018-05-08T16:40:00Z">
            <w:rPr>
              <w:lang w:val="nl-NL"/>
            </w:rPr>
          </w:rPrChange>
        </w:rPr>
        <w:t xml:space="preserve">Eerst en vooral </w:t>
      </w:r>
      <w:r w:rsidR="00031290" w:rsidRPr="00E15CDD">
        <w:rPr>
          <w:rPrChange w:id="3633" w:author="Stagair1" w:date="2018-05-08T16:40:00Z">
            <w:rPr>
              <w:lang w:val="nl-NL"/>
            </w:rPr>
          </w:rPrChange>
        </w:rPr>
        <w:t>moet</w:t>
      </w:r>
      <w:r w:rsidRPr="00E15CDD">
        <w:rPr>
          <w:rPrChange w:id="3634" w:author="Stagair1" w:date="2018-05-08T16:40:00Z">
            <w:rPr>
              <w:lang w:val="nl-NL"/>
            </w:rPr>
          </w:rPrChange>
        </w:rPr>
        <w:t xml:space="preserve"> deze server voorzien worden van een publiek IP-adres.</w:t>
      </w:r>
      <w:commentRangeStart w:id="3635"/>
      <w:r w:rsidRPr="00E15CDD">
        <w:rPr>
          <w:rPrChange w:id="3636" w:author="Stagair1" w:date="2018-05-08T16:40:00Z">
            <w:rPr>
              <w:lang w:val="nl-NL"/>
            </w:rPr>
          </w:rPrChange>
        </w:rPr>
        <w:t xml:space="preserve"> Publiek betekent dat het gebruikt zal worden voor communicatie met het publieke internet. </w:t>
      </w:r>
      <w:commentRangeEnd w:id="3635"/>
      <w:r w:rsidR="002B34C8">
        <w:rPr>
          <w:rStyle w:val="Verwijzingopmerking"/>
        </w:rPr>
        <w:commentReference w:id="3635"/>
      </w:r>
      <w:commentRangeStart w:id="3637"/>
      <w:r w:rsidRPr="00E15CDD">
        <w:rPr>
          <w:rPrChange w:id="3638" w:author="Stagair1" w:date="2018-05-08T16:40:00Z">
            <w:rPr>
              <w:lang w:val="nl-NL"/>
            </w:rPr>
          </w:rPrChange>
        </w:rPr>
        <w:t xml:space="preserve">Om goed te functioneren zal </w:t>
      </w:r>
      <w:r w:rsidR="00031290" w:rsidRPr="00E15CDD">
        <w:rPr>
          <w:rPrChange w:id="3639" w:author="Stagair1" w:date="2018-05-08T16:40:00Z">
            <w:rPr>
              <w:lang w:val="nl-NL"/>
            </w:rPr>
          </w:rPrChange>
        </w:rPr>
        <w:t>er</w:t>
      </w:r>
      <w:r w:rsidRPr="00E15CDD">
        <w:rPr>
          <w:rPrChange w:id="3640" w:author="Stagair1" w:date="2018-05-08T16:40:00Z">
            <w:rPr>
              <w:lang w:val="nl-NL"/>
            </w:rPr>
          </w:rPrChange>
        </w:rPr>
        <w:t xml:space="preserve"> </w:t>
      </w:r>
      <w:r w:rsidR="00031290" w:rsidRPr="00E15CDD">
        <w:rPr>
          <w:rPrChange w:id="3641" w:author="Stagair1" w:date="2018-05-08T16:40:00Z">
            <w:rPr>
              <w:lang w:val="nl-NL"/>
            </w:rPr>
          </w:rPrChange>
        </w:rPr>
        <w:t xml:space="preserve">een </w:t>
      </w:r>
      <w:r w:rsidRPr="00E15CDD">
        <w:rPr>
          <w:rPrChange w:id="3642" w:author="Stagair1" w:date="2018-05-08T16:40:00Z">
            <w:rPr>
              <w:lang w:val="nl-NL"/>
            </w:rPr>
          </w:rPrChange>
        </w:rPr>
        <w:t>publiek herkend IP-adres</w:t>
      </w:r>
      <w:r w:rsidR="00031290" w:rsidRPr="00E15CDD">
        <w:rPr>
          <w:rPrChange w:id="3643" w:author="Stagair1" w:date="2018-05-08T16:40:00Z">
            <w:rPr>
              <w:lang w:val="nl-NL"/>
            </w:rPr>
          </w:rPrChange>
        </w:rPr>
        <w:t xml:space="preserve"> nodig zijn</w:t>
      </w:r>
      <w:r w:rsidRPr="00E15CDD">
        <w:rPr>
          <w:rPrChange w:id="3644" w:author="Stagair1" w:date="2018-05-08T16:40:00Z">
            <w:rPr>
              <w:lang w:val="nl-NL"/>
            </w:rPr>
          </w:rPrChange>
        </w:rPr>
        <w:t xml:space="preserve"> dat in jouw bezit is of een DMZ IP-adres dat verbonden is met een </w:t>
      </w:r>
      <w:commentRangeStart w:id="3645"/>
      <w:r w:rsidRPr="00E15CDD">
        <w:rPr>
          <w:rPrChange w:id="3646" w:author="Stagair1" w:date="2018-05-08T16:40:00Z">
            <w:rPr>
              <w:lang w:val="nl-NL"/>
            </w:rPr>
          </w:rPrChange>
        </w:rPr>
        <w:t xml:space="preserve">publiek </w:t>
      </w:r>
      <w:commentRangeEnd w:id="3645"/>
      <w:r w:rsidR="00A72578">
        <w:rPr>
          <w:rStyle w:val="Verwijzingopmerking"/>
        </w:rPr>
        <w:commentReference w:id="3645"/>
      </w:r>
      <w:r w:rsidRPr="00E15CDD">
        <w:rPr>
          <w:rPrChange w:id="3647" w:author="Stagair1" w:date="2018-05-08T16:40:00Z">
            <w:rPr>
              <w:lang w:val="nl-NL"/>
            </w:rPr>
          </w:rPrChange>
        </w:rPr>
        <w:t>via een NAT-regel.</w:t>
      </w:r>
      <w:commentRangeEnd w:id="3637"/>
      <w:r w:rsidR="00ED2A2F">
        <w:rPr>
          <w:rStyle w:val="Verwijzingopmerking"/>
        </w:rPr>
        <w:commentReference w:id="3637"/>
      </w:r>
    </w:p>
    <w:p w14:paraId="22E75ED4" w14:textId="77777777" w:rsidR="00CA61B5" w:rsidRPr="00E15CDD" w:rsidRDefault="00CA61B5" w:rsidP="00CA61B5">
      <w:pPr>
        <w:rPr>
          <w:rPrChange w:id="3648" w:author="Stagair1" w:date="2018-05-08T16:40:00Z">
            <w:rPr>
              <w:lang w:val="nl-NL"/>
            </w:rPr>
          </w:rPrChange>
        </w:rPr>
      </w:pPr>
      <w:r w:rsidRPr="00E15CDD">
        <w:rPr>
          <w:rPrChange w:id="3649" w:author="Stagair1" w:date="2018-05-08T16:40:00Z">
            <w:rPr>
              <w:lang w:val="nl-NL"/>
            </w:rPr>
          </w:rPrChange>
        </w:rPr>
        <w:t>Buiten dat heeft de server ook nood aan een naam. De gekozen naam maakt eigenlijk niet zo veel uit, maar hou er rekening mee dat ze voorafgegaan zal worden door de string “_SF_CS_” (di</w:t>
      </w:r>
      <w:r w:rsidR="008C69D2" w:rsidRPr="00E15CDD">
        <w:rPr>
          <w:rPrChange w:id="3650" w:author="Stagair1" w:date="2018-05-08T16:40:00Z">
            <w:rPr>
              <w:lang w:val="nl-NL"/>
            </w:rPr>
          </w:rPrChange>
        </w:rPr>
        <w:t>e staat voor ShareFile content s</w:t>
      </w:r>
      <w:r w:rsidRPr="00E15CDD">
        <w:rPr>
          <w:rPrChange w:id="3651" w:author="Stagair1" w:date="2018-05-08T16:40:00Z">
            <w:rPr>
              <w:lang w:val="nl-NL"/>
            </w:rPr>
          </w:rPrChange>
        </w:rPr>
        <w:t>witching server).</w:t>
      </w:r>
    </w:p>
    <w:p w14:paraId="212DBB1E" w14:textId="77777777" w:rsidR="00324B09" w:rsidRPr="00E15CDD" w:rsidRDefault="00324B09" w:rsidP="00CA61B5">
      <w:pPr>
        <w:rPr>
          <w:rPrChange w:id="3652" w:author="Stagair1" w:date="2018-05-08T16:40:00Z">
            <w:rPr>
              <w:lang w:val="nl-NL"/>
            </w:rPr>
          </w:rPrChange>
        </w:rPr>
      </w:pPr>
    </w:p>
    <w:p w14:paraId="7270280A" w14:textId="77777777" w:rsidR="00324B09" w:rsidRPr="00E15CDD" w:rsidRDefault="00324B09" w:rsidP="00CA61B5">
      <w:pPr>
        <w:rPr>
          <w:rPrChange w:id="3653" w:author="Stagair1" w:date="2018-05-08T16:40:00Z">
            <w:rPr>
              <w:lang w:val="nl-NL"/>
            </w:rPr>
          </w:rPrChange>
        </w:rPr>
      </w:pPr>
      <w:r w:rsidRPr="0056094B">
        <w:rPr>
          <w:noProof/>
          <w:lang w:eastAsia="nl-BE"/>
        </w:rPr>
        <w:lastRenderedPageBreak/>
        <w:drawing>
          <wp:anchor distT="0" distB="0" distL="114300" distR="114300" simplePos="0" relativeHeight="251706368" behindDoc="0" locked="0" layoutInCell="1" allowOverlap="1" wp14:anchorId="1A0D0623" wp14:editId="00B13B78">
            <wp:simplePos x="0" y="0"/>
            <wp:positionH relativeFrom="column">
              <wp:posOffset>0</wp:posOffset>
            </wp:positionH>
            <wp:positionV relativeFrom="paragraph">
              <wp:posOffset>27</wp:posOffset>
            </wp:positionV>
            <wp:extent cx="5939790" cy="4250055"/>
            <wp:effectExtent l="0" t="0" r="381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26">
                      <a:extLst>
                        <a:ext uri="{28A0092B-C50C-407E-A947-70E740481C1C}">
                          <a14:useLocalDpi xmlns:a14="http://schemas.microsoft.com/office/drawing/2010/main" val="0"/>
                        </a:ext>
                      </a:extLst>
                    </a:blip>
                    <a:srcRect/>
                    <a:stretch>
                      <a:fillRect/>
                    </a:stretch>
                  </pic:blipFill>
                  <pic:spPr bwMode="auto">
                    <a:xfrm>
                      <a:off x="0" y="0"/>
                      <a:ext cx="5939790" cy="425005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3BD0609" w14:textId="77777777" w:rsidR="00324B09" w:rsidRPr="00E15CDD" w:rsidRDefault="00324B09" w:rsidP="00324B09">
      <w:pPr>
        <w:pStyle w:val="Bijschrift"/>
        <w:rPr>
          <w:rPrChange w:id="3654" w:author="Stagair1" w:date="2018-05-08T16:40:00Z">
            <w:rPr>
              <w:lang w:val="nl-NL"/>
            </w:rPr>
          </w:rPrChange>
        </w:rPr>
      </w:pPr>
      <w:bookmarkStart w:id="3655" w:name="_Toc512457924"/>
      <w:r w:rsidRPr="00E15CDD">
        <w:rPr>
          <w:rPrChange w:id="3656" w:author="Stagair1" w:date="2018-05-08T16:40:00Z">
            <w:rPr>
              <w:lang w:val="nl-NL"/>
            </w:rPr>
          </w:rPrChange>
        </w:rPr>
        <w:t xml:space="preserve">Figuur </w:t>
      </w:r>
      <w:ins w:id="3657" w:author="Stagair1" w:date="2018-05-08T17:40:00Z">
        <w:r w:rsidR="00060962">
          <w:fldChar w:fldCharType="begin"/>
        </w:r>
        <w:r w:rsidR="00060962">
          <w:instrText xml:space="preserve"> STYLEREF 1 \s </w:instrText>
        </w:r>
      </w:ins>
      <w:r w:rsidR="00060962">
        <w:fldChar w:fldCharType="separate"/>
      </w:r>
      <w:r w:rsidR="00060962">
        <w:rPr>
          <w:noProof/>
        </w:rPr>
        <w:t>5</w:t>
      </w:r>
      <w:ins w:id="365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659" w:author="Stagair1" w:date="2018-05-08T17:40:00Z">
        <w:r w:rsidR="00060962">
          <w:rPr>
            <w:noProof/>
          </w:rPr>
          <w:t>3</w:t>
        </w:r>
        <w:r w:rsidR="00060962">
          <w:fldChar w:fldCharType="end"/>
        </w:r>
      </w:ins>
      <w:del w:id="3660" w:author="Stagair1" w:date="2018-05-08T16:39:00Z">
        <w:r w:rsidR="006463A1" w:rsidRPr="00E15CDD" w:rsidDel="00E15CDD">
          <w:rPr>
            <w:rPrChange w:id="3661" w:author="Stagair1" w:date="2018-05-08T16:40:00Z">
              <w:rPr>
                <w:lang w:val="nl-NL"/>
              </w:rPr>
            </w:rPrChange>
          </w:rPr>
          <w:fldChar w:fldCharType="begin"/>
        </w:r>
        <w:r w:rsidR="006463A1" w:rsidRPr="00E15CDD" w:rsidDel="00E15CDD">
          <w:rPr>
            <w:rPrChange w:id="3662" w:author="Stagair1" w:date="2018-05-08T16:40:00Z">
              <w:rPr>
                <w:lang w:val="nl-NL"/>
              </w:rPr>
            </w:rPrChange>
          </w:rPr>
          <w:delInstrText xml:space="preserve"> STYLEREF 1 \s </w:delInstrText>
        </w:r>
        <w:r w:rsidR="006463A1" w:rsidRPr="00E15CDD" w:rsidDel="00E15CDD">
          <w:rPr>
            <w:rPrChange w:id="3663" w:author="Stagair1" w:date="2018-05-08T16:40:00Z">
              <w:rPr>
                <w:lang w:val="nl-NL"/>
              </w:rPr>
            </w:rPrChange>
          </w:rPr>
          <w:fldChar w:fldCharType="separate"/>
        </w:r>
        <w:r w:rsidR="006463A1" w:rsidRPr="00E15CDD" w:rsidDel="00E15CDD">
          <w:rPr>
            <w:rPrChange w:id="3664" w:author="Stagair1" w:date="2018-05-08T16:40:00Z">
              <w:rPr>
                <w:lang w:val="nl-NL"/>
              </w:rPr>
            </w:rPrChange>
          </w:rPr>
          <w:delText>5</w:delText>
        </w:r>
        <w:r w:rsidR="006463A1" w:rsidRPr="00E15CDD" w:rsidDel="00E15CDD">
          <w:rPr>
            <w:rPrChange w:id="3665" w:author="Stagair1" w:date="2018-05-08T16:40:00Z">
              <w:rPr>
                <w:lang w:val="nl-NL"/>
              </w:rPr>
            </w:rPrChange>
          </w:rPr>
          <w:fldChar w:fldCharType="end"/>
        </w:r>
        <w:r w:rsidR="006463A1" w:rsidRPr="00E15CDD" w:rsidDel="00E15CDD">
          <w:rPr>
            <w:rPrChange w:id="3666" w:author="Stagair1" w:date="2018-05-08T16:40:00Z">
              <w:rPr>
                <w:lang w:val="nl-NL"/>
              </w:rPr>
            </w:rPrChange>
          </w:rPr>
          <w:noBreakHyphen/>
        </w:r>
        <w:r w:rsidR="006463A1" w:rsidRPr="00E15CDD" w:rsidDel="00E15CDD">
          <w:rPr>
            <w:rPrChange w:id="3667" w:author="Stagair1" w:date="2018-05-08T16:40:00Z">
              <w:rPr>
                <w:lang w:val="nl-NL"/>
              </w:rPr>
            </w:rPrChange>
          </w:rPr>
          <w:fldChar w:fldCharType="begin"/>
        </w:r>
        <w:r w:rsidR="006463A1" w:rsidRPr="00E15CDD" w:rsidDel="00E15CDD">
          <w:rPr>
            <w:rPrChange w:id="3668" w:author="Stagair1" w:date="2018-05-08T16:40:00Z">
              <w:rPr>
                <w:lang w:val="nl-NL"/>
              </w:rPr>
            </w:rPrChange>
          </w:rPr>
          <w:delInstrText xml:space="preserve"> SEQ Figuur \* ARABIC \s 1 </w:delInstrText>
        </w:r>
        <w:r w:rsidR="006463A1" w:rsidRPr="00E15CDD" w:rsidDel="00E15CDD">
          <w:rPr>
            <w:rPrChange w:id="3669" w:author="Stagair1" w:date="2018-05-08T16:40:00Z">
              <w:rPr>
                <w:lang w:val="nl-NL"/>
              </w:rPr>
            </w:rPrChange>
          </w:rPr>
          <w:fldChar w:fldCharType="separate"/>
        </w:r>
        <w:r w:rsidR="006463A1" w:rsidRPr="00E15CDD" w:rsidDel="00E15CDD">
          <w:rPr>
            <w:rPrChange w:id="3670" w:author="Stagair1" w:date="2018-05-08T16:40:00Z">
              <w:rPr>
                <w:lang w:val="nl-NL"/>
              </w:rPr>
            </w:rPrChange>
          </w:rPr>
          <w:delText>3</w:delText>
        </w:r>
        <w:r w:rsidR="006463A1" w:rsidRPr="00E15CDD" w:rsidDel="00E15CDD">
          <w:rPr>
            <w:rPrChange w:id="3671" w:author="Stagair1" w:date="2018-05-08T16:40:00Z">
              <w:rPr>
                <w:lang w:val="nl-NL"/>
              </w:rPr>
            </w:rPrChange>
          </w:rPr>
          <w:fldChar w:fldCharType="end"/>
        </w:r>
      </w:del>
      <w:r w:rsidRPr="00E15CDD">
        <w:rPr>
          <w:rPrChange w:id="3672" w:author="Stagair1" w:date="2018-05-08T16:40:00Z">
            <w:rPr>
              <w:lang w:val="nl-NL"/>
            </w:rPr>
          </w:rPrChange>
        </w:rPr>
        <w:t>: Het importeren van een certificaat voor de CS-VS bij het bij het volgen van de NetScaler voor ShareFile setup.</w:t>
      </w:r>
      <w:bookmarkEnd w:id="3655"/>
    </w:p>
    <w:p w14:paraId="159D7198" w14:textId="77777777" w:rsidR="00324B09" w:rsidRPr="00E15CDD" w:rsidRDefault="00324B09" w:rsidP="00CA61B5">
      <w:pPr>
        <w:rPr>
          <w:rPrChange w:id="3673" w:author="Stagair1" w:date="2018-05-08T16:40:00Z">
            <w:rPr>
              <w:lang w:val="nl-NL"/>
            </w:rPr>
          </w:rPrChange>
        </w:rPr>
      </w:pPr>
    </w:p>
    <w:p w14:paraId="541BA464" w14:textId="77777777" w:rsidR="00CA61B5" w:rsidRPr="00E15CDD" w:rsidRDefault="00CA61B5" w:rsidP="00CA61B5">
      <w:pPr>
        <w:rPr>
          <w:rPrChange w:id="3674" w:author="Stagair1" w:date="2018-05-08T16:40:00Z">
            <w:rPr>
              <w:lang w:val="nl-NL"/>
            </w:rPr>
          </w:rPrChange>
        </w:rPr>
      </w:pPr>
      <w:r w:rsidRPr="00E15CDD">
        <w:rPr>
          <w:rPrChange w:id="3675" w:author="Stagair1" w:date="2018-05-08T16:40:00Z">
            <w:rPr>
              <w:lang w:val="nl-NL"/>
            </w:rPr>
          </w:rPrChange>
        </w:rPr>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E15CDD">
        <w:rPr>
          <w:rPrChange w:id="3676" w:author="Stagair1" w:date="2018-05-08T16:40:00Z">
            <w:rPr>
              <w:lang w:val="nl-NL"/>
            </w:rPr>
          </w:rPrChange>
        </w:rPr>
        <w:t xml:space="preserve">zijn, </w:t>
      </w:r>
      <w:r w:rsidRPr="00E15CDD">
        <w:rPr>
          <w:rPrChange w:id="3677" w:author="Stagair1" w:date="2018-05-08T16:40:00Z">
            <w:rPr>
              <w:lang w:val="nl-NL"/>
            </w:rPr>
          </w:rPrChange>
        </w:rPr>
        <w:t xml:space="preserve">of een </w:t>
      </w:r>
      <w:r w:rsidR="008C69D2" w:rsidRPr="00E15CDD">
        <w:rPr>
          <w:rPrChange w:id="3678" w:author="Stagair1" w:date="2018-05-08T16:40:00Z">
            <w:rPr>
              <w:lang w:val="nl-NL"/>
            </w:rPr>
          </w:rPrChange>
        </w:rPr>
        <w:t xml:space="preserve">certificaat dat </w:t>
      </w:r>
      <w:r w:rsidRPr="00E15CDD">
        <w:rPr>
          <w:rPrChange w:id="3679" w:author="Stagair1" w:date="2018-05-08T16:40:00Z">
            <w:rPr>
              <w:lang w:val="nl-NL"/>
            </w:rPr>
          </w:rPrChange>
        </w:rPr>
        <w:t xml:space="preserve">speciaal toegewijd </w:t>
      </w:r>
      <w:r w:rsidR="008C69D2" w:rsidRPr="00E15CDD">
        <w:rPr>
          <w:rPrChange w:id="3680" w:author="Stagair1" w:date="2018-05-08T16:40:00Z">
            <w:rPr>
              <w:lang w:val="nl-NL"/>
            </w:rPr>
          </w:rPrChange>
        </w:rPr>
        <w:t>is aan d</w:t>
      </w:r>
      <w:r w:rsidRPr="00E15CDD">
        <w:rPr>
          <w:rPrChange w:id="3681" w:author="Stagair1" w:date="2018-05-08T16:40:00Z">
            <w:rPr>
              <w:lang w:val="nl-NL"/>
            </w:rPr>
          </w:rPrChange>
        </w:rPr>
        <w:t>e NetScaler, zolang het maar gesigneerd is door een herkende certification authority (CA).</w:t>
      </w:r>
      <w:r w:rsidR="003F068D" w:rsidRPr="00E15CDD">
        <w:rPr>
          <w:rPrChange w:id="3682" w:author="Stagair1" w:date="2018-05-08T16:40:00Z">
            <w:rPr>
              <w:lang w:val="nl-NL"/>
            </w:rPr>
          </w:rPrChange>
        </w:rPr>
        <w:t xml:space="preserve"> Indien het importeren van dat certificaat beveiligd is met een wachtwoord, moet dat ook ingevuld worden zoals u kan zien in figuur 5-3 </w:t>
      </w:r>
      <w:r w:rsidR="003F068D" w:rsidRPr="00B0154C">
        <w:rPr>
          <w:strike/>
          <w:rPrChange w:id="3683" w:author="Evert-Jan Jacobs" w:date="2018-05-13T11:47:00Z">
            <w:rPr>
              <w:lang w:val="nl-NL"/>
            </w:rPr>
          </w:rPrChange>
        </w:rPr>
        <w:t>onderaan</w:t>
      </w:r>
      <w:r w:rsidR="003F068D" w:rsidRPr="00E15CDD">
        <w:rPr>
          <w:rPrChange w:id="3684" w:author="Stagair1" w:date="2018-05-08T16:40:00Z">
            <w:rPr>
              <w:lang w:val="nl-NL"/>
            </w:rPr>
          </w:rPrChange>
        </w:rPr>
        <w:t>.</w:t>
      </w:r>
    </w:p>
    <w:p w14:paraId="437E77CE" w14:textId="77777777" w:rsidR="00CA61B5" w:rsidRPr="00E15CDD" w:rsidRDefault="00CA61B5" w:rsidP="00CA61B5">
      <w:pPr>
        <w:rPr>
          <w:rPrChange w:id="3685" w:author="Stagair1" w:date="2018-05-08T16:40:00Z">
            <w:rPr>
              <w:lang w:val="nl-NL"/>
            </w:rPr>
          </w:rPrChange>
        </w:rPr>
      </w:pPr>
    </w:p>
    <w:p w14:paraId="65C6EDC1" w14:textId="77777777" w:rsidR="00CA61B5" w:rsidRPr="00E15CDD" w:rsidRDefault="00CA61B5" w:rsidP="002C24C5">
      <w:pPr>
        <w:pStyle w:val="Kop4"/>
        <w:rPr>
          <w:rPrChange w:id="3686" w:author="Stagair1" w:date="2018-05-08T16:40:00Z">
            <w:rPr>
              <w:lang w:val="nl-NL"/>
            </w:rPr>
          </w:rPrChange>
        </w:rPr>
      </w:pPr>
      <w:bookmarkStart w:id="3687" w:name="_Ref512430509"/>
      <w:bookmarkStart w:id="3688" w:name="_Toc512841446"/>
      <w:r w:rsidRPr="00E15CDD">
        <w:rPr>
          <w:rPrChange w:id="3689" w:author="Stagair1" w:date="2018-05-08T16:40:00Z">
            <w:rPr>
              <w:lang w:val="nl-NL"/>
            </w:rPr>
          </w:rPrChange>
        </w:rPr>
        <w:t>StorageZone (SZ) en Load balancing virtuele server (LB-VS)</w:t>
      </w:r>
      <w:bookmarkEnd w:id="3687"/>
      <w:bookmarkEnd w:id="3688"/>
    </w:p>
    <w:p w14:paraId="1B9BEFBD" w14:textId="77777777" w:rsidR="00CA61B5" w:rsidRPr="00E15CDD" w:rsidRDefault="00CA61B5" w:rsidP="00CA61B5">
      <w:pPr>
        <w:rPr>
          <w:rPrChange w:id="3690" w:author="Stagair1" w:date="2018-05-08T16:40:00Z">
            <w:rPr>
              <w:lang w:val="nl-NL"/>
            </w:rPr>
          </w:rPrChange>
        </w:rPr>
      </w:pPr>
      <w:r w:rsidRPr="00E15CDD">
        <w:rPr>
          <w:rPrChange w:id="3691" w:author="Stagair1" w:date="2018-05-08T16:40:00Z">
            <w:rPr>
              <w:lang w:val="nl-NL"/>
            </w:rPr>
          </w:rPrChange>
        </w:rPr>
        <w:t>In de volgende stap wordt de LB-VS aangemaakt, voor elke SZ-C die toegevoegd wordt aan de opstelling zal de NetScaler automatisch een load balancing service configureren. Ook wanneer slechts één SZ-C opgezet wordt zal de content switching server standaard zijn verkeer doorsturen naar een tussenliggende LB-VS.</w:t>
      </w:r>
    </w:p>
    <w:p w14:paraId="4848EB58" w14:textId="77777777" w:rsidR="00324B09" w:rsidRPr="00E15CDD" w:rsidRDefault="00324B09" w:rsidP="00CA61B5">
      <w:pPr>
        <w:rPr>
          <w:rPrChange w:id="3692" w:author="Stagair1" w:date="2018-05-08T16:40:00Z">
            <w:rPr>
              <w:lang w:val="nl-NL"/>
            </w:rPr>
          </w:rPrChange>
        </w:rPr>
      </w:pPr>
    </w:p>
    <w:p w14:paraId="307965F6" w14:textId="77777777" w:rsidR="00324B09" w:rsidRPr="00E15CDD" w:rsidRDefault="00324B09" w:rsidP="00CA61B5">
      <w:pPr>
        <w:rPr>
          <w:rPrChange w:id="3693" w:author="Stagair1" w:date="2018-05-08T16:40:00Z">
            <w:rPr>
              <w:lang w:val="nl-NL"/>
            </w:rPr>
          </w:rPrChange>
        </w:rPr>
      </w:pPr>
    </w:p>
    <w:p w14:paraId="3C4963C9" w14:textId="77777777" w:rsidR="00324B09" w:rsidRPr="00E15CDD" w:rsidRDefault="00324B09" w:rsidP="00CA61B5">
      <w:pPr>
        <w:rPr>
          <w:rPrChange w:id="3694" w:author="Stagair1" w:date="2018-05-08T16:40:00Z">
            <w:rPr>
              <w:lang w:val="nl-NL"/>
            </w:rPr>
          </w:rPrChange>
        </w:rPr>
      </w:pPr>
    </w:p>
    <w:p w14:paraId="6685F28E" w14:textId="77777777" w:rsidR="00324B09" w:rsidRPr="00E15CDD" w:rsidRDefault="00324B09" w:rsidP="00CA61B5">
      <w:pPr>
        <w:rPr>
          <w:rPrChange w:id="3695" w:author="Stagair1" w:date="2018-05-08T16:40:00Z">
            <w:rPr>
              <w:lang w:val="nl-NL"/>
            </w:rPr>
          </w:rPrChange>
        </w:rPr>
      </w:pPr>
    </w:p>
    <w:p w14:paraId="3BB717F0" w14:textId="77777777" w:rsidR="00324B09" w:rsidRPr="00E15CDD" w:rsidRDefault="00324B09" w:rsidP="00CA61B5">
      <w:pPr>
        <w:rPr>
          <w:rPrChange w:id="3696" w:author="Stagair1" w:date="2018-05-08T16:40:00Z">
            <w:rPr>
              <w:lang w:val="nl-NL"/>
            </w:rPr>
          </w:rPrChange>
        </w:rPr>
      </w:pPr>
    </w:p>
    <w:p w14:paraId="7A1E30AB" w14:textId="77777777" w:rsidR="00324B09" w:rsidRPr="00E15CDD" w:rsidRDefault="00324B09" w:rsidP="00CA61B5">
      <w:pPr>
        <w:rPr>
          <w:rPrChange w:id="3697" w:author="Stagair1" w:date="2018-05-08T16:40:00Z">
            <w:rPr>
              <w:lang w:val="nl-NL"/>
            </w:rPr>
          </w:rPrChange>
        </w:rPr>
      </w:pPr>
      <w:r w:rsidRPr="0056094B">
        <w:rPr>
          <w:noProof/>
          <w:lang w:eastAsia="nl-BE"/>
        </w:rPr>
        <w:drawing>
          <wp:anchor distT="0" distB="0" distL="114300" distR="114300" simplePos="0" relativeHeight="251708416" behindDoc="0" locked="0" layoutInCell="1" allowOverlap="1" wp14:anchorId="2A431A66" wp14:editId="6B58908C">
            <wp:simplePos x="0" y="0"/>
            <wp:positionH relativeFrom="column">
              <wp:posOffset>0</wp:posOffset>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33E1232" w14:textId="77777777" w:rsidR="00324B09" w:rsidRPr="00E15CDD" w:rsidRDefault="00324B09" w:rsidP="00324B09">
      <w:pPr>
        <w:pStyle w:val="Bijschrift"/>
        <w:rPr>
          <w:rPrChange w:id="3698" w:author="Stagair1" w:date="2018-05-08T16:40:00Z">
            <w:rPr>
              <w:lang w:val="nl-NL"/>
            </w:rPr>
          </w:rPrChange>
        </w:rPr>
      </w:pPr>
      <w:bookmarkStart w:id="3699" w:name="_Toc512457925"/>
      <w:r w:rsidRPr="00E15CDD">
        <w:rPr>
          <w:rPrChange w:id="3700" w:author="Stagair1" w:date="2018-05-08T16:40:00Z">
            <w:rPr>
              <w:lang w:val="nl-NL"/>
            </w:rPr>
          </w:rPrChange>
        </w:rPr>
        <w:t xml:space="preserve">Figuur </w:t>
      </w:r>
      <w:ins w:id="3701" w:author="Stagair1" w:date="2018-05-08T17:40:00Z">
        <w:r w:rsidR="00060962">
          <w:fldChar w:fldCharType="begin"/>
        </w:r>
        <w:r w:rsidR="00060962">
          <w:instrText xml:space="preserve"> STYLEREF 1 \s </w:instrText>
        </w:r>
      </w:ins>
      <w:r w:rsidR="00060962">
        <w:fldChar w:fldCharType="separate"/>
      </w:r>
      <w:r w:rsidR="00060962">
        <w:rPr>
          <w:noProof/>
        </w:rPr>
        <w:t>5</w:t>
      </w:r>
      <w:ins w:id="370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03" w:author="Stagair1" w:date="2018-05-08T17:40:00Z">
        <w:r w:rsidR="00060962">
          <w:rPr>
            <w:noProof/>
          </w:rPr>
          <w:t>4</w:t>
        </w:r>
        <w:r w:rsidR="00060962">
          <w:fldChar w:fldCharType="end"/>
        </w:r>
      </w:ins>
      <w:del w:id="3704" w:author="Stagair1" w:date="2018-05-08T16:39:00Z">
        <w:r w:rsidR="006463A1" w:rsidRPr="00E15CDD" w:rsidDel="00E15CDD">
          <w:rPr>
            <w:rPrChange w:id="3705" w:author="Stagair1" w:date="2018-05-08T16:40:00Z">
              <w:rPr>
                <w:lang w:val="nl-NL"/>
              </w:rPr>
            </w:rPrChange>
          </w:rPr>
          <w:fldChar w:fldCharType="begin"/>
        </w:r>
        <w:r w:rsidR="006463A1" w:rsidRPr="00E15CDD" w:rsidDel="00E15CDD">
          <w:rPr>
            <w:rPrChange w:id="3706" w:author="Stagair1" w:date="2018-05-08T16:40:00Z">
              <w:rPr>
                <w:lang w:val="nl-NL"/>
              </w:rPr>
            </w:rPrChange>
          </w:rPr>
          <w:delInstrText xml:space="preserve"> STYLEREF 1 \s </w:delInstrText>
        </w:r>
        <w:r w:rsidR="006463A1" w:rsidRPr="00E15CDD" w:rsidDel="00E15CDD">
          <w:rPr>
            <w:rPrChange w:id="3707" w:author="Stagair1" w:date="2018-05-08T16:40:00Z">
              <w:rPr>
                <w:lang w:val="nl-NL"/>
              </w:rPr>
            </w:rPrChange>
          </w:rPr>
          <w:fldChar w:fldCharType="separate"/>
        </w:r>
        <w:r w:rsidR="006463A1" w:rsidRPr="00E15CDD" w:rsidDel="00E15CDD">
          <w:rPr>
            <w:rPrChange w:id="3708" w:author="Stagair1" w:date="2018-05-08T16:40:00Z">
              <w:rPr>
                <w:lang w:val="nl-NL"/>
              </w:rPr>
            </w:rPrChange>
          </w:rPr>
          <w:delText>5</w:delText>
        </w:r>
        <w:r w:rsidR="006463A1" w:rsidRPr="00E15CDD" w:rsidDel="00E15CDD">
          <w:rPr>
            <w:rPrChange w:id="3709" w:author="Stagair1" w:date="2018-05-08T16:40:00Z">
              <w:rPr>
                <w:lang w:val="nl-NL"/>
              </w:rPr>
            </w:rPrChange>
          </w:rPr>
          <w:fldChar w:fldCharType="end"/>
        </w:r>
        <w:r w:rsidR="006463A1" w:rsidRPr="00E15CDD" w:rsidDel="00E15CDD">
          <w:rPr>
            <w:rPrChange w:id="3710" w:author="Stagair1" w:date="2018-05-08T16:40:00Z">
              <w:rPr>
                <w:lang w:val="nl-NL"/>
              </w:rPr>
            </w:rPrChange>
          </w:rPr>
          <w:noBreakHyphen/>
        </w:r>
        <w:r w:rsidR="006463A1" w:rsidRPr="00E15CDD" w:rsidDel="00E15CDD">
          <w:rPr>
            <w:rPrChange w:id="3711" w:author="Stagair1" w:date="2018-05-08T16:40:00Z">
              <w:rPr>
                <w:lang w:val="nl-NL"/>
              </w:rPr>
            </w:rPrChange>
          </w:rPr>
          <w:fldChar w:fldCharType="begin"/>
        </w:r>
        <w:r w:rsidR="006463A1" w:rsidRPr="00E15CDD" w:rsidDel="00E15CDD">
          <w:rPr>
            <w:rPrChange w:id="3712" w:author="Stagair1" w:date="2018-05-08T16:40:00Z">
              <w:rPr>
                <w:lang w:val="nl-NL"/>
              </w:rPr>
            </w:rPrChange>
          </w:rPr>
          <w:delInstrText xml:space="preserve"> SEQ Figuur \* ARABIC \s 1 </w:delInstrText>
        </w:r>
        <w:r w:rsidR="006463A1" w:rsidRPr="00E15CDD" w:rsidDel="00E15CDD">
          <w:rPr>
            <w:rPrChange w:id="3713" w:author="Stagair1" w:date="2018-05-08T16:40:00Z">
              <w:rPr>
                <w:lang w:val="nl-NL"/>
              </w:rPr>
            </w:rPrChange>
          </w:rPr>
          <w:fldChar w:fldCharType="separate"/>
        </w:r>
        <w:r w:rsidR="006463A1" w:rsidRPr="00E15CDD" w:rsidDel="00E15CDD">
          <w:rPr>
            <w:rPrChange w:id="3714" w:author="Stagair1" w:date="2018-05-08T16:40:00Z">
              <w:rPr>
                <w:lang w:val="nl-NL"/>
              </w:rPr>
            </w:rPrChange>
          </w:rPr>
          <w:delText>4</w:delText>
        </w:r>
        <w:r w:rsidR="006463A1" w:rsidRPr="00E15CDD" w:rsidDel="00E15CDD">
          <w:rPr>
            <w:rPrChange w:id="3715" w:author="Stagair1" w:date="2018-05-08T16:40:00Z">
              <w:rPr>
                <w:lang w:val="nl-NL"/>
              </w:rPr>
            </w:rPrChange>
          </w:rPr>
          <w:fldChar w:fldCharType="end"/>
        </w:r>
      </w:del>
      <w:r w:rsidRPr="00E15CDD">
        <w:rPr>
          <w:rPrChange w:id="3716" w:author="Stagair1" w:date="2018-05-08T16:40:00Z">
            <w:rPr>
              <w:lang w:val="nl-NL"/>
            </w:rPr>
          </w:rPrChange>
        </w:rPr>
        <w:t>: De configuratie van de SZ-C.</w:t>
      </w:r>
      <w:bookmarkEnd w:id="3699"/>
    </w:p>
    <w:p w14:paraId="2F4CEE98" w14:textId="77777777" w:rsidR="00324B09" w:rsidRPr="00E15CDD" w:rsidRDefault="00324B09" w:rsidP="00CA61B5">
      <w:pPr>
        <w:rPr>
          <w:rPrChange w:id="3717" w:author="Stagair1" w:date="2018-05-08T16:40:00Z">
            <w:rPr>
              <w:lang w:val="nl-NL"/>
            </w:rPr>
          </w:rPrChange>
        </w:rPr>
      </w:pPr>
    </w:p>
    <w:p w14:paraId="3569FC62" w14:textId="77777777" w:rsidR="00CA61B5" w:rsidRPr="00E15CDD" w:rsidRDefault="00CA61B5" w:rsidP="00CA61B5">
      <w:pPr>
        <w:rPr>
          <w:rPrChange w:id="3718" w:author="Stagair1" w:date="2018-05-08T16:40:00Z">
            <w:rPr>
              <w:lang w:val="nl-NL"/>
            </w:rPr>
          </w:rPrChange>
        </w:rPr>
      </w:pPr>
      <w:r w:rsidRPr="00E15CDD">
        <w:rPr>
          <w:rPrChange w:id="3719" w:author="Stagair1" w:date="2018-05-08T16:40:00Z">
            <w:rPr>
              <w:lang w:val="nl-NL"/>
            </w:rPr>
          </w:rPrChange>
        </w:rPr>
        <w:t>Eerst en vooral moet het intern IP-adres van de lokale</w:t>
      </w:r>
      <w:r w:rsidR="00031290" w:rsidRPr="00E15CDD">
        <w:rPr>
          <w:rPrChange w:id="3720" w:author="Stagair1" w:date="2018-05-08T16:40:00Z">
            <w:rPr>
              <w:lang w:val="nl-NL"/>
            </w:rPr>
          </w:rPrChange>
        </w:rPr>
        <w:t xml:space="preserve"> SZ-C (</w:t>
      </w:r>
      <w:commentRangeStart w:id="3721"/>
      <w:r w:rsidR="00031290" w:rsidRPr="00E15CDD">
        <w:rPr>
          <w:rPrChange w:id="3722" w:author="Stagair1" w:date="2018-05-08T16:40:00Z">
            <w:rPr>
              <w:lang w:val="nl-NL"/>
            </w:rPr>
          </w:rPrChange>
        </w:rPr>
        <w:t>of indien deze ontdubbeld</w:t>
      </w:r>
      <w:r w:rsidRPr="00E15CDD">
        <w:rPr>
          <w:rPrChange w:id="3723" w:author="Stagair1" w:date="2018-05-08T16:40:00Z">
            <w:rPr>
              <w:lang w:val="nl-NL"/>
            </w:rPr>
          </w:rPrChange>
        </w:rPr>
        <w:t xml:space="preserve"> zijn</w:t>
      </w:r>
      <w:r w:rsidR="00031290" w:rsidRPr="00E15CDD">
        <w:rPr>
          <w:rPrChange w:id="3724" w:author="Stagair1" w:date="2018-05-08T16:40:00Z">
            <w:rPr>
              <w:lang w:val="nl-NL"/>
            </w:rPr>
          </w:rPrChange>
        </w:rPr>
        <w:t xml:space="preserve"> van de</w:t>
      </w:r>
      <w:r w:rsidRPr="00E15CDD">
        <w:rPr>
          <w:rPrChange w:id="3725" w:author="Stagair1" w:date="2018-05-08T16:40:00Z">
            <w:rPr>
              <w:lang w:val="nl-NL"/>
            </w:rPr>
          </w:rPrChange>
        </w:rPr>
        <w:t xml:space="preserve"> Controllers</w:t>
      </w:r>
      <w:commentRangeEnd w:id="3721"/>
      <w:r w:rsidR="00B0154C">
        <w:rPr>
          <w:rStyle w:val="Verwijzingopmerking"/>
        </w:rPr>
        <w:commentReference w:id="3721"/>
      </w:r>
      <w:r w:rsidRPr="00E15CDD">
        <w:rPr>
          <w:rPrChange w:id="3726" w:author="Stagair1" w:date="2018-05-08T16:40:00Z">
            <w:rPr>
              <w:lang w:val="nl-NL"/>
            </w:rPr>
          </w:rPrChange>
        </w:rPr>
        <w:t>) voorzien worden.</w:t>
      </w:r>
    </w:p>
    <w:p w14:paraId="3E041A29" w14:textId="77777777" w:rsidR="00CA61B5" w:rsidRPr="00E15CDD" w:rsidRDefault="00CA61B5" w:rsidP="00CA61B5">
      <w:pPr>
        <w:rPr>
          <w:rPrChange w:id="3727" w:author="Stagair1" w:date="2018-05-08T16:40:00Z">
            <w:rPr>
              <w:lang w:val="nl-NL"/>
            </w:rPr>
          </w:rPrChange>
        </w:rPr>
      </w:pPr>
      <w:r w:rsidRPr="00E15CDD">
        <w:rPr>
          <w:rPrChange w:id="3728" w:author="Stagair1" w:date="2018-05-08T16:40:00Z">
            <w:rPr>
              <w:lang w:val="nl-NL"/>
            </w:rPr>
          </w:rPrChange>
        </w:rPr>
        <w:t xml:space="preserve">Dan krijgt men de keuze om de communicatie met die Controller over HTTP of HTTPS te laten verlopen. Indien de </w:t>
      </w:r>
      <w:commentRangeStart w:id="3729"/>
      <w:r w:rsidRPr="00E15CDD">
        <w:rPr>
          <w:rPrChange w:id="3730" w:author="Stagair1" w:date="2018-05-08T16:40:00Z">
            <w:rPr>
              <w:lang w:val="nl-NL"/>
            </w:rPr>
          </w:rPrChange>
        </w:rPr>
        <w:t xml:space="preserve">beste </w:t>
      </w:r>
      <w:commentRangeEnd w:id="3729"/>
      <w:r w:rsidR="001D3E7C">
        <w:rPr>
          <w:rStyle w:val="Verwijzingopmerking"/>
        </w:rPr>
        <w:commentReference w:id="3729"/>
      </w:r>
      <w:r w:rsidRPr="00E15CDD">
        <w:rPr>
          <w:rPrChange w:id="3731" w:author="Stagair1" w:date="2018-05-08T16:40:00Z">
            <w:rPr>
              <w:lang w:val="nl-NL"/>
            </w:rPr>
          </w:rPrChange>
        </w:rPr>
        <w:t xml:space="preserve">werkmethode gevolgd wordt, gebruikt men hier ook een certificaat om HTTPS-verbindingen mogelijk te maken. Het gebruik van HTTPS is hier </w:t>
      </w:r>
      <w:r w:rsidRPr="0091474C">
        <w:rPr>
          <w:strike/>
          <w:rPrChange w:id="3732" w:author="Evert-Jan Jacobs" w:date="2018-05-13T11:52:00Z">
            <w:rPr>
              <w:lang w:val="nl-NL"/>
            </w:rPr>
          </w:rPrChange>
        </w:rPr>
        <w:t>echter</w:t>
      </w:r>
      <w:r w:rsidRPr="00E15CDD">
        <w:rPr>
          <w:rPrChange w:id="3733" w:author="Stagair1" w:date="2018-05-08T16:40:00Z">
            <w:rPr>
              <w:lang w:val="nl-NL"/>
            </w:rPr>
          </w:rPrChange>
        </w:rPr>
        <w:t xml:space="preserve"> minder belangrijk omdat dit verkeer volledig intern verloopt. I</w:t>
      </w:r>
      <w:r w:rsidR="00031290" w:rsidRPr="00E15CDD">
        <w:rPr>
          <w:rPrChange w:id="3734" w:author="Stagair1" w:date="2018-05-08T16:40:00Z">
            <w:rPr>
              <w:lang w:val="nl-NL"/>
            </w:rPr>
          </w:rPrChange>
        </w:rPr>
        <w:t>n deze opstelling wordt gebruik</w:t>
      </w:r>
      <w:r w:rsidRPr="00E15CDD">
        <w:rPr>
          <w:rPrChange w:id="3735" w:author="Stagair1" w:date="2018-05-08T16:40:00Z">
            <w:rPr>
              <w:lang w:val="nl-NL"/>
            </w:rPr>
          </w:rPrChange>
        </w:rPr>
        <w:t xml:space="preserve"> gemaakt van een wildcard certificaat. Dit certificaat zal op de Controller geïnstalleerd moeten worden, aangezien de NetScaler een beveiligde verbinding zal aanvragen bij de Controller en niet omgekeerd. </w:t>
      </w:r>
      <w:r w:rsidR="008C69D2" w:rsidRPr="00E15CDD">
        <w:rPr>
          <w:rPrChange w:id="3736" w:author="Stagair1" w:date="2018-05-08T16:40:00Z">
            <w:rPr>
              <w:lang w:val="nl-NL"/>
            </w:rPr>
          </w:rPrChange>
        </w:rPr>
        <w:t xml:space="preserve">Hoe men dit certificaat moet installeren kan teruggevonden worden in hoofdstuk </w:t>
      </w:r>
      <w:r w:rsidR="008C69D2" w:rsidRPr="00E15CDD">
        <w:rPr>
          <w:rPrChange w:id="3737" w:author="Stagair1" w:date="2018-05-08T16:40:00Z">
            <w:rPr>
              <w:lang w:val="nl-NL"/>
            </w:rPr>
          </w:rPrChange>
        </w:rPr>
        <w:fldChar w:fldCharType="begin"/>
      </w:r>
      <w:r w:rsidR="008C69D2" w:rsidRPr="00E15CDD">
        <w:rPr>
          <w:rPrChange w:id="3738" w:author="Stagair1" w:date="2018-05-08T16:40:00Z">
            <w:rPr>
              <w:lang w:val="nl-NL"/>
            </w:rPr>
          </w:rPrChange>
        </w:rPr>
        <w:instrText xml:space="preserve"> REF _Ref512425531 \r \h </w:instrText>
      </w:r>
      <w:r w:rsidR="008C69D2" w:rsidRPr="00E15CDD">
        <w:rPr>
          <w:rPrChange w:id="3739" w:author="Stagair1" w:date="2018-05-08T16:40:00Z">
            <w:rPr/>
          </w:rPrChange>
        </w:rPr>
      </w:r>
      <w:r w:rsidR="008C69D2" w:rsidRPr="00E15CDD">
        <w:rPr>
          <w:rPrChange w:id="3740" w:author="Stagair1" w:date="2018-05-08T16:40:00Z">
            <w:rPr>
              <w:lang w:val="nl-NL"/>
            </w:rPr>
          </w:rPrChange>
        </w:rPr>
        <w:fldChar w:fldCharType="separate"/>
      </w:r>
      <w:r w:rsidR="008C69D2" w:rsidRPr="00E15CDD">
        <w:rPr>
          <w:rPrChange w:id="3741" w:author="Stagair1" w:date="2018-05-08T16:40:00Z">
            <w:rPr>
              <w:lang w:val="nl-NL"/>
            </w:rPr>
          </w:rPrChange>
        </w:rPr>
        <w:t>5.4.2</w:t>
      </w:r>
      <w:r w:rsidR="008C69D2" w:rsidRPr="00E15CDD">
        <w:rPr>
          <w:rPrChange w:id="3742" w:author="Stagair1" w:date="2018-05-08T16:40:00Z">
            <w:rPr>
              <w:lang w:val="nl-NL"/>
            </w:rPr>
          </w:rPrChange>
        </w:rPr>
        <w:fldChar w:fldCharType="end"/>
      </w:r>
      <w:r w:rsidRPr="00E15CDD">
        <w:rPr>
          <w:rPrChange w:id="3743" w:author="Stagair1" w:date="2018-05-08T16:40:00Z">
            <w:rPr>
              <w:lang w:val="nl-NL"/>
            </w:rPr>
          </w:rPrChange>
        </w:rPr>
        <w:t xml:space="preserve"> over de </w:t>
      </w:r>
      <w:r w:rsidR="008C69D2" w:rsidRPr="00E15CDD">
        <w:rPr>
          <w:rPrChange w:id="3744" w:author="Stagair1" w:date="2018-05-08T16:40:00Z">
            <w:rPr>
              <w:lang w:val="nl-NL"/>
            </w:rPr>
          </w:rPrChange>
        </w:rPr>
        <w:t>SZ configuratie</w:t>
      </w:r>
      <w:r w:rsidRPr="00E15CDD">
        <w:rPr>
          <w:rPrChange w:id="3745" w:author="Stagair1" w:date="2018-05-08T16:40:00Z">
            <w:rPr>
              <w:lang w:val="nl-NL"/>
            </w:rPr>
          </w:rPrChange>
        </w:rPr>
        <w:t>. Aangezien dit certificaat enkel nodig is om intern verkeer te beveiligen kan hier ook een zelf gesigneerd certificaat gebruikt worden.</w:t>
      </w:r>
    </w:p>
    <w:p w14:paraId="3E6C7993" w14:textId="77777777" w:rsidR="00CA61B5" w:rsidRPr="00E15CDD" w:rsidRDefault="00CA61B5" w:rsidP="00CA61B5">
      <w:pPr>
        <w:rPr>
          <w:rPrChange w:id="3746" w:author="Stagair1" w:date="2018-05-08T16:40:00Z">
            <w:rPr>
              <w:lang w:val="nl-NL"/>
            </w:rPr>
          </w:rPrChange>
        </w:rPr>
      </w:pPr>
    </w:p>
    <w:p w14:paraId="6280DEB5" w14:textId="77777777" w:rsidR="00CA61B5" w:rsidRPr="00E15CDD" w:rsidRDefault="00CA61B5" w:rsidP="002C24C5">
      <w:pPr>
        <w:pStyle w:val="Kop4"/>
        <w:rPr>
          <w:rPrChange w:id="3747" w:author="Stagair1" w:date="2018-05-08T16:40:00Z">
            <w:rPr>
              <w:lang w:val="nl-NL"/>
            </w:rPr>
          </w:rPrChange>
        </w:rPr>
      </w:pPr>
      <w:bookmarkStart w:id="3748" w:name="_Toc512841447"/>
      <w:r w:rsidRPr="00E15CDD">
        <w:rPr>
          <w:rPrChange w:id="3749" w:author="Stagair1" w:date="2018-05-08T16:40:00Z">
            <w:rPr>
              <w:lang w:val="nl-NL"/>
            </w:rPr>
          </w:rPrChange>
        </w:rPr>
        <w:t>Load balancing service</w:t>
      </w:r>
      <w:bookmarkEnd w:id="3748"/>
    </w:p>
    <w:p w14:paraId="04ECAB96" w14:textId="77777777" w:rsidR="00CA61B5" w:rsidRPr="00E15CDD" w:rsidRDefault="00CA61B5" w:rsidP="00CA61B5">
      <w:pPr>
        <w:rPr>
          <w:rPrChange w:id="3750" w:author="Stagair1" w:date="2018-05-08T16:40:00Z">
            <w:rPr>
              <w:lang w:val="nl-NL"/>
            </w:rPr>
          </w:rPrChange>
        </w:rPr>
      </w:pPr>
      <w:r w:rsidRPr="00E15CDD">
        <w:rPr>
          <w:rPrChange w:id="3751" w:author="Stagair1" w:date="2018-05-08T16:40:00Z">
            <w:rPr>
              <w:lang w:val="nl-NL"/>
            </w:rPr>
          </w:rPrChange>
        </w:rPr>
        <w:t>Een load balancing server is voorzien van minstens één load balancing service. De “NetScaler voor ShareFile setup” koppelt zo een service automatisch. De service wordt voorzien van een IP-adres</w:t>
      </w:r>
      <w:r w:rsidR="00AD0F07" w:rsidRPr="00E15CDD">
        <w:rPr>
          <w:rPrChange w:id="3752" w:author="Stagair1" w:date="2018-05-08T16:40:00Z">
            <w:rPr>
              <w:lang w:val="nl-NL"/>
            </w:rPr>
          </w:rPrChange>
        </w:rPr>
        <w:t>, zo weet de LB-VS waar hij het ontvangen verkeer naartoe moet sturen</w:t>
      </w:r>
      <w:r w:rsidRPr="00E15CDD">
        <w:rPr>
          <w:rPrChange w:id="3753" w:author="Stagair1" w:date="2018-05-08T16:40:00Z">
            <w:rPr>
              <w:lang w:val="nl-NL"/>
            </w:rPr>
          </w:rPrChange>
        </w:rPr>
        <w:t xml:space="preserve">. In de NetScaler voor ShareFile setup zal elke load balancing service het IP-adres van een lokale </w:t>
      </w:r>
      <w:r w:rsidR="008C69D2" w:rsidRPr="00E15CDD">
        <w:rPr>
          <w:rPrChange w:id="3754" w:author="Stagair1" w:date="2018-05-08T16:40:00Z">
            <w:rPr>
              <w:lang w:val="nl-NL"/>
            </w:rPr>
          </w:rPrChange>
        </w:rPr>
        <w:t>SZ-C</w:t>
      </w:r>
      <w:r w:rsidRPr="00E15CDD">
        <w:rPr>
          <w:rPrChange w:id="3755" w:author="Stagair1" w:date="2018-05-08T16:40:00Z">
            <w:rPr>
              <w:lang w:val="nl-NL"/>
            </w:rPr>
          </w:rPrChange>
        </w:rPr>
        <w:t xml:space="preserve"> toegewezen krijgen.</w:t>
      </w:r>
    </w:p>
    <w:p w14:paraId="067F4734" w14:textId="77777777" w:rsidR="00CA61B5" w:rsidRPr="00E15CDD" w:rsidRDefault="00CA61B5" w:rsidP="00CA61B5">
      <w:pPr>
        <w:rPr>
          <w:rPrChange w:id="3756" w:author="Stagair1" w:date="2018-05-08T16:40:00Z">
            <w:rPr>
              <w:lang w:val="nl-NL"/>
            </w:rPr>
          </w:rPrChange>
        </w:rPr>
      </w:pPr>
    </w:p>
    <w:p w14:paraId="5BDB41B9" w14:textId="77777777" w:rsidR="00CA61B5" w:rsidRPr="00E15CDD" w:rsidRDefault="00CA61B5" w:rsidP="002C24C5">
      <w:pPr>
        <w:pStyle w:val="Kop4"/>
        <w:rPr>
          <w:rPrChange w:id="3757" w:author="Stagair1" w:date="2018-05-08T16:40:00Z">
            <w:rPr>
              <w:lang w:val="nl-NL"/>
            </w:rPr>
          </w:rPrChange>
        </w:rPr>
      </w:pPr>
      <w:bookmarkStart w:id="3758" w:name="_Ref512430219"/>
      <w:bookmarkStart w:id="3759" w:name="_Toc512841448"/>
      <w:r w:rsidRPr="00E15CDD">
        <w:rPr>
          <w:rPrChange w:id="3760" w:author="Stagair1" w:date="2018-05-08T16:40:00Z">
            <w:rPr>
              <w:lang w:val="nl-NL"/>
            </w:rPr>
          </w:rPrChange>
        </w:rPr>
        <w:t>AAA virtuele server (AAA-VS) en LDAP-service</w:t>
      </w:r>
      <w:bookmarkEnd w:id="3758"/>
      <w:bookmarkEnd w:id="3759"/>
    </w:p>
    <w:p w14:paraId="05753A04" w14:textId="77777777" w:rsidR="00CA61B5" w:rsidRPr="00E15CDD" w:rsidRDefault="00CA61B5" w:rsidP="00CA61B5">
      <w:pPr>
        <w:rPr>
          <w:rPrChange w:id="3761" w:author="Stagair1" w:date="2018-05-08T16:40:00Z">
            <w:rPr>
              <w:lang w:val="nl-NL"/>
            </w:rPr>
          </w:rPrChange>
        </w:rPr>
      </w:pPr>
      <w:r w:rsidRPr="00E15CDD">
        <w:rPr>
          <w:rPrChange w:id="3762" w:author="Stagair1" w:date="2018-05-08T16:40:00Z">
            <w:rPr>
              <w:lang w:val="nl-NL"/>
            </w:rPr>
          </w:rPrChange>
        </w:rPr>
        <w:t>In de laatste stap van de setup wordt de authenticatie geconfigureerd. Standaard zal hier gevraagd worden achter de AD-gegevens van de opstelling. Eerst en vooral wordt er gevraagd achter een IP-adres voor het opzetten van de AAA-VS, dit is de server die (zoals de naam reeds meedeelt) de authenticatie, autorisatie en accounting regelt, in hoofdstuk</w:t>
      </w:r>
      <w:r w:rsidR="00D2476D" w:rsidRPr="00E15CDD">
        <w:rPr>
          <w:rPrChange w:id="3763" w:author="Stagair1" w:date="2018-05-08T16:40:00Z">
            <w:rPr>
              <w:lang w:val="nl-NL"/>
            </w:rPr>
          </w:rPrChange>
        </w:rPr>
        <w:t xml:space="preserve"> </w:t>
      </w:r>
      <w:r w:rsidR="00D2476D" w:rsidRPr="00E15CDD">
        <w:rPr>
          <w:rPrChange w:id="3764" w:author="Stagair1" w:date="2018-05-08T16:40:00Z">
            <w:rPr>
              <w:lang w:val="nl-NL"/>
            </w:rPr>
          </w:rPrChange>
        </w:rPr>
        <w:fldChar w:fldCharType="begin"/>
      </w:r>
      <w:r w:rsidR="00D2476D" w:rsidRPr="00E15CDD">
        <w:rPr>
          <w:rPrChange w:id="3765" w:author="Stagair1" w:date="2018-05-08T16:40:00Z">
            <w:rPr>
              <w:lang w:val="nl-NL"/>
            </w:rPr>
          </w:rPrChange>
        </w:rPr>
        <w:instrText xml:space="preserve"> REF _Ref509828818 \r \h </w:instrText>
      </w:r>
      <w:r w:rsidR="00D2476D" w:rsidRPr="00E15CDD">
        <w:rPr>
          <w:rPrChange w:id="3766" w:author="Stagair1" w:date="2018-05-08T16:40:00Z">
            <w:rPr/>
          </w:rPrChange>
        </w:rPr>
      </w:r>
      <w:r w:rsidR="00D2476D" w:rsidRPr="00E15CDD">
        <w:rPr>
          <w:rPrChange w:id="3767" w:author="Stagair1" w:date="2018-05-08T16:40:00Z">
            <w:rPr>
              <w:lang w:val="nl-NL"/>
            </w:rPr>
          </w:rPrChange>
        </w:rPr>
        <w:fldChar w:fldCharType="separate"/>
      </w:r>
      <w:r w:rsidR="00D2476D" w:rsidRPr="00E15CDD">
        <w:rPr>
          <w:rPrChange w:id="3768" w:author="Stagair1" w:date="2018-05-08T16:40:00Z">
            <w:rPr>
              <w:lang w:val="nl-NL"/>
            </w:rPr>
          </w:rPrChange>
        </w:rPr>
        <w:t>4.2.6.3</w:t>
      </w:r>
      <w:r w:rsidR="00D2476D" w:rsidRPr="00E15CDD">
        <w:rPr>
          <w:rPrChange w:id="3769" w:author="Stagair1" w:date="2018-05-08T16:40:00Z">
            <w:rPr>
              <w:lang w:val="nl-NL"/>
            </w:rPr>
          </w:rPrChange>
        </w:rPr>
        <w:fldChar w:fldCharType="end"/>
      </w:r>
      <w:r w:rsidRPr="00E15CDD">
        <w:rPr>
          <w:rPrChange w:id="3770" w:author="Stagair1" w:date="2018-05-08T16:40:00Z">
            <w:rPr>
              <w:lang w:val="nl-NL"/>
            </w:rPr>
          </w:rPrChange>
        </w:rPr>
        <w:t xml:space="preserve"> werd er reeds meer verteld over AAA. In principe is het voldoende om een vrij IP-adres te geven dat binnen de netwerk range van het interne domein valt.</w:t>
      </w:r>
    </w:p>
    <w:p w14:paraId="7D3F5CD4" w14:textId="77777777" w:rsidR="00CA61B5" w:rsidRPr="00E15CDD" w:rsidRDefault="00CA61B5" w:rsidP="00CA61B5">
      <w:pPr>
        <w:rPr>
          <w:rPrChange w:id="3771" w:author="Stagair1" w:date="2018-05-08T16:40:00Z">
            <w:rPr>
              <w:lang w:val="nl-NL"/>
            </w:rPr>
          </w:rPrChange>
        </w:rPr>
      </w:pPr>
      <w:r w:rsidRPr="00E15CDD">
        <w:rPr>
          <w:rPrChange w:id="3772" w:author="Stagair1" w:date="2018-05-08T16:40:00Z">
            <w:rPr>
              <w:lang w:val="nl-NL"/>
            </w:rPr>
          </w:rPrChange>
        </w:rPr>
        <w:lastRenderedPageBreak/>
        <w:t xml:space="preserve">De NetScaler met zijn AAA-server zal instaan voor </w:t>
      </w:r>
      <w:r w:rsidR="00D2476D" w:rsidRPr="00E15CDD">
        <w:rPr>
          <w:rPrChange w:id="3773" w:author="Stagair1" w:date="2018-05-08T16:40:00Z">
            <w:rPr>
              <w:lang w:val="nl-NL"/>
            </w:rPr>
          </w:rPrChange>
        </w:rPr>
        <w:t>de</w:t>
      </w:r>
      <w:r w:rsidRPr="00E15CDD">
        <w:rPr>
          <w:rPrChange w:id="3774" w:author="Stagair1" w:date="2018-05-08T16:40:00Z">
            <w:rPr>
              <w:lang w:val="nl-NL"/>
            </w:rPr>
          </w:rPrChange>
        </w:rPr>
        <w:t xml:space="preserve"> authenticatie van de gebruikers met de lokale </w:t>
      </w:r>
      <w:r w:rsidR="008C69D2" w:rsidRPr="00E15CDD">
        <w:rPr>
          <w:rPrChange w:id="3775" w:author="Stagair1" w:date="2018-05-08T16:40:00Z">
            <w:rPr>
              <w:lang w:val="nl-NL"/>
            </w:rPr>
          </w:rPrChange>
        </w:rPr>
        <w:t>SZ</w:t>
      </w:r>
      <w:r w:rsidRPr="00E15CDD">
        <w:rPr>
          <w:rPrChange w:id="3776" w:author="Stagair1" w:date="2018-05-08T16:40:00Z">
            <w:rPr>
              <w:lang w:val="nl-NL"/>
            </w:rPr>
          </w:rPrChange>
        </w:rPr>
        <w:t>. Hij vervangt hier het werk dat meestal toegewezen wordt aan lokale servers en hij gebruikt de reeds bestaande AD-gegevens of tokens</w:t>
      </w:r>
      <w:r w:rsidR="00D2476D" w:rsidRPr="00E15CDD">
        <w:rPr>
          <w:rPrChange w:id="3777" w:author="Stagair1" w:date="2018-05-08T16:40:00Z">
            <w:rPr>
              <w:lang w:val="nl-NL"/>
            </w:rPr>
          </w:rPrChange>
        </w:rPr>
        <w:t>, zodat er geen lokale database van gebruikers moet bijgehouden worden op de SZ-C</w:t>
      </w:r>
      <w:r w:rsidRPr="00E15CDD">
        <w:rPr>
          <w:rPrChange w:id="3778" w:author="Stagair1" w:date="2018-05-08T16:40:00Z">
            <w:rPr>
              <w:lang w:val="nl-NL"/>
            </w:rPr>
          </w:rPrChange>
        </w:rPr>
        <w:t>.</w:t>
      </w:r>
    </w:p>
    <w:p w14:paraId="02D925C2" w14:textId="77777777" w:rsidR="00324B09" w:rsidRPr="00E15CDD" w:rsidRDefault="00324B09" w:rsidP="00CA61B5">
      <w:pPr>
        <w:rPr>
          <w:rPrChange w:id="3779" w:author="Stagair1" w:date="2018-05-08T16:40:00Z">
            <w:rPr>
              <w:lang w:val="nl-NL"/>
            </w:rPr>
          </w:rPrChange>
        </w:rPr>
      </w:pPr>
      <w:r w:rsidRPr="0056094B">
        <w:rPr>
          <w:noProof/>
          <w:lang w:eastAsia="nl-BE"/>
        </w:rPr>
        <w:drawing>
          <wp:anchor distT="0" distB="0" distL="114300" distR="114300" simplePos="0" relativeHeight="251710464" behindDoc="0" locked="0" layoutInCell="1" allowOverlap="1" wp14:anchorId="3FAE39DE" wp14:editId="19EEC434">
            <wp:simplePos x="0" y="0"/>
            <wp:positionH relativeFrom="column">
              <wp:posOffset>0</wp:posOffset>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5F8A36F3" w14:textId="77777777" w:rsidR="00324B09" w:rsidRPr="00E15CDD" w:rsidRDefault="00324B09" w:rsidP="00CA61B5">
      <w:pPr>
        <w:rPr>
          <w:rPrChange w:id="3780" w:author="Stagair1" w:date="2018-05-08T16:40:00Z">
            <w:rPr>
              <w:lang w:val="nl-NL"/>
            </w:rPr>
          </w:rPrChange>
        </w:rPr>
      </w:pPr>
    </w:p>
    <w:p w14:paraId="546B0050" w14:textId="77777777" w:rsidR="00324B09" w:rsidRPr="00E15CDD" w:rsidRDefault="00324B09" w:rsidP="00324B09">
      <w:pPr>
        <w:pStyle w:val="Bijschrift"/>
        <w:rPr>
          <w:rPrChange w:id="3781" w:author="Stagair1" w:date="2018-05-08T16:40:00Z">
            <w:rPr>
              <w:lang w:val="nl-NL"/>
            </w:rPr>
          </w:rPrChange>
        </w:rPr>
      </w:pPr>
      <w:bookmarkStart w:id="3782" w:name="_Toc512457926"/>
      <w:r w:rsidRPr="00E15CDD">
        <w:rPr>
          <w:rPrChange w:id="3783" w:author="Stagair1" w:date="2018-05-08T16:40:00Z">
            <w:rPr>
              <w:lang w:val="nl-NL"/>
            </w:rPr>
          </w:rPrChange>
        </w:rPr>
        <w:t xml:space="preserve">Figuur </w:t>
      </w:r>
      <w:ins w:id="3784" w:author="Stagair1" w:date="2018-05-08T17:40:00Z">
        <w:r w:rsidR="00060962">
          <w:fldChar w:fldCharType="begin"/>
        </w:r>
        <w:r w:rsidR="00060962">
          <w:instrText xml:space="preserve"> STYLEREF 1 \s </w:instrText>
        </w:r>
      </w:ins>
      <w:r w:rsidR="00060962">
        <w:fldChar w:fldCharType="separate"/>
      </w:r>
      <w:r w:rsidR="00060962">
        <w:rPr>
          <w:noProof/>
        </w:rPr>
        <w:t>5</w:t>
      </w:r>
      <w:ins w:id="378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786" w:author="Stagair1" w:date="2018-05-08T17:40:00Z">
        <w:r w:rsidR="00060962">
          <w:rPr>
            <w:noProof/>
          </w:rPr>
          <w:t>5</w:t>
        </w:r>
        <w:r w:rsidR="00060962">
          <w:fldChar w:fldCharType="end"/>
        </w:r>
      </w:ins>
      <w:del w:id="3787" w:author="Stagair1" w:date="2018-05-08T16:39:00Z">
        <w:r w:rsidR="006463A1" w:rsidRPr="00E15CDD" w:rsidDel="00E15CDD">
          <w:rPr>
            <w:rPrChange w:id="3788" w:author="Stagair1" w:date="2018-05-08T16:40:00Z">
              <w:rPr>
                <w:lang w:val="nl-NL"/>
              </w:rPr>
            </w:rPrChange>
          </w:rPr>
          <w:fldChar w:fldCharType="begin"/>
        </w:r>
        <w:r w:rsidR="006463A1" w:rsidRPr="00E15CDD" w:rsidDel="00E15CDD">
          <w:rPr>
            <w:rPrChange w:id="3789" w:author="Stagair1" w:date="2018-05-08T16:40:00Z">
              <w:rPr>
                <w:lang w:val="nl-NL"/>
              </w:rPr>
            </w:rPrChange>
          </w:rPr>
          <w:delInstrText xml:space="preserve"> STYLEREF 1 \s </w:delInstrText>
        </w:r>
        <w:r w:rsidR="006463A1" w:rsidRPr="00E15CDD" w:rsidDel="00E15CDD">
          <w:rPr>
            <w:rPrChange w:id="3790" w:author="Stagair1" w:date="2018-05-08T16:40:00Z">
              <w:rPr>
                <w:lang w:val="nl-NL"/>
              </w:rPr>
            </w:rPrChange>
          </w:rPr>
          <w:fldChar w:fldCharType="separate"/>
        </w:r>
        <w:r w:rsidR="006463A1" w:rsidRPr="00E15CDD" w:rsidDel="00E15CDD">
          <w:rPr>
            <w:rPrChange w:id="3791" w:author="Stagair1" w:date="2018-05-08T16:40:00Z">
              <w:rPr>
                <w:lang w:val="nl-NL"/>
              </w:rPr>
            </w:rPrChange>
          </w:rPr>
          <w:delText>5</w:delText>
        </w:r>
        <w:r w:rsidR="006463A1" w:rsidRPr="00E15CDD" w:rsidDel="00E15CDD">
          <w:rPr>
            <w:rPrChange w:id="3792" w:author="Stagair1" w:date="2018-05-08T16:40:00Z">
              <w:rPr>
                <w:lang w:val="nl-NL"/>
              </w:rPr>
            </w:rPrChange>
          </w:rPr>
          <w:fldChar w:fldCharType="end"/>
        </w:r>
        <w:r w:rsidR="006463A1" w:rsidRPr="00E15CDD" w:rsidDel="00E15CDD">
          <w:rPr>
            <w:rPrChange w:id="3793" w:author="Stagair1" w:date="2018-05-08T16:40:00Z">
              <w:rPr>
                <w:lang w:val="nl-NL"/>
              </w:rPr>
            </w:rPrChange>
          </w:rPr>
          <w:noBreakHyphen/>
        </w:r>
        <w:r w:rsidR="006463A1" w:rsidRPr="00E15CDD" w:rsidDel="00E15CDD">
          <w:rPr>
            <w:rPrChange w:id="3794" w:author="Stagair1" w:date="2018-05-08T16:40:00Z">
              <w:rPr>
                <w:lang w:val="nl-NL"/>
              </w:rPr>
            </w:rPrChange>
          </w:rPr>
          <w:fldChar w:fldCharType="begin"/>
        </w:r>
        <w:r w:rsidR="006463A1" w:rsidRPr="00E15CDD" w:rsidDel="00E15CDD">
          <w:rPr>
            <w:rPrChange w:id="3795" w:author="Stagair1" w:date="2018-05-08T16:40:00Z">
              <w:rPr>
                <w:lang w:val="nl-NL"/>
              </w:rPr>
            </w:rPrChange>
          </w:rPr>
          <w:delInstrText xml:space="preserve"> SEQ Figuur \* ARABIC \s 1 </w:delInstrText>
        </w:r>
        <w:r w:rsidR="006463A1" w:rsidRPr="00E15CDD" w:rsidDel="00E15CDD">
          <w:rPr>
            <w:rPrChange w:id="3796" w:author="Stagair1" w:date="2018-05-08T16:40:00Z">
              <w:rPr>
                <w:lang w:val="nl-NL"/>
              </w:rPr>
            </w:rPrChange>
          </w:rPr>
          <w:fldChar w:fldCharType="separate"/>
        </w:r>
        <w:r w:rsidR="006463A1" w:rsidRPr="00E15CDD" w:rsidDel="00E15CDD">
          <w:rPr>
            <w:rPrChange w:id="3797" w:author="Stagair1" w:date="2018-05-08T16:40:00Z">
              <w:rPr>
                <w:lang w:val="nl-NL"/>
              </w:rPr>
            </w:rPrChange>
          </w:rPr>
          <w:delText>5</w:delText>
        </w:r>
        <w:r w:rsidR="006463A1" w:rsidRPr="00E15CDD" w:rsidDel="00E15CDD">
          <w:rPr>
            <w:rPrChange w:id="3798" w:author="Stagair1" w:date="2018-05-08T16:40:00Z">
              <w:rPr>
                <w:lang w:val="nl-NL"/>
              </w:rPr>
            </w:rPrChange>
          </w:rPr>
          <w:fldChar w:fldCharType="end"/>
        </w:r>
      </w:del>
      <w:r w:rsidRPr="00E15CDD">
        <w:rPr>
          <w:rPrChange w:id="3799" w:author="Stagair1" w:date="2018-05-08T16:40:00Z">
            <w:rPr>
              <w:lang w:val="nl-NL"/>
            </w:rPr>
          </w:rPrChange>
        </w:rPr>
        <w:t>: De configuratie van de LDAP-</w:t>
      </w:r>
      <w:r w:rsidR="007A613A" w:rsidRPr="00E15CDD">
        <w:rPr>
          <w:rPrChange w:id="3800" w:author="Stagair1" w:date="2018-05-08T16:40:00Z">
            <w:rPr>
              <w:lang w:val="nl-NL"/>
            </w:rPr>
          </w:rPrChange>
        </w:rPr>
        <w:t>authenticatie.</w:t>
      </w:r>
      <w:bookmarkEnd w:id="3782"/>
    </w:p>
    <w:p w14:paraId="27F7ED75" w14:textId="77777777" w:rsidR="00324B09" w:rsidRPr="00E15CDD" w:rsidRDefault="00324B09" w:rsidP="00CA61B5">
      <w:pPr>
        <w:rPr>
          <w:rPrChange w:id="3801" w:author="Stagair1" w:date="2018-05-08T16:40:00Z">
            <w:rPr>
              <w:lang w:val="nl-NL"/>
            </w:rPr>
          </w:rPrChange>
        </w:rPr>
      </w:pPr>
    </w:p>
    <w:p w14:paraId="6D5D66A9" w14:textId="77777777" w:rsidR="00063D35" w:rsidRPr="00E15CDD" w:rsidRDefault="00CA61B5" w:rsidP="00CA61B5">
      <w:pPr>
        <w:rPr>
          <w:rPrChange w:id="3802" w:author="Stagair1" w:date="2018-05-08T16:40:00Z">
            <w:rPr>
              <w:lang w:val="nl-NL"/>
            </w:rPr>
          </w:rPrChange>
        </w:rPr>
      </w:pPr>
      <w:r w:rsidRPr="00E15CDD">
        <w:rPr>
          <w:rPrChange w:id="3803" w:author="Stagair1" w:date="2018-05-08T16:40:00Z">
            <w:rPr>
              <w:lang w:val="nl-NL"/>
            </w:rPr>
          </w:rPrChange>
        </w:rPr>
        <w:lastRenderedPageBreak/>
        <w:t>De AD-gegevens die de NetScaler nodig heeft voor de authenticatie</w:t>
      </w:r>
      <w:r w:rsidR="00D2476D" w:rsidRPr="00E15CDD">
        <w:rPr>
          <w:rPrChange w:id="3804" w:author="Stagair1" w:date="2018-05-08T16:40:00Z">
            <w:rPr>
              <w:lang w:val="nl-NL"/>
            </w:rPr>
          </w:rPrChange>
        </w:rPr>
        <w:t xml:space="preserve"> zijn als volgt:</w:t>
      </w:r>
    </w:p>
    <w:p w14:paraId="33385456" w14:textId="77777777" w:rsidR="00063D35" w:rsidRPr="00E15CDD" w:rsidRDefault="00CA61B5" w:rsidP="00CA61B5">
      <w:pPr>
        <w:pStyle w:val="Lijstalinea"/>
        <w:numPr>
          <w:ilvl w:val="0"/>
          <w:numId w:val="29"/>
        </w:numPr>
        <w:rPr>
          <w:rPrChange w:id="3805" w:author="Stagair1" w:date="2018-05-08T16:40:00Z">
            <w:rPr>
              <w:lang w:val="nl-NL"/>
            </w:rPr>
          </w:rPrChange>
        </w:rPr>
      </w:pPr>
      <w:r w:rsidRPr="00E15CDD">
        <w:rPr>
          <w:rPrChange w:id="3806" w:author="Stagair1" w:date="2018-05-08T16:40:00Z">
            <w:rPr>
              <w:lang w:val="nl-NL"/>
            </w:rPr>
          </w:rPrChange>
        </w:rPr>
        <w:t>Het IP-adres van de AD-server en de poort waarover die server zijn AD DNS-verkeer stuurt.</w:t>
      </w:r>
    </w:p>
    <w:p w14:paraId="1308334C" w14:textId="77777777" w:rsidR="00063D35" w:rsidRPr="00E15CDD" w:rsidRDefault="00CA61B5" w:rsidP="00CA61B5">
      <w:pPr>
        <w:pStyle w:val="Lijstalinea"/>
        <w:numPr>
          <w:ilvl w:val="0"/>
          <w:numId w:val="29"/>
        </w:numPr>
        <w:rPr>
          <w:rPrChange w:id="3807" w:author="Stagair1" w:date="2018-05-08T16:40:00Z">
            <w:rPr>
              <w:lang w:val="nl-NL"/>
            </w:rPr>
          </w:rPrChange>
        </w:rPr>
      </w:pPr>
      <w:r w:rsidRPr="00E15CDD">
        <w:rPr>
          <w:rPrChange w:id="3808" w:author="Stagair1" w:date="2018-05-08T16:40:00Z">
            <w:rPr>
              <w:lang w:val="nl-NL"/>
            </w:rPr>
          </w:rPrChange>
        </w:rPr>
        <w:t>Een vrij intern IP-adres voor de AAA-VS die meteen aangemaakt wordt.</w:t>
      </w:r>
    </w:p>
    <w:p w14:paraId="3CA4AC19" w14:textId="77777777" w:rsidR="00063D35" w:rsidRPr="00E15CDD" w:rsidRDefault="00CA61B5" w:rsidP="00CA61B5">
      <w:pPr>
        <w:pStyle w:val="Lijstalinea"/>
        <w:numPr>
          <w:ilvl w:val="0"/>
          <w:numId w:val="29"/>
        </w:numPr>
        <w:rPr>
          <w:rPrChange w:id="3809" w:author="Stagair1" w:date="2018-05-08T16:40:00Z">
            <w:rPr>
              <w:lang w:val="nl-NL"/>
            </w:rPr>
          </w:rPrChange>
        </w:rPr>
      </w:pPr>
      <w:r w:rsidRPr="00E15CDD">
        <w:rPr>
          <w:rPrChange w:id="3810" w:author="Stagair1" w:date="2018-05-08T16:40:00Z">
            <w:rPr>
              <w:lang w:val="nl-NL"/>
            </w:rPr>
          </w:rPrChange>
        </w:rPr>
        <w:t>Het SSO-domein waar de AD-gegevens terug te vinden zijn.</w:t>
      </w:r>
    </w:p>
    <w:p w14:paraId="146B0B7C" w14:textId="77777777" w:rsidR="00063D35" w:rsidRPr="00E15CDD" w:rsidRDefault="00CA61B5" w:rsidP="00CA61B5">
      <w:pPr>
        <w:pStyle w:val="Lijstalinea"/>
        <w:numPr>
          <w:ilvl w:val="0"/>
          <w:numId w:val="29"/>
        </w:numPr>
        <w:rPr>
          <w:rPrChange w:id="3811" w:author="Stagair1" w:date="2018-05-08T16:40:00Z">
            <w:rPr>
              <w:lang w:val="nl-NL"/>
            </w:rPr>
          </w:rPrChange>
        </w:rPr>
      </w:pPr>
      <w:r w:rsidRPr="00E15CDD">
        <w:rPr>
          <w:rPrChange w:id="3812" w:author="Stagair1" w:date="2018-05-08T16:40:00Z">
            <w:rPr>
              <w:lang w:val="nl-NL"/>
            </w:rPr>
          </w:rPrChange>
        </w:rPr>
        <w:t>De Base DN (dit is de locatie in de AD waar de usergegevens terug te vinden zijn).</w:t>
      </w:r>
    </w:p>
    <w:p w14:paraId="69A443B3" w14:textId="77777777" w:rsidR="00CA61B5" w:rsidRPr="00E15CDD" w:rsidRDefault="00CA61B5" w:rsidP="00CA61B5">
      <w:pPr>
        <w:pStyle w:val="Lijstalinea"/>
        <w:numPr>
          <w:ilvl w:val="0"/>
          <w:numId w:val="29"/>
        </w:numPr>
        <w:rPr>
          <w:rPrChange w:id="3813" w:author="Stagair1" w:date="2018-05-08T16:40:00Z">
            <w:rPr>
              <w:lang w:val="nl-NL"/>
            </w:rPr>
          </w:rPrChange>
        </w:rPr>
      </w:pPr>
      <w:r w:rsidRPr="00E15CDD">
        <w:rPr>
          <w:rPrChange w:id="3814" w:author="Stagair1" w:date="2018-05-08T16:40:00Z">
            <w:rPr>
              <w:lang w:val="nl-NL"/>
            </w:rPr>
          </w:rPrChange>
        </w:rPr>
        <w:t>Een AD-account met leesrechten (een service-account is het meest gewenst, dat wachtwoord verandert niet)</w:t>
      </w:r>
    </w:p>
    <w:p w14:paraId="5DC617F2" w14:textId="77777777" w:rsidR="00E9756F" w:rsidRPr="00E15CDD" w:rsidRDefault="00E9756F" w:rsidP="00CA61B5">
      <w:pPr>
        <w:pStyle w:val="Lijstalinea"/>
        <w:numPr>
          <w:ilvl w:val="0"/>
          <w:numId w:val="29"/>
        </w:numPr>
        <w:rPr>
          <w:rPrChange w:id="3815" w:author="Stagair1" w:date="2018-05-08T16:40:00Z">
            <w:rPr>
              <w:lang w:val="nl-NL"/>
            </w:rPr>
          </w:rPrChange>
        </w:rPr>
      </w:pPr>
      <w:r w:rsidRPr="00E15CDD">
        <w:rPr>
          <w:rPrChange w:id="3816" w:author="Stagair1" w:date="2018-05-08T16:40:00Z">
            <w:rPr>
              <w:lang w:val="nl-NL"/>
            </w:rPr>
          </w:rPrChange>
        </w:rPr>
        <w:t xml:space="preserve">De logon name (dit is de manier waarop gebruikers zullen </w:t>
      </w:r>
      <w:r w:rsidR="007A613A" w:rsidRPr="00E15CDD">
        <w:rPr>
          <w:rPrChange w:id="3817" w:author="Stagair1" w:date="2018-05-08T16:40:00Z">
            <w:rPr>
              <w:lang w:val="nl-NL"/>
            </w:rPr>
          </w:rPrChange>
        </w:rPr>
        <w:t>authentiseren</w:t>
      </w:r>
      <w:r w:rsidRPr="00E15CDD">
        <w:rPr>
          <w:rPrChange w:id="3818" w:author="Stagair1" w:date="2018-05-08T16:40:00Z">
            <w:rPr>
              <w:lang w:val="nl-NL"/>
            </w:rPr>
          </w:rPrChange>
        </w:rPr>
        <w:t xml:space="preserve"> met hun AD-gegevens)</w:t>
      </w:r>
    </w:p>
    <w:p w14:paraId="13918AAA" w14:textId="77777777" w:rsidR="00610B17" w:rsidRPr="00E15CDD" w:rsidRDefault="005A0626" w:rsidP="00610B17">
      <w:pPr>
        <w:rPr>
          <w:rPrChange w:id="3819" w:author="Stagair1" w:date="2018-05-08T16:40:00Z">
            <w:rPr>
              <w:lang w:val="nl-NL"/>
            </w:rPr>
          </w:rPrChange>
        </w:rPr>
      </w:pPr>
      <w:sdt>
        <w:sdtPr>
          <w:id w:val="1513340782"/>
          <w:citation/>
        </w:sdtPr>
        <w:sdtContent>
          <w:r w:rsidR="00610B17" w:rsidRPr="00E15CDD">
            <w:rPr>
              <w:rPrChange w:id="3820" w:author="Stagair1" w:date="2018-05-08T16:40:00Z">
                <w:rPr>
                  <w:lang w:val="nl-NL"/>
                </w:rPr>
              </w:rPrChange>
            </w:rPr>
            <w:fldChar w:fldCharType="begin"/>
          </w:r>
          <w:r w:rsidR="00610B17" w:rsidRPr="00E15CDD">
            <w:instrText xml:space="preserve"> CITATION Con18 \l 2067 </w:instrText>
          </w:r>
          <w:r w:rsidR="00610B17" w:rsidRPr="00E15CDD">
            <w:rPr>
              <w:rPrChange w:id="3821" w:author="Stagair1" w:date="2018-05-08T16:40:00Z">
                <w:rPr>
                  <w:lang w:val="nl-NL"/>
                </w:rPr>
              </w:rPrChange>
            </w:rPr>
            <w:fldChar w:fldCharType="separate"/>
          </w:r>
          <w:r w:rsidR="006F20A4" w:rsidRPr="00E15CDD">
            <w:rPr>
              <w:rPrChange w:id="3822" w:author="Stagair1" w:date="2018-05-08T16:40:00Z">
                <w:rPr>
                  <w:noProof/>
                </w:rPr>
              </w:rPrChange>
            </w:rPr>
            <w:t>[6]</w:t>
          </w:r>
          <w:r w:rsidR="00610B17" w:rsidRPr="00E15CDD">
            <w:rPr>
              <w:rPrChange w:id="3823" w:author="Stagair1" w:date="2018-05-08T16:40:00Z">
                <w:rPr>
                  <w:lang w:val="nl-NL"/>
                </w:rPr>
              </w:rPrChange>
            </w:rPr>
            <w:fldChar w:fldCharType="end"/>
          </w:r>
        </w:sdtContent>
      </w:sdt>
      <w:r w:rsidR="00610B17" w:rsidRPr="00E15CDD">
        <w:rPr>
          <w:rPrChange w:id="3824" w:author="Stagair1" w:date="2018-05-08T16:40:00Z">
            <w:rPr>
              <w:lang w:val="nl-NL"/>
            </w:rPr>
          </w:rPrChange>
        </w:rPr>
        <w:t xml:space="preserve"> </w:t>
      </w:r>
      <w:sdt>
        <w:sdtPr>
          <w:id w:val="-1412533844"/>
          <w:citation/>
        </w:sdtPr>
        <w:sdtContent>
          <w:r w:rsidR="00610B17" w:rsidRPr="00E15CDD">
            <w:rPr>
              <w:rPrChange w:id="3825" w:author="Stagair1" w:date="2018-05-08T16:40:00Z">
                <w:rPr>
                  <w:lang w:val="nl-NL"/>
                </w:rPr>
              </w:rPrChange>
            </w:rPr>
            <w:fldChar w:fldCharType="begin"/>
          </w:r>
          <w:r w:rsidR="00610B17" w:rsidRPr="00E15CDD">
            <w:instrText xml:space="preserve"> CITATION Mar18 \l 2067 </w:instrText>
          </w:r>
          <w:r w:rsidR="00610B17" w:rsidRPr="00E15CDD">
            <w:rPr>
              <w:rPrChange w:id="3826" w:author="Stagair1" w:date="2018-05-08T16:40:00Z">
                <w:rPr>
                  <w:lang w:val="nl-NL"/>
                </w:rPr>
              </w:rPrChange>
            </w:rPr>
            <w:fldChar w:fldCharType="separate"/>
          </w:r>
          <w:r w:rsidR="006F20A4" w:rsidRPr="00E15CDD">
            <w:rPr>
              <w:rPrChange w:id="3827" w:author="Stagair1" w:date="2018-05-08T16:40:00Z">
                <w:rPr>
                  <w:noProof/>
                </w:rPr>
              </w:rPrChange>
            </w:rPr>
            <w:t>[36]</w:t>
          </w:r>
          <w:r w:rsidR="00610B17" w:rsidRPr="00E15CDD">
            <w:rPr>
              <w:rPrChange w:id="3828" w:author="Stagair1" w:date="2018-05-08T16:40:00Z">
                <w:rPr>
                  <w:lang w:val="nl-NL"/>
                </w:rPr>
              </w:rPrChange>
            </w:rPr>
            <w:fldChar w:fldCharType="end"/>
          </w:r>
        </w:sdtContent>
      </w:sdt>
    </w:p>
    <w:p w14:paraId="518156E0" w14:textId="77777777" w:rsidR="00E9756F" w:rsidRPr="00E15CDD" w:rsidRDefault="00E9756F" w:rsidP="00E9756F">
      <w:pPr>
        <w:rPr>
          <w:rPrChange w:id="3829" w:author="Stagair1" w:date="2018-05-08T16:40:00Z">
            <w:rPr>
              <w:lang w:val="nl-NL"/>
            </w:rPr>
          </w:rPrChange>
        </w:rPr>
      </w:pPr>
      <w:r w:rsidRPr="00E15CDD">
        <w:rPr>
          <w:rPrChange w:id="3830" w:author="Stagair1" w:date="2018-05-08T16:40:00Z">
            <w:rPr>
              <w:lang w:val="nl-NL"/>
            </w:rPr>
          </w:rPrChange>
        </w:rPr>
        <w:t>Als logon name is er keuze tussen 2 universele opties. De eerste en oudste is de sAMAccountName, die tevens oude Windows versies zoals Windows 2000 en ouder ondersteunt.</w:t>
      </w:r>
      <w:r w:rsidR="00BC6C81" w:rsidRPr="00E15CDD">
        <w:rPr>
          <w:rPrChange w:id="3831" w:author="Stagair1" w:date="2018-05-08T16:40:00Z">
            <w:rPr>
              <w:lang w:val="nl-NL"/>
            </w:rPr>
          </w:rPrChange>
        </w:rPr>
        <w:t xml:space="preserve"> De tweede is de nieuwere Princi</w:t>
      </w:r>
      <w:r w:rsidRPr="00E15CDD">
        <w:rPr>
          <w:rPrChange w:id="3832" w:author="Stagair1" w:date="2018-05-08T16:40:00Z">
            <w:rPr>
              <w:lang w:val="nl-NL"/>
            </w:rPr>
          </w:rPrChange>
        </w:rPr>
        <w:t>pal Name die enkel post Windows 2000 ver</w:t>
      </w:r>
      <w:r w:rsidR="00BC6C81" w:rsidRPr="00E15CDD">
        <w:rPr>
          <w:rPrChange w:id="3833" w:author="Stagair1" w:date="2018-05-08T16:40:00Z">
            <w:rPr>
              <w:lang w:val="nl-NL"/>
            </w:rPr>
          </w:rPrChange>
        </w:rPr>
        <w:t>sies ondersteunt. De sAMAccountN</w:t>
      </w:r>
      <w:r w:rsidRPr="00E15CDD">
        <w:rPr>
          <w:rPrChange w:id="3834" w:author="Stagair1" w:date="2018-05-08T16:40:00Z">
            <w:rPr>
              <w:lang w:val="nl-NL"/>
            </w:rPr>
          </w:rPrChange>
        </w:rPr>
        <w:t>ame kan dus in elke opstelling gebruikt worden, terwijl de Principal Name in meer dan 99% van de hedendaagse opstelling zou werken.</w:t>
      </w:r>
      <w:r w:rsidR="00BC6C81" w:rsidRPr="00E15CDD">
        <w:rPr>
          <w:rPrChange w:id="3835" w:author="Stagair1" w:date="2018-05-08T16:40:00Z">
            <w:rPr>
              <w:lang w:val="nl-NL"/>
            </w:rPr>
          </w:rPrChange>
        </w:rPr>
        <w:t xml:space="preserve"> Bij het aanmaken van een user wordt in post Windows 2000 systemen steeds een Principal Name en een </w:t>
      </w:r>
      <w:r w:rsidR="007A613A" w:rsidRPr="00E15CDD">
        <w:rPr>
          <w:rPrChange w:id="3836" w:author="Stagair1" w:date="2018-05-08T16:40:00Z">
            <w:rPr>
              <w:lang w:val="nl-NL"/>
            </w:rPr>
          </w:rPrChange>
        </w:rPr>
        <w:t>sAMAccountName</w:t>
      </w:r>
      <w:r w:rsidR="00BC6C81" w:rsidRPr="00E15CDD">
        <w:rPr>
          <w:rPrChange w:id="3837" w:author="Stagair1" w:date="2018-05-08T16:40:00Z">
            <w:rPr>
              <w:lang w:val="nl-NL"/>
            </w:rPr>
          </w:rPrChange>
        </w:rPr>
        <w:t xml:space="preserve"> voorzien. </w:t>
      </w:r>
      <w:commentRangeStart w:id="3838"/>
      <w:r w:rsidR="00BC6C81" w:rsidRPr="00E15CDD">
        <w:rPr>
          <w:rPrChange w:id="3839" w:author="Stagair1" w:date="2018-05-08T16:40:00Z">
            <w:rPr>
              <w:lang w:val="nl-NL"/>
            </w:rPr>
          </w:rPrChange>
        </w:rPr>
        <w:t>De Principal Name heeft volgende schrijfwijze; {gebruikersnaam}@{domeinnaam}. De sAMAccountName heeft volgende schrijfwijze; {domeinnaam}\{gebruikersnaam}.</w:t>
      </w:r>
      <w:r w:rsidR="006F20A4" w:rsidRPr="00E15CDD">
        <w:rPr>
          <w:rPrChange w:id="3840" w:author="Stagair1" w:date="2018-05-08T16:40:00Z">
            <w:rPr>
              <w:lang w:val="nl-NL"/>
            </w:rPr>
          </w:rPrChange>
        </w:rPr>
        <w:t xml:space="preserve"> </w:t>
      </w:r>
      <w:commentRangeEnd w:id="3838"/>
      <w:r w:rsidR="002339C7">
        <w:rPr>
          <w:rStyle w:val="Verwijzingopmerking"/>
        </w:rPr>
        <w:commentReference w:id="3838"/>
      </w:r>
      <w:sdt>
        <w:sdtPr>
          <w:id w:val="-1151129293"/>
          <w:citation/>
        </w:sdtPr>
        <w:sdtContent>
          <w:r w:rsidR="006F20A4" w:rsidRPr="00E15CDD">
            <w:rPr>
              <w:rPrChange w:id="3841" w:author="Stagair1" w:date="2018-05-08T16:40:00Z">
                <w:rPr>
                  <w:lang w:val="nl-NL"/>
                </w:rPr>
              </w:rPrChange>
            </w:rPr>
            <w:fldChar w:fldCharType="begin"/>
          </w:r>
          <w:r w:rsidR="006F20A4" w:rsidRPr="00E15CDD">
            <w:instrText xml:space="preserve"> CITATION Kar18 \l 2067 </w:instrText>
          </w:r>
          <w:r w:rsidR="006F20A4" w:rsidRPr="00E15CDD">
            <w:rPr>
              <w:rPrChange w:id="3842" w:author="Stagair1" w:date="2018-05-08T16:40:00Z">
                <w:rPr>
                  <w:lang w:val="nl-NL"/>
                </w:rPr>
              </w:rPrChange>
            </w:rPr>
            <w:fldChar w:fldCharType="separate"/>
          </w:r>
          <w:r w:rsidR="006F20A4" w:rsidRPr="00E15CDD">
            <w:rPr>
              <w:rPrChange w:id="3843" w:author="Stagair1" w:date="2018-05-08T16:40:00Z">
                <w:rPr>
                  <w:noProof/>
                </w:rPr>
              </w:rPrChange>
            </w:rPr>
            <w:t>[37]</w:t>
          </w:r>
          <w:r w:rsidR="006F20A4" w:rsidRPr="00E15CDD">
            <w:rPr>
              <w:rPrChange w:id="3844" w:author="Stagair1" w:date="2018-05-08T16:40:00Z">
                <w:rPr>
                  <w:lang w:val="nl-NL"/>
                </w:rPr>
              </w:rPrChange>
            </w:rPr>
            <w:fldChar w:fldCharType="end"/>
          </w:r>
        </w:sdtContent>
      </w:sdt>
    </w:p>
    <w:p w14:paraId="69EEB546" w14:textId="77777777" w:rsidR="00E9756F" w:rsidRPr="00E15CDD" w:rsidRDefault="00E9756F" w:rsidP="00E9756F">
      <w:pPr>
        <w:rPr>
          <w:rPrChange w:id="3845" w:author="Stagair1" w:date="2018-05-08T16:40:00Z">
            <w:rPr>
              <w:lang w:val="nl-NL"/>
            </w:rPr>
          </w:rPrChange>
        </w:rPr>
      </w:pPr>
      <w:commentRangeStart w:id="3846"/>
      <w:r w:rsidRPr="00E15CDD">
        <w:rPr>
          <w:rPrChange w:id="3847" w:author="Stagair1" w:date="2018-05-08T16:40:00Z">
            <w:rPr>
              <w:lang w:val="nl-NL"/>
            </w:rPr>
          </w:rPrChange>
        </w:rPr>
        <w:t xml:space="preserve">U kan de ingevulde waarden voor deze opstelling terugvinden in figuur 5-5. </w:t>
      </w:r>
      <w:commentRangeEnd w:id="3846"/>
      <w:r w:rsidR="00D77033">
        <w:rPr>
          <w:rStyle w:val="Verwijzingopmerking"/>
        </w:rPr>
        <w:commentReference w:id="3846"/>
      </w:r>
      <w:r w:rsidRPr="00E15CDD">
        <w:rPr>
          <w:rPrChange w:id="3848" w:author="Stagair1" w:date="2018-05-08T16:40:00Z">
            <w:rPr>
              <w:lang w:val="nl-NL"/>
            </w:rPr>
          </w:rPrChange>
        </w:rPr>
        <w:t>De IP-adressen en domeinwaarden zullen echter verschillen voor een andere opstelling.</w:t>
      </w:r>
    </w:p>
    <w:p w14:paraId="05AD3FD6" w14:textId="77777777" w:rsidR="00CA61B5" w:rsidRPr="00E15CDD" w:rsidRDefault="00CA61B5" w:rsidP="00CA61B5">
      <w:pPr>
        <w:rPr>
          <w:rPrChange w:id="3849" w:author="Stagair1" w:date="2018-05-08T16:40:00Z">
            <w:rPr>
              <w:lang w:val="nl-NL"/>
            </w:rPr>
          </w:rPrChange>
        </w:rPr>
      </w:pPr>
    </w:p>
    <w:p w14:paraId="62769C74" w14:textId="77777777" w:rsidR="00CA61B5" w:rsidRPr="00E15CDD" w:rsidRDefault="00CA61B5" w:rsidP="002C24C5">
      <w:pPr>
        <w:pStyle w:val="Kop3"/>
        <w:rPr>
          <w:rPrChange w:id="3850" w:author="Stagair1" w:date="2018-05-08T16:40:00Z">
            <w:rPr>
              <w:lang w:val="nl-NL"/>
            </w:rPr>
          </w:rPrChange>
        </w:rPr>
      </w:pPr>
      <w:bookmarkStart w:id="3851" w:name="_Toc512841449"/>
      <w:r w:rsidRPr="00E15CDD">
        <w:rPr>
          <w:rPrChange w:id="3852" w:author="Stagair1" w:date="2018-05-08T16:40:00Z">
            <w:rPr>
              <w:lang w:val="nl-NL"/>
            </w:rPr>
          </w:rPrChange>
        </w:rPr>
        <w:t>Extra configuratie</w:t>
      </w:r>
      <w:bookmarkEnd w:id="3851"/>
    </w:p>
    <w:p w14:paraId="7B5CF251" w14:textId="77777777" w:rsidR="00CA61B5" w:rsidRPr="00E15CDD" w:rsidRDefault="00CA61B5" w:rsidP="00CA61B5">
      <w:pPr>
        <w:rPr>
          <w:rPrChange w:id="3853" w:author="Stagair1" w:date="2018-05-08T16:40:00Z">
            <w:rPr>
              <w:lang w:val="nl-NL"/>
            </w:rPr>
          </w:rPrChange>
        </w:rPr>
      </w:pPr>
      <w:r w:rsidRPr="00E15CDD">
        <w:rPr>
          <w:rPrChange w:id="3854" w:author="Stagair1" w:date="2018-05-08T16:40:00Z">
            <w:rPr>
              <w:lang w:val="nl-NL"/>
            </w:rPr>
          </w:rPrChange>
        </w:rPr>
        <w:t>Zoals eerder vermeld</w:t>
      </w:r>
      <w:r w:rsidR="00031290" w:rsidRPr="00E15CDD">
        <w:rPr>
          <w:rPrChange w:id="3855" w:author="Stagair1" w:date="2018-05-08T16:40:00Z">
            <w:rPr>
              <w:lang w:val="nl-NL"/>
            </w:rPr>
          </w:rPrChange>
        </w:rPr>
        <w:t>,</w:t>
      </w:r>
      <w:r w:rsidRPr="00E15CDD">
        <w:rPr>
          <w:rPrChange w:id="3856" w:author="Stagair1" w:date="2018-05-08T16:40:00Z">
            <w:rPr>
              <w:lang w:val="nl-NL"/>
            </w:rPr>
          </w:rPrChange>
        </w:rPr>
        <w:t xml:space="preserve"> is er extra configuratie op de NetScaler nodig om de opstelling optimaal te configureren en beveiligen</w:t>
      </w:r>
      <w:r w:rsidR="00D2476D" w:rsidRPr="00E15CDD">
        <w:rPr>
          <w:rPrChange w:id="3857" w:author="Stagair1" w:date="2018-05-08T16:40:00Z">
            <w:rPr>
              <w:lang w:val="nl-NL"/>
            </w:rPr>
          </w:rPrChange>
        </w:rPr>
        <w:t>.</w:t>
      </w:r>
    </w:p>
    <w:p w14:paraId="37C90802" w14:textId="77777777" w:rsidR="00CA61B5" w:rsidRPr="00E15CDD" w:rsidRDefault="00CA61B5" w:rsidP="00CA61B5">
      <w:pPr>
        <w:rPr>
          <w:rPrChange w:id="3858" w:author="Stagair1" w:date="2018-05-08T16:40:00Z">
            <w:rPr>
              <w:lang w:val="nl-NL"/>
            </w:rPr>
          </w:rPrChange>
        </w:rPr>
      </w:pPr>
      <w:r w:rsidRPr="00E15CDD">
        <w:rPr>
          <w:rPrChange w:id="3859" w:author="Stagair1" w:date="2018-05-08T16:40:00Z">
            <w:rPr>
              <w:lang w:val="nl-NL"/>
            </w:rPr>
          </w:rPrChange>
        </w:rPr>
        <w:t xml:space="preserve">De extra configuratie op NetScaler gebeurt voornamelijk in policies en acties. Acties zeggen </w:t>
      </w:r>
      <w:r w:rsidR="006C15B0" w:rsidRPr="00E15CDD">
        <w:rPr>
          <w:rPrChange w:id="3860" w:author="Stagair1" w:date="2018-05-08T16:40:00Z">
            <w:rPr>
              <w:lang w:val="nl-NL"/>
            </w:rPr>
          </w:rPrChange>
        </w:rPr>
        <w:t>wat er</w:t>
      </w:r>
      <w:r w:rsidRPr="00E15CDD">
        <w:rPr>
          <w:rPrChange w:id="3861" w:author="Stagair1" w:date="2018-05-08T16:40:00Z">
            <w:rPr>
              <w:lang w:val="nl-NL"/>
            </w:rPr>
          </w:rPrChange>
        </w:rPr>
        <w:t xml:space="preserve"> effectief uitgevoerd </w:t>
      </w:r>
      <w:r w:rsidR="006C15B0" w:rsidRPr="00E15CDD">
        <w:rPr>
          <w:rPrChange w:id="3862" w:author="Stagair1" w:date="2018-05-08T16:40:00Z">
            <w:rPr>
              <w:lang w:val="nl-NL"/>
            </w:rPr>
          </w:rPrChange>
        </w:rPr>
        <w:t>moet</w:t>
      </w:r>
      <w:r w:rsidRPr="00E15CDD">
        <w:rPr>
          <w:rPrChange w:id="3863" w:author="Stagair1" w:date="2018-05-08T16:40:00Z">
            <w:rPr>
              <w:lang w:val="nl-NL"/>
            </w:rPr>
          </w:rPrChange>
        </w:rPr>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14:paraId="364514DC" w14:textId="77777777" w:rsidR="00CA61B5" w:rsidRPr="00E15CDD" w:rsidRDefault="00CA61B5" w:rsidP="00CA61B5">
      <w:pPr>
        <w:rPr>
          <w:rPrChange w:id="3864" w:author="Stagair1" w:date="2018-05-08T16:40:00Z">
            <w:rPr>
              <w:lang w:val="nl-NL"/>
            </w:rPr>
          </w:rPrChange>
        </w:rPr>
      </w:pPr>
    </w:p>
    <w:p w14:paraId="133E177D" w14:textId="77777777" w:rsidR="00CA61B5" w:rsidRPr="00E15CDD" w:rsidRDefault="00CA61B5" w:rsidP="002C24C5">
      <w:pPr>
        <w:pStyle w:val="Kop4"/>
        <w:rPr>
          <w:rPrChange w:id="3865" w:author="Stagair1" w:date="2018-05-08T16:40:00Z">
            <w:rPr>
              <w:lang w:val="nl-NL"/>
            </w:rPr>
          </w:rPrChange>
        </w:rPr>
      </w:pPr>
      <w:bookmarkStart w:id="3866" w:name="_Toc512841450"/>
      <w:r w:rsidRPr="00E15CDD">
        <w:rPr>
          <w:rPrChange w:id="3867" w:author="Stagair1" w:date="2018-05-08T16:40:00Z">
            <w:rPr>
              <w:lang w:val="nl-NL"/>
            </w:rPr>
          </w:rPrChange>
        </w:rPr>
        <w:lastRenderedPageBreak/>
        <w:t>Netwerkinstellingen</w:t>
      </w:r>
      <w:bookmarkEnd w:id="3866"/>
    </w:p>
    <w:p w14:paraId="5017C889" w14:textId="77777777" w:rsidR="00517A6E" w:rsidRPr="00E15CDD" w:rsidRDefault="00517A6E" w:rsidP="00CA61B5">
      <w:pPr>
        <w:rPr>
          <w:rPrChange w:id="3868" w:author="Stagair1" w:date="2018-05-08T16:40:00Z">
            <w:rPr>
              <w:lang w:val="nl-NL"/>
            </w:rPr>
          </w:rPrChange>
        </w:rPr>
      </w:pPr>
      <w:r w:rsidRPr="0056094B">
        <w:rPr>
          <w:noProof/>
          <w:lang w:eastAsia="nl-BE"/>
        </w:rPr>
        <w:drawing>
          <wp:anchor distT="0" distB="0" distL="114300" distR="114300" simplePos="0" relativeHeight="251712512" behindDoc="0" locked="0" layoutInCell="1" allowOverlap="1" wp14:anchorId="77E9CE76" wp14:editId="5FA28152">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B751D77" w14:textId="77777777" w:rsidR="00517A6E" w:rsidRPr="00E15CDD" w:rsidRDefault="00517A6E" w:rsidP="00517A6E">
      <w:pPr>
        <w:pStyle w:val="Bijschrift"/>
        <w:rPr>
          <w:rPrChange w:id="3869" w:author="Stagair1" w:date="2018-05-08T16:40:00Z">
            <w:rPr>
              <w:lang w:val="nl-NL"/>
            </w:rPr>
          </w:rPrChange>
        </w:rPr>
      </w:pPr>
      <w:bookmarkStart w:id="3870" w:name="_Toc512457927"/>
      <w:r w:rsidRPr="00E15CDD">
        <w:rPr>
          <w:rPrChange w:id="3871" w:author="Stagair1" w:date="2018-05-08T16:40:00Z">
            <w:rPr>
              <w:lang w:val="nl-NL"/>
            </w:rPr>
          </w:rPrChange>
        </w:rPr>
        <w:t xml:space="preserve">Figuur </w:t>
      </w:r>
      <w:ins w:id="3872" w:author="Stagair1" w:date="2018-05-08T17:40:00Z">
        <w:r w:rsidR="00060962">
          <w:fldChar w:fldCharType="begin"/>
        </w:r>
        <w:r w:rsidR="00060962">
          <w:instrText xml:space="preserve"> STYLEREF 1 \s </w:instrText>
        </w:r>
      </w:ins>
      <w:r w:rsidR="00060962">
        <w:fldChar w:fldCharType="separate"/>
      </w:r>
      <w:r w:rsidR="00060962">
        <w:rPr>
          <w:noProof/>
        </w:rPr>
        <w:t>5</w:t>
      </w:r>
      <w:ins w:id="3873"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874" w:author="Stagair1" w:date="2018-05-08T17:40:00Z">
        <w:r w:rsidR="00060962">
          <w:rPr>
            <w:noProof/>
          </w:rPr>
          <w:t>6</w:t>
        </w:r>
        <w:r w:rsidR="00060962">
          <w:fldChar w:fldCharType="end"/>
        </w:r>
      </w:ins>
      <w:del w:id="3875" w:author="Stagair1" w:date="2018-05-08T16:39:00Z">
        <w:r w:rsidR="006463A1" w:rsidRPr="00E15CDD" w:rsidDel="00E15CDD">
          <w:rPr>
            <w:rPrChange w:id="3876" w:author="Stagair1" w:date="2018-05-08T16:40:00Z">
              <w:rPr>
                <w:lang w:val="nl-NL"/>
              </w:rPr>
            </w:rPrChange>
          </w:rPr>
          <w:fldChar w:fldCharType="begin"/>
        </w:r>
        <w:r w:rsidR="006463A1" w:rsidRPr="00E15CDD" w:rsidDel="00E15CDD">
          <w:rPr>
            <w:rPrChange w:id="3877" w:author="Stagair1" w:date="2018-05-08T16:40:00Z">
              <w:rPr>
                <w:lang w:val="nl-NL"/>
              </w:rPr>
            </w:rPrChange>
          </w:rPr>
          <w:delInstrText xml:space="preserve"> STYLEREF 1 \s </w:delInstrText>
        </w:r>
        <w:r w:rsidR="006463A1" w:rsidRPr="00E15CDD" w:rsidDel="00E15CDD">
          <w:rPr>
            <w:rPrChange w:id="3878" w:author="Stagair1" w:date="2018-05-08T16:40:00Z">
              <w:rPr>
                <w:lang w:val="nl-NL"/>
              </w:rPr>
            </w:rPrChange>
          </w:rPr>
          <w:fldChar w:fldCharType="separate"/>
        </w:r>
        <w:r w:rsidR="006463A1" w:rsidRPr="00E15CDD" w:rsidDel="00E15CDD">
          <w:rPr>
            <w:rPrChange w:id="3879" w:author="Stagair1" w:date="2018-05-08T16:40:00Z">
              <w:rPr>
                <w:lang w:val="nl-NL"/>
              </w:rPr>
            </w:rPrChange>
          </w:rPr>
          <w:delText>5</w:delText>
        </w:r>
        <w:r w:rsidR="006463A1" w:rsidRPr="00E15CDD" w:rsidDel="00E15CDD">
          <w:rPr>
            <w:rPrChange w:id="3880" w:author="Stagair1" w:date="2018-05-08T16:40:00Z">
              <w:rPr>
                <w:lang w:val="nl-NL"/>
              </w:rPr>
            </w:rPrChange>
          </w:rPr>
          <w:fldChar w:fldCharType="end"/>
        </w:r>
        <w:r w:rsidR="006463A1" w:rsidRPr="00E15CDD" w:rsidDel="00E15CDD">
          <w:rPr>
            <w:rPrChange w:id="3881" w:author="Stagair1" w:date="2018-05-08T16:40:00Z">
              <w:rPr>
                <w:lang w:val="nl-NL"/>
              </w:rPr>
            </w:rPrChange>
          </w:rPr>
          <w:noBreakHyphen/>
        </w:r>
        <w:r w:rsidR="006463A1" w:rsidRPr="00E15CDD" w:rsidDel="00E15CDD">
          <w:rPr>
            <w:rPrChange w:id="3882" w:author="Stagair1" w:date="2018-05-08T16:40:00Z">
              <w:rPr>
                <w:lang w:val="nl-NL"/>
              </w:rPr>
            </w:rPrChange>
          </w:rPr>
          <w:fldChar w:fldCharType="begin"/>
        </w:r>
        <w:r w:rsidR="006463A1" w:rsidRPr="00E15CDD" w:rsidDel="00E15CDD">
          <w:rPr>
            <w:rPrChange w:id="3883" w:author="Stagair1" w:date="2018-05-08T16:40:00Z">
              <w:rPr>
                <w:lang w:val="nl-NL"/>
              </w:rPr>
            </w:rPrChange>
          </w:rPr>
          <w:delInstrText xml:space="preserve"> SEQ Figuur \* ARABIC \s 1 </w:delInstrText>
        </w:r>
        <w:r w:rsidR="006463A1" w:rsidRPr="00E15CDD" w:rsidDel="00E15CDD">
          <w:rPr>
            <w:rPrChange w:id="3884" w:author="Stagair1" w:date="2018-05-08T16:40:00Z">
              <w:rPr>
                <w:lang w:val="nl-NL"/>
              </w:rPr>
            </w:rPrChange>
          </w:rPr>
          <w:fldChar w:fldCharType="separate"/>
        </w:r>
        <w:r w:rsidR="006463A1" w:rsidRPr="00E15CDD" w:rsidDel="00E15CDD">
          <w:rPr>
            <w:rPrChange w:id="3885" w:author="Stagair1" w:date="2018-05-08T16:40:00Z">
              <w:rPr>
                <w:lang w:val="nl-NL"/>
              </w:rPr>
            </w:rPrChange>
          </w:rPr>
          <w:delText>6</w:delText>
        </w:r>
        <w:r w:rsidR="006463A1" w:rsidRPr="00E15CDD" w:rsidDel="00E15CDD">
          <w:rPr>
            <w:rPrChange w:id="3886" w:author="Stagair1" w:date="2018-05-08T16:40:00Z">
              <w:rPr>
                <w:lang w:val="nl-NL"/>
              </w:rPr>
            </w:rPrChange>
          </w:rPr>
          <w:fldChar w:fldCharType="end"/>
        </w:r>
      </w:del>
      <w:r w:rsidRPr="00E15CDD">
        <w:rPr>
          <w:rPrChange w:id="3887" w:author="Stagair1" w:date="2018-05-08T16:40:00Z">
            <w:rPr>
              <w:lang w:val="nl-NL"/>
            </w:rPr>
          </w:rPrChange>
        </w:rPr>
        <w:t>: De configuratie van IP- en subnet-adressen in NetScaler.</w:t>
      </w:r>
      <w:bookmarkEnd w:id="3870"/>
    </w:p>
    <w:p w14:paraId="16F83513" w14:textId="77777777" w:rsidR="00517A6E" w:rsidRPr="00E15CDD" w:rsidRDefault="00517A6E" w:rsidP="00CA61B5">
      <w:pPr>
        <w:rPr>
          <w:rPrChange w:id="3888" w:author="Stagair1" w:date="2018-05-08T16:40:00Z">
            <w:rPr>
              <w:lang w:val="nl-NL"/>
            </w:rPr>
          </w:rPrChange>
        </w:rPr>
      </w:pPr>
    </w:p>
    <w:p w14:paraId="4B18E162" w14:textId="77777777" w:rsidR="00C1167E" w:rsidRPr="00E15CDD" w:rsidRDefault="00CA61B5" w:rsidP="00CA61B5">
      <w:pPr>
        <w:rPr>
          <w:rPrChange w:id="3889" w:author="Stagair1" w:date="2018-05-08T16:40:00Z">
            <w:rPr>
              <w:lang w:val="nl-NL"/>
            </w:rPr>
          </w:rPrChange>
        </w:rPr>
      </w:pPr>
      <w:r w:rsidRPr="00E15CDD">
        <w:rPr>
          <w:rPrChange w:id="3890" w:author="Stagair1" w:date="2018-05-08T16:40:00Z">
            <w:rPr>
              <w:lang w:val="nl-NL"/>
            </w:rPr>
          </w:rPrChange>
        </w:rPr>
        <w:t xml:space="preserve">De NetScaler moet nog voorzien worden van de correcte netwerkinstellingen. NetScaler werkt anders dan de meeste </w:t>
      </w:r>
      <w:commentRangeStart w:id="3891"/>
      <w:r w:rsidRPr="00E15CDD">
        <w:rPr>
          <w:rPrChange w:id="3892" w:author="Stagair1" w:date="2018-05-08T16:40:00Z">
            <w:rPr>
              <w:lang w:val="nl-NL"/>
            </w:rPr>
          </w:rPrChange>
        </w:rPr>
        <w:t>netwerktoestellen</w:t>
      </w:r>
      <w:commentRangeEnd w:id="3891"/>
      <w:r w:rsidR="00F9270E">
        <w:rPr>
          <w:rStyle w:val="Verwijzingopmerking"/>
        </w:rPr>
        <w:commentReference w:id="3891"/>
      </w:r>
      <w:r w:rsidRPr="00E15CDD">
        <w:rPr>
          <w:rPrChange w:id="3893" w:author="Stagair1" w:date="2018-05-08T16:40:00Z">
            <w:rPr>
              <w:lang w:val="nl-NL"/>
            </w:rPr>
          </w:rPrChange>
        </w:rPr>
        <w:t xml:space="preserve">, Het maakt gebruikt van virtuele IP-adressen, subnet-adressen en interfaces. Elk IP-adres dat moet kunnen communiceren met de buitenwereld heeft nood aan een subnet-adres dat gebruikt wordt voor die communicatie. Zo wordt er per subnet </w:t>
      </w:r>
      <w:commentRangeStart w:id="3894"/>
      <w:r w:rsidRPr="00E15CDD">
        <w:rPr>
          <w:rPrChange w:id="3895" w:author="Stagair1" w:date="2018-05-08T16:40:00Z">
            <w:rPr>
              <w:lang w:val="nl-NL"/>
            </w:rPr>
          </w:rPrChange>
        </w:rPr>
        <w:t>(dat van buitenaf bereikbaar moet z</w:t>
      </w:r>
      <w:r w:rsidR="00C1167E" w:rsidRPr="00E15CDD">
        <w:rPr>
          <w:rPrChange w:id="3896" w:author="Stagair1" w:date="2018-05-08T16:40:00Z">
            <w:rPr>
              <w:lang w:val="nl-NL"/>
            </w:rPr>
          </w:rPrChange>
        </w:rPr>
        <w:t xml:space="preserve">ijn) </w:t>
      </w:r>
      <w:commentRangeEnd w:id="3894"/>
      <w:r w:rsidR="00F9270E">
        <w:rPr>
          <w:rStyle w:val="Verwijzingopmerking"/>
        </w:rPr>
        <w:commentReference w:id="3894"/>
      </w:r>
      <w:r w:rsidR="00C1167E" w:rsidRPr="00E15CDD">
        <w:rPr>
          <w:rPrChange w:id="3897" w:author="Stagair1" w:date="2018-05-08T16:40:00Z">
            <w:rPr>
              <w:lang w:val="nl-NL"/>
            </w:rPr>
          </w:rPrChange>
        </w:rPr>
        <w:t>één subnet-adres voorzien.</w:t>
      </w:r>
      <w:r w:rsidR="00BC6C81" w:rsidRPr="00E15CDD">
        <w:rPr>
          <w:rPrChange w:id="3898" w:author="Stagair1" w:date="2018-05-08T16:40:00Z">
            <w:rPr>
              <w:lang w:val="nl-NL"/>
            </w:rPr>
          </w:rPrChange>
        </w:rPr>
        <w:t xml:space="preserve"> </w:t>
      </w:r>
      <w:r w:rsidR="00BC6C81" w:rsidRPr="00142429">
        <w:rPr>
          <w:strike/>
          <w:rPrChange w:id="3899" w:author="Evert-Jan Jacobs" w:date="2018-05-13T13:22:00Z">
            <w:rPr>
              <w:lang w:val="nl-NL"/>
            </w:rPr>
          </w:rPrChange>
        </w:rPr>
        <w:t xml:space="preserve">In </w:t>
      </w:r>
      <w:r w:rsidR="00BC6C81" w:rsidRPr="00E15CDD">
        <w:rPr>
          <w:rPrChange w:id="3900" w:author="Stagair1" w:date="2018-05-08T16:40:00Z">
            <w:rPr>
              <w:lang w:val="nl-NL"/>
            </w:rPr>
          </w:rPrChange>
        </w:rPr>
        <w:t xml:space="preserve">figuur 5-6 </w:t>
      </w:r>
      <w:commentRangeStart w:id="3901"/>
      <w:r w:rsidR="00BC6C81" w:rsidRPr="00E15CDD">
        <w:rPr>
          <w:rPrChange w:id="3902" w:author="Stagair1" w:date="2018-05-08T16:40:00Z">
            <w:rPr>
              <w:lang w:val="nl-NL"/>
            </w:rPr>
          </w:rPrChange>
        </w:rPr>
        <w:t xml:space="preserve">kan u </w:t>
      </w:r>
      <w:commentRangeEnd w:id="3901"/>
      <w:r w:rsidR="00142429">
        <w:rPr>
          <w:rStyle w:val="Verwijzingopmerking"/>
        </w:rPr>
        <w:commentReference w:id="3901"/>
      </w:r>
      <w:r w:rsidR="00BC6C81" w:rsidRPr="00E15CDD">
        <w:rPr>
          <w:rPrChange w:id="3903" w:author="Stagair1" w:date="2018-05-08T16:40:00Z">
            <w:rPr>
              <w:lang w:val="nl-NL"/>
            </w:rPr>
          </w:rPrChange>
        </w:rPr>
        <w:t>de IP- en subnet-adressen terugvinden voor deze opstellingen. De 2 verschillende subnetten die gebruikt worden zijn hier in aparte kleuren omkaderd. In de blauwe kader ziet u de interne IP-adressen en in de groene de DMZ IP-adressen.</w:t>
      </w:r>
      <w:r w:rsidR="006F20A4" w:rsidRPr="00E15CDD">
        <w:rPr>
          <w:rPrChange w:id="3904" w:author="Stagair1" w:date="2018-05-08T16:40:00Z">
            <w:rPr>
              <w:lang w:val="nl-NL"/>
            </w:rPr>
          </w:rPrChange>
        </w:rPr>
        <w:t xml:space="preserve"> </w:t>
      </w:r>
      <w:sdt>
        <w:sdtPr>
          <w:id w:val="-696078764"/>
          <w:citation/>
        </w:sdtPr>
        <w:sdtContent>
          <w:r w:rsidR="006F20A4" w:rsidRPr="00E15CDD">
            <w:rPr>
              <w:rPrChange w:id="3905" w:author="Stagair1" w:date="2018-05-08T16:40:00Z">
                <w:rPr>
                  <w:lang w:val="nl-NL"/>
                </w:rPr>
              </w:rPrChange>
            </w:rPr>
            <w:fldChar w:fldCharType="begin"/>
          </w:r>
          <w:r w:rsidR="006F20A4" w:rsidRPr="00E15CDD">
            <w:instrText xml:space="preserve"> CITATION Cit20 \l 2067 </w:instrText>
          </w:r>
          <w:r w:rsidR="006F20A4" w:rsidRPr="00E15CDD">
            <w:rPr>
              <w:rPrChange w:id="3906" w:author="Stagair1" w:date="2018-05-08T16:40:00Z">
                <w:rPr>
                  <w:lang w:val="nl-NL"/>
                </w:rPr>
              </w:rPrChange>
            </w:rPr>
            <w:fldChar w:fldCharType="separate"/>
          </w:r>
          <w:r w:rsidR="006F20A4" w:rsidRPr="00E15CDD">
            <w:rPr>
              <w:rPrChange w:id="3907" w:author="Stagair1" w:date="2018-05-08T16:40:00Z">
                <w:rPr>
                  <w:noProof/>
                </w:rPr>
              </w:rPrChange>
            </w:rPr>
            <w:t>[38]</w:t>
          </w:r>
          <w:r w:rsidR="006F20A4" w:rsidRPr="00E15CDD">
            <w:rPr>
              <w:rPrChange w:id="3908" w:author="Stagair1" w:date="2018-05-08T16:40:00Z">
                <w:rPr>
                  <w:lang w:val="nl-NL"/>
                </w:rPr>
              </w:rPrChange>
            </w:rPr>
            <w:fldChar w:fldCharType="end"/>
          </w:r>
        </w:sdtContent>
      </w:sdt>
    </w:p>
    <w:p w14:paraId="148B5162" w14:textId="77777777" w:rsidR="00517A6E" w:rsidRPr="00E15CDD" w:rsidRDefault="00517A6E" w:rsidP="00CA61B5">
      <w:pPr>
        <w:rPr>
          <w:rPrChange w:id="3909" w:author="Stagair1" w:date="2018-05-08T16:40:00Z">
            <w:rPr>
              <w:lang w:val="nl-NL"/>
            </w:rPr>
          </w:rPrChange>
        </w:rPr>
      </w:pPr>
      <w:r w:rsidRPr="0056094B">
        <w:rPr>
          <w:noProof/>
          <w:lang w:eastAsia="nl-BE"/>
        </w:rPr>
        <w:drawing>
          <wp:anchor distT="0" distB="0" distL="114300" distR="114300" simplePos="0" relativeHeight="251714560" behindDoc="0" locked="0" layoutInCell="1" allowOverlap="1" wp14:anchorId="78481BC0" wp14:editId="015D8359">
            <wp:simplePos x="0" y="0"/>
            <wp:positionH relativeFrom="column">
              <wp:posOffset>0</wp:posOffset>
            </wp:positionH>
            <wp:positionV relativeFrom="paragraph">
              <wp:posOffset>293370</wp:posOffset>
            </wp:positionV>
            <wp:extent cx="5620385" cy="2324735"/>
            <wp:effectExtent l="0" t="0" r="0" b="0"/>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20385" cy="23247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FBDDBD7" w14:textId="77777777" w:rsidR="00517A6E" w:rsidRPr="00E15CDD" w:rsidRDefault="00517A6E" w:rsidP="00517A6E">
      <w:pPr>
        <w:pStyle w:val="Bijschrift"/>
        <w:rPr>
          <w:rPrChange w:id="3910" w:author="Stagair1" w:date="2018-05-08T16:40:00Z">
            <w:rPr>
              <w:lang w:val="nl-NL"/>
            </w:rPr>
          </w:rPrChange>
        </w:rPr>
      </w:pPr>
    </w:p>
    <w:p w14:paraId="71A7ACA1" w14:textId="77777777" w:rsidR="00517A6E" w:rsidRPr="00E15CDD" w:rsidRDefault="00517A6E" w:rsidP="00517A6E">
      <w:pPr>
        <w:pStyle w:val="Bijschrift"/>
        <w:rPr>
          <w:rPrChange w:id="3911" w:author="Stagair1" w:date="2018-05-08T16:40:00Z">
            <w:rPr>
              <w:lang w:val="nl-NL"/>
            </w:rPr>
          </w:rPrChange>
        </w:rPr>
      </w:pPr>
      <w:bookmarkStart w:id="3912" w:name="_Toc512457928"/>
      <w:r w:rsidRPr="00E15CDD">
        <w:rPr>
          <w:rPrChange w:id="3913" w:author="Stagair1" w:date="2018-05-08T16:40:00Z">
            <w:rPr>
              <w:lang w:val="nl-NL"/>
            </w:rPr>
          </w:rPrChange>
        </w:rPr>
        <w:t xml:space="preserve">Figuur </w:t>
      </w:r>
      <w:ins w:id="3914" w:author="Stagair1" w:date="2018-05-08T17:40:00Z">
        <w:r w:rsidR="00060962">
          <w:fldChar w:fldCharType="begin"/>
        </w:r>
        <w:r w:rsidR="00060962">
          <w:instrText xml:space="preserve"> STYLEREF 1 \s </w:instrText>
        </w:r>
      </w:ins>
      <w:r w:rsidR="00060962">
        <w:fldChar w:fldCharType="separate"/>
      </w:r>
      <w:r w:rsidR="00060962">
        <w:rPr>
          <w:noProof/>
        </w:rPr>
        <w:t>5</w:t>
      </w:r>
      <w:ins w:id="3915"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16" w:author="Stagair1" w:date="2018-05-08T17:40:00Z">
        <w:r w:rsidR="00060962">
          <w:rPr>
            <w:noProof/>
          </w:rPr>
          <w:t>7</w:t>
        </w:r>
        <w:r w:rsidR="00060962">
          <w:fldChar w:fldCharType="end"/>
        </w:r>
      </w:ins>
      <w:del w:id="3917" w:author="Stagair1" w:date="2018-05-08T16:39:00Z">
        <w:r w:rsidR="006463A1" w:rsidRPr="00E15CDD" w:rsidDel="00E15CDD">
          <w:rPr>
            <w:rPrChange w:id="3918" w:author="Stagair1" w:date="2018-05-08T16:40:00Z">
              <w:rPr>
                <w:lang w:val="nl-NL"/>
              </w:rPr>
            </w:rPrChange>
          </w:rPr>
          <w:fldChar w:fldCharType="begin"/>
        </w:r>
        <w:r w:rsidR="006463A1" w:rsidRPr="00E15CDD" w:rsidDel="00E15CDD">
          <w:rPr>
            <w:rPrChange w:id="3919" w:author="Stagair1" w:date="2018-05-08T16:40:00Z">
              <w:rPr>
                <w:lang w:val="nl-NL"/>
              </w:rPr>
            </w:rPrChange>
          </w:rPr>
          <w:delInstrText xml:space="preserve"> STYLEREF 1 \s </w:delInstrText>
        </w:r>
        <w:r w:rsidR="006463A1" w:rsidRPr="00E15CDD" w:rsidDel="00E15CDD">
          <w:rPr>
            <w:rPrChange w:id="3920" w:author="Stagair1" w:date="2018-05-08T16:40:00Z">
              <w:rPr>
                <w:lang w:val="nl-NL"/>
              </w:rPr>
            </w:rPrChange>
          </w:rPr>
          <w:fldChar w:fldCharType="separate"/>
        </w:r>
        <w:r w:rsidR="006463A1" w:rsidRPr="00E15CDD" w:rsidDel="00E15CDD">
          <w:rPr>
            <w:rPrChange w:id="3921" w:author="Stagair1" w:date="2018-05-08T16:40:00Z">
              <w:rPr>
                <w:lang w:val="nl-NL"/>
              </w:rPr>
            </w:rPrChange>
          </w:rPr>
          <w:delText>5</w:delText>
        </w:r>
        <w:r w:rsidR="006463A1" w:rsidRPr="00E15CDD" w:rsidDel="00E15CDD">
          <w:rPr>
            <w:rPrChange w:id="3922" w:author="Stagair1" w:date="2018-05-08T16:40:00Z">
              <w:rPr>
                <w:lang w:val="nl-NL"/>
              </w:rPr>
            </w:rPrChange>
          </w:rPr>
          <w:fldChar w:fldCharType="end"/>
        </w:r>
        <w:r w:rsidR="006463A1" w:rsidRPr="00E15CDD" w:rsidDel="00E15CDD">
          <w:rPr>
            <w:rPrChange w:id="3923" w:author="Stagair1" w:date="2018-05-08T16:40:00Z">
              <w:rPr>
                <w:lang w:val="nl-NL"/>
              </w:rPr>
            </w:rPrChange>
          </w:rPr>
          <w:noBreakHyphen/>
        </w:r>
        <w:r w:rsidR="006463A1" w:rsidRPr="00E15CDD" w:rsidDel="00E15CDD">
          <w:rPr>
            <w:rPrChange w:id="3924" w:author="Stagair1" w:date="2018-05-08T16:40:00Z">
              <w:rPr>
                <w:lang w:val="nl-NL"/>
              </w:rPr>
            </w:rPrChange>
          </w:rPr>
          <w:fldChar w:fldCharType="begin"/>
        </w:r>
        <w:r w:rsidR="006463A1" w:rsidRPr="00E15CDD" w:rsidDel="00E15CDD">
          <w:rPr>
            <w:rPrChange w:id="3925" w:author="Stagair1" w:date="2018-05-08T16:40:00Z">
              <w:rPr>
                <w:lang w:val="nl-NL"/>
              </w:rPr>
            </w:rPrChange>
          </w:rPr>
          <w:delInstrText xml:space="preserve"> SEQ Figuur \* ARABIC \s 1 </w:delInstrText>
        </w:r>
        <w:r w:rsidR="006463A1" w:rsidRPr="00E15CDD" w:rsidDel="00E15CDD">
          <w:rPr>
            <w:rPrChange w:id="3926" w:author="Stagair1" w:date="2018-05-08T16:40:00Z">
              <w:rPr>
                <w:lang w:val="nl-NL"/>
              </w:rPr>
            </w:rPrChange>
          </w:rPr>
          <w:fldChar w:fldCharType="separate"/>
        </w:r>
        <w:r w:rsidR="006463A1" w:rsidRPr="00E15CDD" w:rsidDel="00E15CDD">
          <w:rPr>
            <w:rPrChange w:id="3927" w:author="Stagair1" w:date="2018-05-08T16:40:00Z">
              <w:rPr>
                <w:lang w:val="nl-NL"/>
              </w:rPr>
            </w:rPrChange>
          </w:rPr>
          <w:delText>7</w:delText>
        </w:r>
        <w:r w:rsidR="006463A1" w:rsidRPr="00E15CDD" w:rsidDel="00E15CDD">
          <w:rPr>
            <w:rPrChange w:id="3928" w:author="Stagair1" w:date="2018-05-08T16:40:00Z">
              <w:rPr>
                <w:lang w:val="nl-NL"/>
              </w:rPr>
            </w:rPrChange>
          </w:rPr>
          <w:fldChar w:fldCharType="end"/>
        </w:r>
      </w:del>
      <w:r w:rsidRPr="00E15CDD">
        <w:rPr>
          <w:rPrChange w:id="3929" w:author="Stagair1" w:date="2018-05-08T16:40:00Z">
            <w:rPr>
              <w:lang w:val="nl-NL"/>
            </w:rPr>
          </w:rPrChange>
        </w:rPr>
        <w:t>: De configuratie van interfaces in NetScaler</w:t>
      </w:r>
      <w:bookmarkEnd w:id="3912"/>
    </w:p>
    <w:p w14:paraId="4896A169" w14:textId="77777777" w:rsidR="00517A6E" w:rsidRPr="00E15CDD" w:rsidRDefault="00517A6E" w:rsidP="00CA61B5">
      <w:pPr>
        <w:rPr>
          <w:rPrChange w:id="3930" w:author="Stagair1" w:date="2018-05-08T16:40:00Z">
            <w:rPr>
              <w:lang w:val="nl-NL"/>
            </w:rPr>
          </w:rPrChange>
        </w:rPr>
      </w:pPr>
    </w:p>
    <w:p w14:paraId="55BB1BF9" w14:textId="77777777" w:rsidR="00CA61B5" w:rsidRPr="00E15CDD" w:rsidRDefault="00CA61B5" w:rsidP="00CA61B5">
      <w:pPr>
        <w:rPr>
          <w:rPrChange w:id="3931" w:author="Stagair1" w:date="2018-05-08T16:40:00Z">
            <w:rPr>
              <w:lang w:val="nl-NL"/>
            </w:rPr>
          </w:rPrChange>
        </w:rPr>
      </w:pPr>
      <w:r w:rsidRPr="00E15CDD">
        <w:rPr>
          <w:rPrChange w:id="3932" w:author="Stagair1" w:date="2018-05-08T16:40:00Z">
            <w:rPr>
              <w:lang w:val="nl-NL"/>
            </w:rPr>
          </w:rPrChange>
        </w:rPr>
        <w:t xml:space="preserve">Op NetScaler kunnen ook interfaces aangemaakt worden. Zo kan men een Interne- en een DMZ-interface voorzien. De fysieke server in deze opstelling is voorzien van drie netwerkkabels. Eén om netwerktoegang tot de </w:t>
      </w:r>
      <w:r w:rsidR="00C1167E" w:rsidRPr="00E15CDD">
        <w:rPr>
          <w:rPrChange w:id="3933" w:author="Stagair1" w:date="2018-05-08T16:40:00Z">
            <w:rPr>
              <w:lang w:val="nl-NL"/>
            </w:rPr>
          </w:rPrChange>
        </w:rPr>
        <w:t>Integrated Management Module (</w:t>
      </w:r>
      <w:r w:rsidRPr="00E15CDD">
        <w:rPr>
          <w:rPrChange w:id="3934" w:author="Stagair1" w:date="2018-05-08T16:40:00Z">
            <w:rPr>
              <w:lang w:val="nl-NL"/>
            </w:rPr>
          </w:rPrChange>
        </w:rPr>
        <w:t>IMM</w:t>
      </w:r>
      <w:r w:rsidR="00C1167E" w:rsidRPr="00E15CDD">
        <w:rPr>
          <w:rPrChange w:id="3935" w:author="Stagair1" w:date="2018-05-08T16:40:00Z">
            <w:rPr>
              <w:lang w:val="nl-NL"/>
            </w:rPr>
          </w:rPrChange>
        </w:rPr>
        <w:t>)</w:t>
      </w:r>
      <w:r w:rsidRPr="00E15CDD">
        <w:rPr>
          <w:rPrChange w:id="3936" w:author="Stagair1" w:date="2018-05-08T16:40:00Z">
            <w:rPr>
              <w:lang w:val="nl-NL"/>
            </w:rPr>
          </w:rPrChange>
        </w:rPr>
        <w:t xml:space="preserve"> te voorzien. Eén om verbinding te leggen naar het interne netwerk (</w:t>
      </w:r>
      <w:r w:rsidR="00C1167E" w:rsidRPr="00E15CDD">
        <w:rPr>
          <w:rPrChange w:id="3937" w:author="Stagair1" w:date="2018-05-08T16:40:00Z">
            <w:rPr>
              <w:lang w:val="nl-NL"/>
            </w:rPr>
          </w:rPrChange>
        </w:rPr>
        <w:t>om</w:t>
      </w:r>
      <w:r w:rsidRPr="00E15CDD">
        <w:rPr>
          <w:rPrChange w:id="3938" w:author="Stagair1" w:date="2018-05-08T16:40:00Z">
            <w:rPr>
              <w:lang w:val="nl-NL"/>
            </w:rPr>
          </w:rPrChange>
        </w:rPr>
        <w:t xml:space="preserve"> te connecteren met de Active Directory server en de </w:t>
      </w:r>
      <w:r w:rsidR="008C69D2" w:rsidRPr="00E15CDD">
        <w:rPr>
          <w:rPrChange w:id="3939" w:author="Stagair1" w:date="2018-05-08T16:40:00Z">
            <w:rPr>
              <w:lang w:val="nl-NL"/>
            </w:rPr>
          </w:rPrChange>
        </w:rPr>
        <w:t>SZ-C</w:t>
      </w:r>
      <w:r w:rsidRPr="00E15CDD">
        <w:rPr>
          <w:rPrChange w:id="3940" w:author="Stagair1" w:date="2018-05-08T16:40:00Z">
            <w:rPr>
              <w:lang w:val="nl-NL"/>
            </w:rPr>
          </w:rPrChange>
        </w:rPr>
        <w:t>). En één om toegang te voorzien naar het publieke internet, deze netwerkkabel legt een verbinding naar het DMZ-netwerk.</w:t>
      </w:r>
    </w:p>
    <w:p w14:paraId="062D0FB4" w14:textId="77777777" w:rsidR="00517A6E" w:rsidRPr="00E15CDD" w:rsidRDefault="00517A6E" w:rsidP="00CA61B5">
      <w:pPr>
        <w:rPr>
          <w:rPrChange w:id="3941" w:author="Stagair1" w:date="2018-05-08T16:40:00Z">
            <w:rPr>
              <w:lang w:val="nl-NL"/>
            </w:rPr>
          </w:rPrChange>
        </w:rPr>
      </w:pPr>
      <w:r w:rsidRPr="0056094B">
        <w:rPr>
          <w:noProof/>
          <w:lang w:eastAsia="nl-BE"/>
        </w:rPr>
        <w:drawing>
          <wp:anchor distT="0" distB="0" distL="114300" distR="114300" simplePos="0" relativeHeight="251716608" behindDoc="0" locked="0" layoutInCell="1" allowOverlap="1" wp14:anchorId="7B84A4B3" wp14:editId="2AAF7026">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9C0239E" w14:textId="77777777" w:rsidR="00517A6E" w:rsidRPr="00E15CDD" w:rsidRDefault="00517A6E" w:rsidP="00517A6E">
      <w:pPr>
        <w:pStyle w:val="Bijschrift"/>
        <w:rPr>
          <w:rPrChange w:id="3942" w:author="Stagair1" w:date="2018-05-08T16:40:00Z">
            <w:rPr>
              <w:lang w:val="nl-NL"/>
            </w:rPr>
          </w:rPrChange>
        </w:rPr>
      </w:pPr>
      <w:bookmarkStart w:id="3943" w:name="_Toc512457929"/>
      <w:r w:rsidRPr="00E15CDD">
        <w:rPr>
          <w:rPrChange w:id="3944" w:author="Stagair1" w:date="2018-05-08T16:40:00Z">
            <w:rPr>
              <w:lang w:val="nl-NL"/>
            </w:rPr>
          </w:rPrChange>
        </w:rPr>
        <w:t xml:space="preserve">Figuur </w:t>
      </w:r>
      <w:ins w:id="3945" w:author="Stagair1" w:date="2018-05-08T17:40:00Z">
        <w:r w:rsidR="00060962">
          <w:fldChar w:fldCharType="begin"/>
        </w:r>
        <w:r w:rsidR="00060962">
          <w:instrText xml:space="preserve"> STYLEREF 1 \s </w:instrText>
        </w:r>
      </w:ins>
      <w:r w:rsidR="00060962">
        <w:fldChar w:fldCharType="separate"/>
      </w:r>
      <w:r w:rsidR="00060962">
        <w:rPr>
          <w:noProof/>
        </w:rPr>
        <w:t>5</w:t>
      </w:r>
      <w:ins w:id="394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47" w:author="Stagair1" w:date="2018-05-08T17:40:00Z">
        <w:r w:rsidR="00060962">
          <w:rPr>
            <w:noProof/>
          </w:rPr>
          <w:t>8</w:t>
        </w:r>
        <w:r w:rsidR="00060962">
          <w:fldChar w:fldCharType="end"/>
        </w:r>
      </w:ins>
      <w:del w:id="3948" w:author="Stagair1" w:date="2018-05-08T16:39:00Z">
        <w:r w:rsidR="006463A1" w:rsidRPr="00E15CDD" w:rsidDel="00E15CDD">
          <w:rPr>
            <w:rPrChange w:id="3949" w:author="Stagair1" w:date="2018-05-08T16:40:00Z">
              <w:rPr>
                <w:lang w:val="nl-NL"/>
              </w:rPr>
            </w:rPrChange>
          </w:rPr>
          <w:fldChar w:fldCharType="begin"/>
        </w:r>
        <w:r w:rsidR="006463A1" w:rsidRPr="00E15CDD" w:rsidDel="00E15CDD">
          <w:rPr>
            <w:rPrChange w:id="3950" w:author="Stagair1" w:date="2018-05-08T16:40:00Z">
              <w:rPr>
                <w:lang w:val="nl-NL"/>
              </w:rPr>
            </w:rPrChange>
          </w:rPr>
          <w:delInstrText xml:space="preserve"> STYLEREF 1 \s </w:delInstrText>
        </w:r>
        <w:r w:rsidR="006463A1" w:rsidRPr="00E15CDD" w:rsidDel="00E15CDD">
          <w:rPr>
            <w:rPrChange w:id="3951" w:author="Stagair1" w:date="2018-05-08T16:40:00Z">
              <w:rPr>
                <w:lang w:val="nl-NL"/>
              </w:rPr>
            </w:rPrChange>
          </w:rPr>
          <w:fldChar w:fldCharType="separate"/>
        </w:r>
        <w:r w:rsidR="006463A1" w:rsidRPr="00E15CDD" w:rsidDel="00E15CDD">
          <w:rPr>
            <w:rPrChange w:id="3952" w:author="Stagair1" w:date="2018-05-08T16:40:00Z">
              <w:rPr>
                <w:lang w:val="nl-NL"/>
              </w:rPr>
            </w:rPrChange>
          </w:rPr>
          <w:delText>5</w:delText>
        </w:r>
        <w:r w:rsidR="006463A1" w:rsidRPr="00E15CDD" w:rsidDel="00E15CDD">
          <w:rPr>
            <w:rPrChange w:id="3953" w:author="Stagair1" w:date="2018-05-08T16:40:00Z">
              <w:rPr>
                <w:lang w:val="nl-NL"/>
              </w:rPr>
            </w:rPrChange>
          </w:rPr>
          <w:fldChar w:fldCharType="end"/>
        </w:r>
        <w:r w:rsidR="006463A1" w:rsidRPr="00E15CDD" w:rsidDel="00E15CDD">
          <w:rPr>
            <w:rPrChange w:id="3954" w:author="Stagair1" w:date="2018-05-08T16:40:00Z">
              <w:rPr>
                <w:lang w:val="nl-NL"/>
              </w:rPr>
            </w:rPrChange>
          </w:rPr>
          <w:noBreakHyphen/>
        </w:r>
        <w:r w:rsidR="006463A1" w:rsidRPr="00E15CDD" w:rsidDel="00E15CDD">
          <w:rPr>
            <w:rPrChange w:id="3955" w:author="Stagair1" w:date="2018-05-08T16:40:00Z">
              <w:rPr>
                <w:lang w:val="nl-NL"/>
              </w:rPr>
            </w:rPrChange>
          </w:rPr>
          <w:fldChar w:fldCharType="begin"/>
        </w:r>
        <w:r w:rsidR="006463A1" w:rsidRPr="00E15CDD" w:rsidDel="00E15CDD">
          <w:rPr>
            <w:rPrChange w:id="3956" w:author="Stagair1" w:date="2018-05-08T16:40:00Z">
              <w:rPr>
                <w:lang w:val="nl-NL"/>
              </w:rPr>
            </w:rPrChange>
          </w:rPr>
          <w:delInstrText xml:space="preserve"> SEQ Figuur \* ARABIC \s 1 </w:delInstrText>
        </w:r>
        <w:r w:rsidR="006463A1" w:rsidRPr="00E15CDD" w:rsidDel="00E15CDD">
          <w:rPr>
            <w:rPrChange w:id="3957" w:author="Stagair1" w:date="2018-05-08T16:40:00Z">
              <w:rPr>
                <w:lang w:val="nl-NL"/>
              </w:rPr>
            </w:rPrChange>
          </w:rPr>
          <w:fldChar w:fldCharType="separate"/>
        </w:r>
        <w:r w:rsidR="006463A1" w:rsidRPr="00E15CDD" w:rsidDel="00E15CDD">
          <w:rPr>
            <w:rPrChange w:id="3958" w:author="Stagair1" w:date="2018-05-08T16:40:00Z">
              <w:rPr>
                <w:lang w:val="nl-NL"/>
              </w:rPr>
            </w:rPrChange>
          </w:rPr>
          <w:delText>8</w:delText>
        </w:r>
        <w:r w:rsidR="006463A1" w:rsidRPr="00E15CDD" w:rsidDel="00E15CDD">
          <w:rPr>
            <w:rPrChange w:id="3959" w:author="Stagair1" w:date="2018-05-08T16:40:00Z">
              <w:rPr>
                <w:lang w:val="nl-NL"/>
              </w:rPr>
            </w:rPrChange>
          </w:rPr>
          <w:fldChar w:fldCharType="end"/>
        </w:r>
      </w:del>
      <w:r w:rsidRPr="00E15CDD">
        <w:rPr>
          <w:rPrChange w:id="3960" w:author="Stagair1" w:date="2018-05-08T16:40:00Z">
            <w:rPr>
              <w:lang w:val="nl-NL"/>
            </w:rPr>
          </w:rPrChange>
        </w:rPr>
        <w:t>: De configuratie van routes in NetScaler.</w:t>
      </w:r>
      <w:bookmarkEnd w:id="3943"/>
    </w:p>
    <w:p w14:paraId="2B2312DB" w14:textId="77777777" w:rsidR="00517A6E" w:rsidRPr="00E15CDD" w:rsidRDefault="00517A6E" w:rsidP="00CA61B5">
      <w:pPr>
        <w:rPr>
          <w:rPrChange w:id="3961" w:author="Stagair1" w:date="2018-05-08T16:40:00Z">
            <w:rPr>
              <w:lang w:val="nl-NL"/>
            </w:rPr>
          </w:rPrChange>
        </w:rPr>
      </w:pPr>
    </w:p>
    <w:p w14:paraId="7B9726B5" w14:textId="77777777" w:rsidR="00CA61B5" w:rsidRPr="00E15CDD" w:rsidRDefault="00C1167E" w:rsidP="00CA61B5">
      <w:pPr>
        <w:rPr>
          <w:rPrChange w:id="3962" w:author="Stagair1" w:date="2018-05-08T16:40:00Z">
            <w:rPr>
              <w:lang w:val="nl-NL"/>
            </w:rPr>
          </w:rPrChange>
        </w:rPr>
      </w:pPr>
      <w:r w:rsidRPr="00E15CDD">
        <w:rPr>
          <w:rPrChange w:id="3963" w:author="Stagair1" w:date="2018-05-08T16:40:00Z">
            <w:rPr>
              <w:lang w:val="nl-NL"/>
            </w:rPr>
          </w:rPrChange>
        </w:rPr>
        <w:t xml:space="preserve">Verder is het nodig om </w:t>
      </w:r>
      <w:r w:rsidR="00CA61B5" w:rsidRPr="00E15CDD">
        <w:rPr>
          <w:rPrChange w:id="3964" w:author="Stagair1" w:date="2018-05-08T16:40:00Z">
            <w:rPr>
              <w:lang w:val="nl-NL"/>
            </w:rPr>
          </w:rPrChange>
        </w:rPr>
        <w:t xml:space="preserve">netwerk routes te configureren. NetScaler moet weten waar het verschillend IP-verkeer naartoe moet sturen. Als </w:t>
      </w:r>
      <w:commentRangeStart w:id="3965"/>
      <w:r w:rsidR="00CA61B5" w:rsidRPr="00E15CDD">
        <w:rPr>
          <w:rPrChange w:id="3966" w:author="Stagair1" w:date="2018-05-08T16:40:00Z">
            <w:rPr>
              <w:lang w:val="nl-NL"/>
            </w:rPr>
          </w:rPrChange>
        </w:rPr>
        <w:t xml:space="preserve">hij </w:t>
      </w:r>
      <w:commentRangeEnd w:id="3965"/>
      <w:r w:rsidR="002C16B9">
        <w:rPr>
          <w:rStyle w:val="Verwijzingopmerking"/>
        </w:rPr>
        <w:commentReference w:id="3965"/>
      </w:r>
      <w:r w:rsidR="00CA61B5" w:rsidRPr="00E15CDD">
        <w:rPr>
          <w:rPrChange w:id="3967" w:author="Stagair1" w:date="2018-05-08T16:40:00Z">
            <w:rPr>
              <w:lang w:val="nl-NL"/>
            </w:rPr>
          </w:rPrChange>
        </w:rPr>
        <w:t xml:space="preserve">niet opgesteld wordt als een default gateway, wordt hij best voorzien van een default route voor elke subnet waarin hij verkeer zal routen. </w:t>
      </w:r>
      <w:r w:rsidRPr="00E15CDD">
        <w:rPr>
          <w:rPrChange w:id="3968" w:author="Stagair1" w:date="2018-05-08T16:40:00Z">
            <w:rPr>
              <w:lang w:val="nl-NL"/>
            </w:rPr>
          </w:rPrChange>
        </w:rPr>
        <w:t>Standaard werd hij al voorzien van een route naar de belangrijkste componenten (de CS-VS en het interne IP-adres van de NetScaler zelf)</w:t>
      </w:r>
      <w:r w:rsidR="00CA61B5" w:rsidRPr="00E15CDD">
        <w:rPr>
          <w:rPrChange w:id="3969" w:author="Stagair1" w:date="2018-05-08T16:40:00Z">
            <w:rPr>
              <w:lang w:val="nl-NL"/>
            </w:rPr>
          </w:rPrChange>
        </w:rPr>
        <w:t xml:space="preserve">. </w:t>
      </w:r>
      <w:r w:rsidRPr="00E15CDD">
        <w:rPr>
          <w:rPrChange w:id="3970" w:author="Stagair1" w:date="2018-05-08T16:40:00Z">
            <w:rPr>
              <w:lang w:val="nl-NL"/>
            </w:rPr>
          </w:rPrChange>
        </w:rPr>
        <w:t xml:space="preserve">Verder zijn er geen routes nodig naar de andere belangrijke componenten, aangezien NetScaler weet wanneer het verkeer daar naartoe moet sturen op basis van de opgestelde policies. </w:t>
      </w:r>
      <w:r w:rsidR="00CA61B5" w:rsidRPr="00E15CDD">
        <w:rPr>
          <w:rPrChange w:id="3971" w:author="Stagair1" w:date="2018-05-08T16:40:00Z">
            <w:rPr>
              <w:lang w:val="nl-NL"/>
            </w:rPr>
          </w:rPrChange>
        </w:rPr>
        <w:t xml:space="preserve">Daarboven </w:t>
      </w:r>
      <w:r w:rsidR="00426312" w:rsidRPr="00E15CDD">
        <w:rPr>
          <w:rPrChange w:id="3972" w:author="Stagair1" w:date="2018-05-08T16:40:00Z">
            <w:rPr>
              <w:lang w:val="nl-NL"/>
            </w:rPr>
          </w:rPrChange>
        </w:rPr>
        <w:t>moet</w:t>
      </w:r>
      <w:r w:rsidR="00CA61B5" w:rsidRPr="00E15CDD">
        <w:rPr>
          <w:rPrChange w:id="3973" w:author="Stagair1" w:date="2018-05-08T16:40:00Z">
            <w:rPr>
              <w:lang w:val="nl-NL"/>
            </w:rPr>
          </w:rPrChange>
        </w:rPr>
        <w:t xml:space="preserve"> er </w:t>
      </w:r>
      <w:r w:rsidR="00426312" w:rsidRPr="00E15CDD">
        <w:rPr>
          <w:rPrChange w:id="3974" w:author="Stagair1" w:date="2018-05-08T16:40:00Z">
            <w:rPr>
              <w:lang w:val="nl-NL"/>
            </w:rPr>
          </w:rPrChange>
        </w:rPr>
        <w:t xml:space="preserve">nog </w:t>
      </w:r>
      <w:r w:rsidR="00CA61B5" w:rsidRPr="00E15CDD">
        <w:rPr>
          <w:rPrChange w:id="3975" w:author="Stagair1" w:date="2018-05-08T16:40:00Z">
            <w:rPr>
              <w:lang w:val="nl-NL"/>
            </w:rPr>
          </w:rPrChange>
        </w:rPr>
        <w:t xml:space="preserve">een default route met IP-adres 0.0.0.0 en subnet 0.0.0.0 opgesteld </w:t>
      </w:r>
      <w:r w:rsidR="00426312" w:rsidRPr="00E15CDD">
        <w:rPr>
          <w:rPrChange w:id="3976" w:author="Stagair1" w:date="2018-05-08T16:40:00Z">
            <w:rPr>
              <w:lang w:val="nl-NL"/>
            </w:rPr>
          </w:rPrChange>
        </w:rPr>
        <w:t xml:space="preserve">worden </w:t>
      </w:r>
      <w:r w:rsidR="00CA61B5" w:rsidRPr="00E15CDD">
        <w:rPr>
          <w:rPrChange w:id="3977" w:author="Stagair1" w:date="2018-05-08T16:40:00Z">
            <w:rPr>
              <w:lang w:val="nl-NL"/>
            </w:rPr>
          </w:rPrChange>
        </w:rPr>
        <w:t xml:space="preserve">naar de default gateway van het DMZ-netwerk het ongekende </w:t>
      </w:r>
      <w:r w:rsidR="00426312" w:rsidRPr="00E15CDD">
        <w:rPr>
          <w:rPrChange w:id="3978" w:author="Stagair1" w:date="2018-05-08T16:40:00Z">
            <w:rPr>
              <w:lang w:val="nl-NL"/>
            </w:rPr>
          </w:rPrChange>
        </w:rPr>
        <w:t>IP-</w:t>
      </w:r>
      <w:r w:rsidR="00CA61B5" w:rsidRPr="00E15CDD">
        <w:rPr>
          <w:rPrChange w:id="3979" w:author="Stagair1" w:date="2018-05-08T16:40:00Z">
            <w:rPr>
              <w:lang w:val="nl-NL"/>
            </w:rPr>
          </w:rPrChange>
        </w:rPr>
        <w:t>verkeer</w:t>
      </w:r>
      <w:r w:rsidR="00BC6C81" w:rsidRPr="00E15CDD">
        <w:rPr>
          <w:rPrChange w:id="3980" w:author="Stagair1" w:date="2018-05-08T16:40:00Z">
            <w:rPr>
              <w:lang w:val="nl-NL"/>
            </w:rPr>
          </w:rPrChange>
        </w:rPr>
        <w:t xml:space="preserve"> (zie figuur 5-8 </w:t>
      </w:r>
      <w:r w:rsidR="00BC6C81" w:rsidRPr="00CC2638">
        <w:rPr>
          <w:strike/>
          <w:rPrChange w:id="3981" w:author="Evert-Jan Jacobs" w:date="2018-05-13T13:25:00Z">
            <w:rPr>
              <w:lang w:val="nl-NL"/>
            </w:rPr>
          </w:rPrChange>
        </w:rPr>
        <w:t>voor de blauw omkaderde default route</w:t>
      </w:r>
      <w:r w:rsidR="00BC6C81" w:rsidRPr="00E15CDD">
        <w:rPr>
          <w:rPrChange w:id="3982" w:author="Stagair1" w:date="2018-05-08T16:40:00Z">
            <w:rPr>
              <w:lang w:val="nl-NL"/>
            </w:rPr>
          </w:rPrChange>
        </w:rPr>
        <w:t>)</w:t>
      </w:r>
      <w:r w:rsidR="00CA61B5" w:rsidRPr="00E15CDD">
        <w:rPr>
          <w:rPrChange w:id="3983" w:author="Stagair1" w:date="2018-05-08T16:40:00Z">
            <w:rPr>
              <w:lang w:val="nl-NL"/>
            </w:rPr>
          </w:rPrChange>
        </w:rPr>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14:paraId="70B4F512" w14:textId="77777777" w:rsidR="00517A6E" w:rsidRPr="00E15CDD" w:rsidRDefault="00517A6E" w:rsidP="00CA61B5">
      <w:pPr>
        <w:rPr>
          <w:rPrChange w:id="3984" w:author="Stagair1" w:date="2018-05-08T16:40:00Z">
            <w:rPr>
              <w:lang w:val="nl-NL"/>
            </w:rPr>
          </w:rPrChange>
        </w:rPr>
      </w:pPr>
      <w:r w:rsidRPr="0056094B">
        <w:rPr>
          <w:noProof/>
          <w:lang w:eastAsia="nl-BE"/>
        </w:rPr>
        <w:lastRenderedPageBreak/>
        <w:drawing>
          <wp:anchor distT="0" distB="0" distL="114300" distR="114300" simplePos="0" relativeHeight="251718656" behindDoc="0" locked="0" layoutInCell="1" allowOverlap="1" wp14:anchorId="276E3042" wp14:editId="493E0E45">
            <wp:simplePos x="0" y="0"/>
            <wp:positionH relativeFrom="column">
              <wp:posOffset>0</wp:posOffset>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92AB58A" w14:textId="77777777" w:rsidR="00517A6E" w:rsidRPr="00E15CDD" w:rsidRDefault="00517A6E" w:rsidP="00517A6E">
      <w:pPr>
        <w:pStyle w:val="Bijschrift"/>
        <w:rPr>
          <w:rPrChange w:id="3985" w:author="Stagair1" w:date="2018-05-08T16:40:00Z">
            <w:rPr>
              <w:lang w:val="nl-NL"/>
            </w:rPr>
          </w:rPrChange>
        </w:rPr>
      </w:pPr>
      <w:bookmarkStart w:id="3986" w:name="_Toc512457930"/>
      <w:r w:rsidRPr="00E15CDD">
        <w:rPr>
          <w:rPrChange w:id="3987" w:author="Stagair1" w:date="2018-05-08T16:40:00Z">
            <w:rPr>
              <w:lang w:val="nl-NL"/>
            </w:rPr>
          </w:rPrChange>
        </w:rPr>
        <w:t xml:space="preserve">Figuur </w:t>
      </w:r>
      <w:ins w:id="3988" w:author="Stagair1" w:date="2018-05-08T17:40:00Z">
        <w:r w:rsidR="00060962">
          <w:fldChar w:fldCharType="begin"/>
        </w:r>
        <w:r w:rsidR="00060962">
          <w:instrText xml:space="preserve"> STYLEREF 1 \s </w:instrText>
        </w:r>
      </w:ins>
      <w:r w:rsidR="00060962">
        <w:fldChar w:fldCharType="separate"/>
      </w:r>
      <w:r w:rsidR="00060962">
        <w:rPr>
          <w:noProof/>
        </w:rPr>
        <w:t>5</w:t>
      </w:r>
      <w:ins w:id="3989"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3990" w:author="Stagair1" w:date="2018-05-08T17:40:00Z">
        <w:r w:rsidR="00060962">
          <w:rPr>
            <w:noProof/>
          </w:rPr>
          <w:t>9</w:t>
        </w:r>
        <w:r w:rsidR="00060962">
          <w:fldChar w:fldCharType="end"/>
        </w:r>
      </w:ins>
      <w:del w:id="3991" w:author="Stagair1" w:date="2018-05-08T16:39:00Z">
        <w:r w:rsidR="006463A1" w:rsidRPr="00E15CDD" w:rsidDel="00E15CDD">
          <w:rPr>
            <w:rPrChange w:id="3992" w:author="Stagair1" w:date="2018-05-08T16:40:00Z">
              <w:rPr>
                <w:lang w:val="nl-NL"/>
              </w:rPr>
            </w:rPrChange>
          </w:rPr>
          <w:fldChar w:fldCharType="begin"/>
        </w:r>
        <w:r w:rsidR="006463A1" w:rsidRPr="00E15CDD" w:rsidDel="00E15CDD">
          <w:rPr>
            <w:rPrChange w:id="3993" w:author="Stagair1" w:date="2018-05-08T16:40:00Z">
              <w:rPr>
                <w:lang w:val="nl-NL"/>
              </w:rPr>
            </w:rPrChange>
          </w:rPr>
          <w:delInstrText xml:space="preserve"> STYLEREF 1 \s </w:delInstrText>
        </w:r>
        <w:r w:rsidR="006463A1" w:rsidRPr="00E15CDD" w:rsidDel="00E15CDD">
          <w:rPr>
            <w:rPrChange w:id="3994" w:author="Stagair1" w:date="2018-05-08T16:40:00Z">
              <w:rPr>
                <w:lang w:val="nl-NL"/>
              </w:rPr>
            </w:rPrChange>
          </w:rPr>
          <w:fldChar w:fldCharType="separate"/>
        </w:r>
        <w:r w:rsidR="006463A1" w:rsidRPr="00E15CDD" w:rsidDel="00E15CDD">
          <w:rPr>
            <w:rPrChange w:id="3995" w:author="Stagair1" w:date="2018-05-08T16:40:00Z">
              <w:rPr>
                <w:lang w:val="nl-NL"/>
              </w:rPr>
            </w:rPrChange>
          </w:rPr>
          <w:delText>5</w:delText>
        </w:r>
        <w:r w:rsidR="006463A1" w:rsidRPr="00E15CDD" w:rsidDel="00E15CDD">
          <w:rPr>
            <w:rPrChange w:id="3996" w:author="Stagair1" w:date="2018-05-08T16:40:00Z">
              <w:rPr>
                <w:lang w:val="nl-NL"/>
              </w:rPr>
            </w:rPrChange>
          </w:rPr>
          <w:fldChar w:fldCharType="end"/>
        </w:r>
        <w:r w:rsidR="006463A1" w:rsidRPr="00E15CDD" w:rsidDel="00E15CDD">
          <w:rPr>
            <w:rPrChange w:id="3997" w:author="Stagair1" w:date="2018-05-08T16:40:00Z">
              <w:rPr>
                <w:lang w:val="nl-NL"/>
              </w:rPr>
            </w:rPrChange>
          </w:rPr>
          <w:noBreakHyphen/>
        </w:r>
        <w:r w:rsidR="006463A1" w:rsidRPr="00E15CDD" w:rsidDel="00E15CDD">
          <w:rPr>
            <w:rPrChange w:id="3998" w:author="Stagair1" w:date="2018-05-08T16:40:00Z">
              <w:rPr>
                <w:lang w:val="nl-NL"/>
              </w:rPr>
            </w:rPrChange>
          </w:rPr>
          <w:fldChar w:fldCharType="begin"/>
        </w:r>
        <w:r w:rsidR="006463A1" w:rsidRPr="00E15CDD" w:rsidDel="00E15CDD">
          <w:rPr>
            <w:rPrChange w:id="3999" w:author="Stagair1" w:date="2018-05-08T16:40:00Z">
              <w:rPr>
                <w:lang w:val="nl-NL"/>
              </w:rPr>
            </w:rPrChange>
          </w:rPr>
          <w:delInstrText xml:space="preserve"> SEQ Figuur \* ARABIC \s 1 </w:delInstrText>
        </w:r>
        <w:r w:rsidR="006463A1" w:rsidRPr="00E15CDD" w:rsidDel="00E15CDD">
          <w:rPr>
            <w:rPrChange w:id="4000" w:author="Stagair1" w:date="2018-05-08T16:40:00Z">
              <w:rPr>
                <w:lang w:val="nl-NL"/>
              </w:rPr>
            </w:rPrChange>
          </w:rPr>
          <w:fldChar w:fldCharType="separate"/>
        </w:r>
        <w:r w:rsidR="006463A1" w:rsidRPr="00E15CDD" w:rsidDel="00E15CDD">
          <w:rPr>
            <w:rPrChange w:id="4001" w:author="Stagair1" w:date="2018-05-08T16:40:00Z">
              <w:rPr>
                <w:lang w:val="nl-NL"/>
              </w:rPr>
            </w:rPrChange>
          </w:rPr>
          <w:delText>9</w:delText>
        </w:r>
        <w:r w:rsidR="006463A1" w:rsidRPr="00E15CDD" w:rsidDel="00E15CDD">
          <w:rPr>
            <w:rPrChange w:id="4002" w:author="Stagair1" w:date="2018-05-08T16:40:00Z">
              <w:rPr>
                <w:lang w:val="nl-NL"/>
              </w:rPr>
            </w:rPrChange>
          </w:rPr>
          <w:fldChar w:fldCharType="end"/>
        </w:r>
      </w:del>
      <w:r w:rsidRPr="00E15CDD">
        <w:rPr>
          <w:rPrChange w:id="4003" w:author="Stagair1" w:date="2018-05-08T16:40:00Z">
            <w:rPr>
              <w:lang w:val="nl-NL"/>
            </w:rPr>
          </w:rPrChange>
        </w:rPr>
        <w:t>: De configuratie van VLANs in NetScaler.</w:t>
      </w:r>
      <w:bookmarkEnd w:id="3986"/>
    </w:p>
    <w:p w14:paraId="26834EAB" w14:textId="77777777" w:rsidR="00517A6E" w:rsidRPr="00E15CDD" w:rsidRDefault="00517A6E" w:rsidP="00CA61B5">
      <w:pPr>
        <w:rPr>
          <w:rPrChange w:id="4004" w:author="Stagair1" w:date="2018-05-08T16:40:00Z">
            <w:rPr>
              <w:lang w:val="nl-NL"/>
            </w:rPr>
          </w:rPrChange>
        </w:rPr>
      </w:pPr>
    </w:p>
    <w:p w14:paraId="166DC04E" w14:textId="77777777" w:rsidR="00CA61B5" w:rsidRPr="00E15CDD" w:rsidRDefault="00CA61B5" w:rsidP="00CA61B5">
      <w:pPr>
        <w:rPr>
          <w:rPrChange w:id="4005" w:author="Stagair1" w:date="2018-05-08T16:40:00Z">
            <w:rPr>
              <w:lang w:val="nl-NL"/>
            </w:rPr>
          </w:rPrChange>
        </w:rPr>
      </w:pPr>
      <w:r w:rsidRPr="00E15CDD">
        <w:rPr>
          <w:rPrChange w:id="4006" w:author="Stagair1" w:date="2018-05-08T16:40:00Z">
            <w:rPr>
              <w:lang w:val="nl-NL"/>
            </w:rPr>
          </w:rPrChange>
        </w:rPr>
        <w:t xml:space="preserve">Aangezien DMZ-verkeer zich </w:t>
      </w:r>
      <w:commentRangeStart w:id="4007"/>
      <w:r w:rsidRPr="00C053F3">
        <w:rPr>
          <w:strike/>
          <w:rPrChange w:id="4008" w:author="Evert-Jan Jacobs" w:date="2018-05-13T13:25:00Z">
            <w:rPr>
              <w:lang w:val="nl-NL"/>
            </w:rPr>
          </w:rPrChange>
        </w:rPr>
        <w:t>hier</w:t>
      </w:r>
      <w:r w:rsidRPr="00E15CDD">
        <w:rPr>
          <w:rPrChange w:id="4009" w:author="Stagair1" w:date="2018-05-08T16:40:00Z">
            <w:rPr>
              <w:lang w:val="nl-NL"/>
            </w:rPr>
          </w:rPrChange>
        </w:rPr>
        <w:t xml:space="preserve"> </w:t>
      </w:r>
      <w:commentRangeEnd w:id="4007"/>
      <w:r w:rsidR="00C053F3">
        <w:rPr>
          <w:rStyle w:val="Verwijzingopmerking"/>
        </w:rPr>
        <w:commentReference w:id="4007"/>
      </w:r>
      <w:r w:rsidRPr="00E15CDD">
        <w:rPr>
          <w:rPrChange w:id="4010" w:author="Stagair1" w:date="2018-05-08T16:40:00Z">
            <w:rPr>
              <w:lang w:val="nl-NL"/>
            </w:rPr>
          </w:rPrChange>
        </w:rPr>
        <w:t xml:space="preserve">in een VLAN bevindt, moet NetScaler hiervan op de hoogte gebracht worden. Dat kan door een VLAN te creëren in de netwerkconfiguratie. Bij het creëren van </w:t>
      </w:r>
      <w:r w:rsidRPr="00D25360">
        <w:rPr>
          <w:strike/>
          <w:rPrChange w:id="4011" w:author="Evert-Jan Jacobs" w:date="2018-05-13T13:26:00Z">
            <w:rPr>
              <w:lang w:val="nl-NL"/>
            </w:rPr>
          </w:rPrChange>
        </w:rPr>
        <w:t>zo</w:t>
      </w:r>
      <w:r w:rsidRPr="00E15CDD">
        <w:rPr>
          <w:rPrChange w:id="4012" w:author="Stagair1" w:date="2018-05-08T16:40:00Z">
            <w:rPr>
              <w:lang w:val="nl-NL"/>
            </w:rPr>
          </w:rPrChange>
        </w:rPr>
        <w:t xml:space="preserve"> een VLAN in NetScaler moet het juiste VLAN-nummer voorzien worden en moet ze gelinkt worden aan de juiste interface(s). </w:t>
      </w:r>
      <w:r w:rsidR="00ED21B3" w:rsidRPr="00E15CDD">
        <w:rPr>
          <w:rPrChange w:id="4013" w:author="Stagair1" w:date="2018-05-08T16:40:00Z">
            <w:rPr>
              <w:lang w:val="nl-NL"/>
            </w:rPr>
          </w:rPrChange>
        </w:rPr>
        <w:t xml:space="preserve">Zoals </w:t>
      </w:r>
      <w:commentRangeStart w:id="4014"/>
      <w:r w:rsidR="00ED21B3" w:rsidRPr="00E15CDD">
        <w:rPr>
          <w:rPrChange w:id="4015" w:author="Stagair1" w:date="2018-05-08T16:40:00Z">
            <w:rPr>
              <w:lang w:val="nl-NL"/>
            </w:rPr>
          </w:rPrChange>
        </w:rPr>
        <w:t xml:space="preserve">u kan zien op </w:t>
      </w:r>
      <w:commentRangeEnd w:id="4014"/>
      <w:r w:rsidR="00FE2883">
        <w:rPr>
          <w:rStyle w:val="Verwijzingopmerking"/>
        </w:rPr>
        <w:commentReference w:id="4014"/>
      </w:r>
      <w:r w:rsidR="00ED21B3" w:rsidRPr="00E15CDD">
        <w:rPr>
          <w:rPrChange w:id="4016" w:author="Stagair1" w:date="2018-05-08T16:40:00Z">
            <w:rPr>
              <w:lang w:val="nl-NL"/>
            </w:rPr>
          </w:rPrChange>
        </w:rPr>
        <w:t xml:space="preserve">figuur 5-9 wordt hier VLAN 51 gekoppeld aan </w:t>
      </w:r>
      <w:r w:rsidRPr="00E15CDD">
        <w:rPr>
          <w:rPrChange w:id="4017" w:author="Stagair1" w:date="2018-05-08T16:40:00Z">
            <w:rPr>
              <w:lang w:val="nl-NL"/>
            </w:rPr>
          </w:rPrChange>
        </w:rPr>
        <w:t>de DMZ-interface.</w:t>
      </w:r>
    </w:p>
    <w:p w14:paraId="0B771D12" w14:textId="77777777" w:rsidR="00CA61B5" w:rsidRPr="00E15CDD" w:rsidRDefault="00CA61B5" w:rsidP="00CA61B5">
      <w:pPr>
        <w:rPr>
          <w:rPrChange w:id="4018" w:author="Stagair1" w:date="2018-05-08T16:40:00Z">
            <w:rPr>
              <w:lang w:val="nl-NL"/>
            </w:rPr>
          </w:rPrChange>
        </w:rPr>
      </w:pPr>
    </w:p>
    <w:p w14:paraId="73A2FFDF" w14:textId="77777777" w:rsidR="00CA61B5" w:rsidRPr="00E15CDD" w:rsidRDefault="00CA61B5" w:rsidP="002C24C5">
      <w:pPr>
        <w:pStyle w:val="Kop4"/>
        <w:rPr>
          <w:rPrChange w:id="4019" w:author="Stagair1" w:date="2018-05-08T16:40:00Z">
            <w:rPr>
              <w:lang w:val="nl-NL"/>
            </w:rPr>
          </w:rPrChange>
        </w:rPr>
      </w:pPr>
      <w:bookmarkStart w:id="4020" w:name="_Toc512841451"/>
      <w:r w:rsidRPr="00E15CDD">
        <w:rPr>
          <w:rPrChange w:id="4021" w:author="Stagair1" w:date="2018-05-08T16:40:00Z">
            <w:rPr>
              <w:lang w:val="nl-NL"/>
            </w:rPr>
          </w:rPrChange>
        </w:rPr>
        <w:t>Cipher suites</w:t>
      </w:r>
      <w:bookmarkEnd w:id="4020"/>
    </w:p>
    <w:p w14:paraId="4F3F0107" w14:textId="77777777" w:rsidR="00CA61B5" w:rsidRPr="00E15CDD" w:rsidRDefault="00CA61B5" w:rsidP="00CA61B5">
      <w:pPr>
        <w:rPr>
          <w:rPrChange w:id="4022" w:author="Stagair1" w:date="2018-05-08T16:40:00Z">
            <w:rPr>
              <w:lang w:val="nl-NL"/>
            </w:rPr>
          </w:rPrChange>
        </w:rPr>
      </w:pPr>
      <w:r w:rsidRPr="00E15CDD">
        <w:rPr>
          <w:rPrChange w:id="4023" w:author="Stagair1" w:date="2018-05-08T16:40:00Z">
            <w:rPr>
              <w:lang w:val="nl-NL"/>
            </w:rPr>
          </w:rPrChange>
        </w:rPr>
        <w:t>Voor een toename aan veiligheid van het SSL-netwerkverkeer is het aangeraden van een goede Cipher groep aan te maken. Zo een veilige Cipher groep bestaat uit een reeks Cipher suites waarvan geweten is dat ze niet kwetsbaar zijn voor de nieuwste netwerkaanvallen. Een Cipher suite is een set van gebruikte algoritmes, het bevat meestal een sleutel uitwisselingsalgoritme, een versleuteld gegevensuitwisselingsalgoritme en een bericht authenticatie algoritme. Een Cipher suite kan nog meer gegevens bevatten indien extra algoritmes gebruikt worden voor de sleute</w:t>
      </w:r>
      <w:r w:rsidR="00031290" w:rsidRPr="00E15CDD">
        <w:rPr>
          <w:rPrChange w:id="4024" w:author="Stagair1" w:date="2018-05-08T16:40:00Z">
            <w:rPr>
              <w:lang w:val="nl-NL"/>
            </w:rPr>
          </w:rPrChange>
        </w:rPr>
        <w:t>l</w:t>
      </w:r>
      <w:r w:rsidRPr="00E15CDD">
        <w:rPr>
          <w:rPrChange w:id="4025" w:author="Stagair1" w:date="2018-05-08T16:40:00Z">
            <w:rPr>
              <w:lang w:val="nl-NL"/>
            </w:rPr>
          </w:rPrChange>
        </w:rPr>
        <w:t>uitwisseling, of gegevensuitwisseling. Er zijn honderden mogelijke Cipher suite combinaties. Het is de bedoeling dat meerdere Cipher suites ondersteund worden door beide partijen in een gegevensuitwisselingsproces. Op die manier is de kans groter dat beide partijen een gemeenschappelijke Cipher suite ondersteunen, als dit niet het geval is kunnen ze geen versleutelde netwerverbinding opzetten. Het is ook aangeraden van de ondersteunde Cipher suites zorgvuldig uit te kiezen zodat geen zwakke, gebroken algoritmes beschikbaar zijn. Indien beide partijen daarop terugvallen, is hun netwerkverkeer niet veiliger dan een gewone niet versleutelde verbinding. Bovendien bestaan er aanvallen</w:t>
      </w:r>
      <w:r w:rsidR="0042416C" w:rsidRPr="00E15CDD">
        <w:rPr>
          <w:rPrChange w:id="4026" w:author="Stagair1" w:date="2018-05-08T16:40:00Z">
            <w:rPr>
              <w:lang w:val="nl-NL"/>
            </w:rPr>
          </w:rPrChange>
        </w:rPr>
        <w:t xml:space="preserve"> (zoals FREAK)</w:t>
      </w:r>
      <w:r w:rsidRPr="00E15CDD">
        <w:rPr>
          <w:rPrChange w:id="4027" w:author="Stagair1" w:date="2018-05-08T16:40:00Z">
            <w:rPr>
              <w:lang w:val="nl-NL"/>
            </w:rPr>
          </w:rPrChange>
        </w:rPr>
        <w:t xml:space="preserve"> die de handdruk tussen beiden partijen manipuleren zodat beiden akkoord gaan met de minst veilige ondersteunde Cipher suite. In Client – Server verbindingen is het vooral aan de server om zijn ondersteunde Cipher suites correct op te stellen. De gebruiker is vaak gelimiteerd door het besturingssysteem, dit is één van de redenen waarom Windows XP geen veilige omgeving meer is om te browsen op het internet.</w:t>
      </w:r>
    </w:p>
    <w:p w14:paraId="3F173C7D" w14:textId="77777777" w:rsidR="00CA61B5" w:rsidRPr="00E15CDD" w:rsidRDefault="00CA61B5" w:rsidP="00CA61B5">
      <w:pPr>
        <w:rPr>
          <w:rPrChange w:id="4028" w:author="Stagair1" w:date="2018-05-08T16:40:00Z">
            <w:rPr>
              <w:lang w:val="nl-NL"/>
            </w:rPr>
          </w:rPrChange>
        </w:rPr>
      </w:pPr>
      <w:r w:rsidRPr="00E15CDD">
        <w:rPr>
          <w:rPrChange w:id="4029" w:author="Stagair1" w:date="2018-05-08T16:40:00Z">
            <w:rPr>
              <w:lang w:val="nl-NL"/>
            </w:rPr>
          </w:rPrChange>
        </w:rPr>
        <w:t>De zelfgemaakte Cipher groep kan dan gelinkt worden aan alle virtuele servers op NetScaler ter vervanging van de standaard Cipher groep. Op deze manier zullen alle SSL-verbindingen verplicht gebruik maken van de gekozen veilige algoritmes.</w:t>
      </w:r>
    </w:p>
    <w:p w14:paraId="7978642B" w14:textId="77777777" w:rsidR="00CA61B5" w:rsidRPr="00E15CDD" w:rsidRDefault="00CA61B5" w:rsidP="00CA61B5">
      <w:pPr>
        <w:rPr>
          <w:rPrChange w:id="4030" w:author="Stagair1" w:date="2018-05-08T16:40:00Z">
            <w:rPr>
              <w:lang w:val="nl-NL"/>
            </w:rPr>
          </w:rPrChange>
        </w:rPr>
      </w:pPr>
    </w:p>
    <w:p w14:paraId="1AA7C0E1" w14:textId="77777777" w:rsidR="00CA61B5" w:rsidRPr="00E15CDD" w:rsidRDefault="00CA61B5" w:rsidP="002C24C5">
      <w:pPr>
        <w:pStyle w:val="Kop4"/>
        <w:rPr>
          <w:rPrChange w:id="4031" w:author="Stagair1" w:date="2018-05-08T16:40:00Z">
            <w:rPr>
              <w:lang w:val="nl-NL"/>
            </w:rPr>
          </w:rPrChange>
        </w:rPr>
      </w:pPr>
      <w:bookmarkStart w:id="4032" w:name="_Toc512841452"/>
      <w:commentRangeStart w:id="4033"/>
      <w:r w:rsidRPr="00E15CDD">
        <w:rPr>
          <w:rPrChange w:id="4034" w:author="Stagair1" w:date="2018-05-08T16:40:00Z">
            <w:rPr>
              <w:lang w:val="nl-NL"/>
            </w:rPr>
          </w:rPrChange>
        </w:rPr>
        <w:lastRenderedPageBreak/>
        <w:t xml:space="preserve">Single </w:t>
      </w:r>
      <w:commentRangeEnd w:id="4033"/>
      <w:r w:rsidR="005D3DCE">
        <w:rPr>
          <w:rStyle w:val="Verwijzingopmerking"/>
          <w:rFonts w:ascii="Times New Roman" w:eastAsiaTheme="minorHAnsi" w:hAnsi="Times New Roman" w:cstheme="minorBidi"/>
          <w:i w:val="0"/>
          <w:iCs w:val="0"/>
          <w:color w:val="auto"/>
        </w:rPr>
        <w:commentReference w:id="4033"/>
      </w:r>
      <w:r w:rsidRPr="00E15CDD">
        <w:rPr>
          <w:rPrChange w:id="4035" w:author="Stagair1" w:date="2018-05-08T16:40:00Z">
            <w:rPr>
              <w:lang w:val="nl-NL"/>
            </w:rPr>
          </w:rPrChange>
        </w:rPr>
        <w:t>sign-on (SSO)</w:t>
      </w:r>
      <w:bookmarkEnd w:id="4032"/>
    </w:p>
    <w:p w14:paraId="309F49F0" w14:textId="77777777" w:rsidR="00107673" w:rsidRPr="0056094B" w:rsidRDefault="00CA61B5" w:rsidP="00107673">
      <w:pPr>
        <w:rPr>
          <w:ins w:id="4036" w:author="Stagair1" w:date="2018-05-08T12:17:00Z"/>
        </w:rPr>
      </w:pPr>
      <w:r w:rsidRPr="00E15CDD">
        <w:rPr>
          <w:rPrChange w:id="4037" w:author="Stagair1" w:date="2018-05-08T16:40:00Z">
            <w:rPr>
              <w:lang w:val="nl-NL"/>
            </w:rPr>
          </w:rPrChange>
        </w:rPr>
        <w:t xml:space="preserve">Alhoewel </w:t>
      </w:r>
      <w:ins w:id="4038" w:author="Stagair1" w:date="2018-05-08T12:18:00Z">
        <w:r w:rsidR="00107673" w:rsidRPr="00E15CDD">
          <w:rPr>
            <w:rPrChange w:id="4039" w:author="Stagair1" w:date="2018-05-08T16:40:00Z">
              <w:rPr>
                <w:lang w:val="nl-NL"/>
              </w:rPr>
            </w:rPrChange>
          </w:rPr>
          <w:t xml:space="preserve">er </w:t>
        </w:r>
        <w:r w:rsidR="00107673" w:rsidRPr="00E15CDD">
          <w:rPr>
            <w:rFonts w:cs="Times New Roman"/>
          </w:rPr>
          <w:t xml:space="preserve">in deze opstelling reeds geconnecteerd wordt met de </w:t>
        </w:r>
      </w:ins>
      <w:ins w:id="4040" w:author="Stagair1" w:date="2018-05-08T14:06:00Z">
        <w:r w:rsidR="003555DB" w:rsidRPr="00E15CDD">
          <w:rPr>
            <w:rFonts w:cs="Times New Roman"/>
          </w:rPr>
          <w:t>SZ</w:t>
        </w:r>
      </w:ins>
      <w:ins w:id="4041" w:author="Stagair1" w:date="2018-05-08T12:18:00Z">
        <w:r w:rsidR="00107673" w:rsidRPr="00E15CDD">
          <w:rPr>
            <w:rFonts w:cs="Times New Roman"/>
          </w:rPr>
          <w:t xml:space="preserve"> door middel van de AD-gegevens, kan het toch handig zijn om te weten hoe SAML en OAuth geconfigureerd worden. SAML kan namelijk gebruikt worden om aan te melden op ShareFile met diezelfde AD-gegevens. OAuth kan dan weer gebruikt worden voor SSO in externe applicaties die aan </w:t>
        </w:r>
      </w:ins>
      <w:ins w:id="4042" w:author="Stagair1" w:date="2018-05-08T13:50:00Z">
        <w:r w:rsidR="00096A65" w:rsidRPr="00E15CDD">
          <w:rPr>
            <w:rFonts w:cs="Times New Roman"/>
          </w:rPr>
          <w:t xml:space="preserve">de </w:t>
        </w:r>
      </w:ins>
      <w:ins w:id="4043" w:author="Stagair1" w:date="2018-05-08T12:18:00Z">
        <w:r w:rsidR="00107673" w:rsidRPr="00E15CDD">
          <w:rPr>
            <w:rFonts w:cs="Times New Roman"/>
          </w:rPr>
          <w:t>ShareFile</w:t>
        </w:r>
      </w:ins>
      <w:ins w:id="4044" w:author="Stagair1" w:date="2018-05-08T13:49:00Z">
        <w:r w:rsidR="00096A65" w:rsidRPr="00E15CDD">
          <w:rPr>
            <w:rFonts w:cs="Times New Roman"/>
          </w:rPr>
          <w:t xml:space="preserve"> of NetScaler</w:t>
        </w:r>
      </w:ins>
      <w:ins w:id="4045" w:author="Stagair1" w:date="2018-05-08T12:18:00Z">
        <w:r w:rsidR="00107673" w:rsidRPr="00E15CDD">
          <w:rPr>
            <w:rFonts w:cs="Times New Roman"/>
          </w:rPr>
          <w:t xml:space="preserve"> gekoppeld worden.</w:t>
        </w:r>
      </w:ins>
      <w:del w:id="4046" w:author="Stagair1" w:date="2018-05-08T12:18:00Z">
        <w:r w:rsidRPr="00E15CDD" w:rsidDel="00107673">
          <w:rPr>
            <w:rPrChange w:id="4047" w:author="Stagair1" w:date="2018-05-08T16:40:00Z">
              <w:rPr>
                <w:lang w:val="nl-NL"/>
              </w:rPr>
            </w:rPrChange>
          </w:rPr>
          <w:delText>het in deze opstelling niet nodig is om extra configuratie uit te voeren voor het bekomen van SSO, kan het toch handig zijn om te weten hoe SAML 2.0 en OAuth 2.0 geconfigureerd worden in NetScaler. SAML en OAuth kunnen namelijk gebruikt worden voor SSO in applicaties die aan ShareFile gekoppeld worden (bijvoorbeeld mobiele applicaties of andere applicaties van derden zoals Google Docs).</w:delText>
        </w:r>
      </w:del>
      <w:ins w:id="4048" w:author="Stagair1" w:date="2018-05-08T12:21:00Z">
        <w:r w:rsidR="00107673" w:rsidRPr="00E15CDD">
          <w:rPr>
            <w:rPrChange w:id="4049" w:author="Stagair1" w:date="2018-05-08T16:40:00Z">
              <w:rPr>
                <w:lang w:val="nl-NL"/>
              </w:rPr>
            </w:rPrChange>
          </w:rPr>
          <w:t xml:space="preserve"> </w:t>
        </w:r>
      </w:ins>
      <w:ins w:id="4050" w:author="Stagair1" w:date="2018-05-08T12:17:00Z">
        <w:r w:rsidR="00107673" w:rsidRPr="00E15CDD">
          <w:rPr>
            <w:rFonts w:cs="Times New Roman"/>
          </w:rPr>
          <w:t xml:space="preserve">Office 365, Google Docs en Gmail zijn voorbeelden van applicaties die OAuth ondersteunen en aan ShareFile </w:t>
        </w:r>
      </w:ins>
      <w:ins w:id="4051" w:author="Stagair1" w:date="2018-05-08T13:50:00Z">
        <w:r w:rsidR="00096A65" w:rsidRPr="00E15CDD">
          <w:rPr>
            <w:rFonts w:cs="Times New Roman"/>
          </w:rPr>
          <w:t xml:space="preserve">of NetScaler </w:t>
        </w:r>
      </w:ins>
      <w:ins w:id="4052" w:author="Stagair1" w:date="2018-05-08T12:17:00Z">
        <w:r w:rsidR="00107673" w:rsidRPr="00E15CDD">
          <w:rPr>
            <w:rFonts w:cs="Times New Roman"/>
          </w:rPr>
          <w:t>gekoppeld kunnen worden. Het is ook mogelijk van zelfontwikkelde applicaties te koppelen en daar SSO te voorzien door gebruik te maken van OAuth. Dit kan veel werk en geld besparen dat anders zou uitgaan naar de authenticatie</w:t>
        </w:r>
        <w:r w:rsidR="000D57EF" w:rsidRPr="00E15CDD">
          <w:rPr>
            <w:rFonts w:cs="Times New Roman"/>
          </w:rPr>
          <w:t xml:space="preserve">, </w:t>
        </w:r>
        <w:r w:rsidR="00107673" w:rsidRPr="00E15CDD">
          <w:rPr>
            <w:rFonts w:cs="Times New Roman"/>
          </w:rPr>
          <w:t>autorisatie</w:t>
        </w:r>
        <w:r w:rsidR="000D57EF" w:rsidRPr="00E15CDD">
          <w:rPr>
            <w:rFonts w:cs="Times New Roman"/>
          </w:rPr>
          <w:t xml:space="preserve"> </w:t>
        </w:r>
        <w:r w:rsidR="00107673" w:rsidRPr="00E15CDD">
          <w:rPr>
            <w:rFonts w:cs="Times New Roman"/>
          </w:rPr>
          <w:t xml:space="preserve">en </w:t>
        </w:r>
      </w:ins>
      <w:ins w:id="4053" w:author="Stagair1" w:date="2018-05-08T12:23:00Z">
        <w:r w:rsidR="00107673" w:rsidRPr="00E15CDD">
          <w:rPr>
            <w:rFonts w:cs="Times New Roman"/>
          </w:rPr>
          <w:t>de g</w:t>
        </w:r>
      </w:ins>
      <w:ins w:id="4054" w:author="Stagair1" w:date="2018-05-08T12:17:00Z">
        <w:r w:rsidR="00107673" w:rsidRPr="00E15CDD">
          <w:rPr>
            <w:rFonts w:cs="Times New Roman"/>
          </w:rPr>
          <w:t>ebruikersdatabase.</w:t>
        </w:r>
      </w:ins>
    </w:p>
    <w:p w14:paraId="69E439A0" w14:textId="77777777" w:rsidR="00CA61B5" w:rsidRPr="00E15CDD" w:rsidRDefault="00096A65" w:rsidP="00CA61B5">
      <w:pPr>
        <w:rPr>
          <w:rPrChange w:id="4055" w:author="Stagair1" w:date="2018-05-08T16:40:00Z">
            <w:rPr>
              <w:lang w:val="nl-NL"/>
            </w:rPr>
          </w:rPrChange>
        </w:rPr>
      </w:pPr>
      <w:ins w:id="4056" w:author="Stagair1" w:date="2018-05-08T13:51:00Z">
        <w:r w:rsidRPr="00E15CDD">
          <w:rPr>
            <w:rPrChange w:id="4057" w:author="Stagair1" w:date="2018-05-08T16:40:00Z">
              <w:rPr>
                <w:lang w:val="nl-NL"/>
              </w:rPr>
            </w:rPrChange>
          </w:rPr>
          <w:t xml:space="preserve">Meer informatie over SSO kan je terugvinden in hoofdstuk </w:t>
        </w:r>
      </w:ins>
      <w:ins w:id="4058" w:author="Stagair1" w:date="2018-05-08T13:52:00Z">
        <w:r w:rsidRPr="00E15CDD">
          <w:rPr>
            <w:rPrChange w:id="4059" w:author="Stagair1" w:date="2018-05-08T16:40:00Z">
              <w:rPr>
                <w:lang w:val="nl-NL"/>
              </w:rPr>
            </w:rPrChange>
          </w:rPr>
          <w:fldChar w:fldCharType="begin"/>
        </w:r>
        <w:r w:rsidRPr="00E15CDD">
          <w:rPr>
            <w:rPrChange w:id="4060" w:author="Stagair1" w:date="2018-05-08T16:40:00Z">
              <w:rPr>
                <w:lang w:val="nl-NL"/>
              </w:rPr>
            </w:rPrChange>
          </w:rPr>
          <w:instrText xml:space="preserve"> REF _Ref513550883 \r \h </w:instrText>
        </w:r>
      </w:ins>
      <w:r w:rsidRPr="00E15CDD">
        <w:rPr>
          <w:rPrChange w:id="4061" w:author="Stagair1" w:date="2018-05-08T16:40:00Z">
            <w:rPr/>
          </w:rPrChange>
        </w:rPr>
      </w:r>
      <w:r w:rsidRPr="00E15CDD">
        <w:rPr>
          <w:rPrChange w:id="4062" w:author="Stagair1" w:date="2018-05-08T16:40:00Z">
            <w:rPr>
              <w:lang w:val="nl-NL"/>
            </w:rPr>
          </w:rPrChange>
        </w:rPr>
        <w:fldChar w:fldCharType="separate"/>
      </w:r>
      <w:ins w:id="4063" w:author="Stagair1" w:date="2018-05-08T13:52:00Z">
        <w:r w:rsidRPr="00E15CDD">
          <w:rPr>
            <w:rPrChange w:id="4064" w:author="Stagair1" w:date="2018-05-08T16:40:00Z">
              <w:rPr>
                <w:lang w:val="nl-NL"/>
              </w:rPr>
            </w:rPrChange>
          </w:rPr>
          <w:t>4.3.2</w:t>
        </w:r>
        <w:r w:rsidRPr="00E15CDD">
          <w:rPr>
            <w:rPrChange w:id="4065" w:author="Stagair1" w:date="2018-05-08T16:40:00Z">
              <w:rPr>
                <w:lang w:val="nl-NL"/>
              </w:rPr>
            </w:rPrChange>
          </w:rPr>
          <w:fldChar w:fldCharType="end"/>
        </w:r>
        <w:r w:rsidRPr="00E15CDD">
          <w:rPr>
            <w:rPrChange w:id="4066" w:author="Stagair1" w:date="2018-05-08T16:40:00Z">
              <w:rPr>
                <w:lang w:val="nl-NL"/>
              </w:rPr>
            </w:rPrChange>
          </w:rPr>
          <w:t xml:space="preserve"> </w:t>
        </w:r>
      </w:ins>
      <w:ins w:id="4067" w:author="Stagair1" w:date="2018-05-08T13:51:00Z">
        <w:r w:rsidRPr="00E15CDD">
          <w:rPr>
            <w:rPrChange w:id="4068" w:author="Stagair1" w:date="2018-05-08T16:40:00Z">
              <w:rPr>
                <w:lang w:val="nl-NL"/>
              </w:rPr>
            </w:rPrChange>
          </w:rPr>
          <w:t>van de voorstudie.</w:t>
        </w:r>
      </w:ins>
    </w:p>
    <w:p w14:paraId="7383AD3A" w14:textId="77777777" w:rsidR="00161AFC" w:rsidRPr="00E15CDD" w:rsidDel="00096A65" w:rsidRDefault="00CA61B5" w:rsidP="00CA61B5">
      <w:pPr>
        <w:rPr>
          <w:del w:id="4069" w:author="Stagair1" w:date="2018-05-08T13:51:00Z"/>
          <w:rPrChange w:id="4070" w:author="Stagair1" w:date="2018-05-08T16:40:00Z">
            <w:rPr>
              <w:del w:id="4071" w:author="Stagair1" w:date="2018-05-08T13:51:00Z"/>
              <w:lang w:val="nl-NL"/>
            </w:rPr>
          </w:rPrChange>
        </w:rPr>
      </w:pPr>
      <w:del w:id="4072" w:author="Stagair1" w:date="2018-05-08T12:23:00Z">
        <w:r w:rsidRPr="00E15CDD" w:rsidDel="00107673">
          <w:rPr>
            <w:rPrChange w:id="4073" w:author="Stagair1" w:date="2018-05-08T16:40:00Z">
              <w:rPr>
                <w:lang w:val="nl-NL"/>
              </w:rPr>
            </w:rPrChange>
          </w:rPr>
          <w:delText xml:space="preserve">Momenteel is er reeds SSO aanwezig in de opstelling. </w:delText>
        </w:r>
      </w:del>
      <w:del w:id="4074" w:author="Stagair1" w:date="2018-05-08T13:51:00Z">
        <w:r w:rsidRPr="00E15CDD" w:rsidDel="00096A65">
          <w:rPr>
            <w:rPrChange w:id="4075" w:author="Stagair1" w:date="2018-05-08T16:40:00Z">
              <w:rPr>
                <w:lang w:val="nl-NL"/>
              </w:rPr>
            </w:rPrChange>
          </w:rPr>
          <w:delText xml:space="preserve">Om te connecteren met de </w:delText>
        </w:r>
        <w:r w:rsidR="008C69D2" w:rsidRPr="00E15CDD" w:rsidDel="00096A65">
          <w:rPr>
            <w:rPrChange w:id="4076" w:author="Stagair1" w:date="2018-05-08T16:40:00Z">
              <w:rPr>
                <w:lang w:val="nl-NL"/>
              </w:rPr>
            </w:rPrChange>
          </w:rPr>
          <w:delText>SZ</w:delText>
        </w:r>
        <w:r w:rsidRPr="00E15CDD" w:rsidDel="00096A65">
          <w:rPr>
            <w:rPrChange w:id="4077" w:author="Stagair1" w:date="2018-05-08T16:40:00Z">
              <w:rPr>
                <w:lang w:val="nl-NL"/>
              </w:rPr>
            </w:rPrChange>
          </w:rPr>
          <w:delText xml:space="preserve"> </w:delText>
        </w:r>
        <w:r w:rsidR="003978F3" w:rsidRPr="00E15CDD" w:rsidDel="00096A65">
          <w:rPr>
            <w:rPrChange w:id="4078" w:author="Stagair1" w:date="2018-05-08T16:40:00Z">
              <w:rPr>
                <w:lang w:val="nl-NL"/>
              </w:rPr>
            </w:rPrChange>
          </w:rPr>
          <w:delText>zullen de</w:delText>
        </w:r>
        <w:r w:rsidRPr="00E15CDD" w:rsidDel="00096A65">
          <w:rPr>
            <w:rPrChange w:id="4079" w:author="Stagair1" w:date="2018-05-08T16:40:00Z">
              <w:rPr>
                <w:lang w:val="nl-NL"/>
              </w:rPr>
            </w:rPrChange>
          </w:rPr>
          <w:delText xml:space="preserve"> AD-gegevens van de user </w:delText>
        </w:r>
        <w:r w:rsidR="003978F3" w:rsidRPr="00E15CDD" w:rsidDel="00096A65">
          <w:rPr>
            <w:rPrChange w:id="4080" w:author="Stagair1" w:date="2018-05-08T16:40:00Z">
              <w:rPr>
                <w:lang w:val="nl-NL"/>
              </w:rPr>
            </w:rPrChange>
          </w:rPr>
          <w:delText xml:space="preserve">op de achtergrond doorgestuurd worden </w:delText>
        </w:r>
        <w:r w:rsidRPr="00E15CDD" w:rsidDel="00096A65">
          <w:rPr>
            <w:rPrChange w:id="4081" w:author="Stagair1" w:date="2018-05-08T16:40:00Z">
              <w:rPr>
                <w:lang w:val="nl-NL"/>
              </w:rPr>
            </w:rPrChange>
          </w:rPr>
          <w:delText>naar</w:delText>
        </w:r>
        <w:r w:rsidR="00C76FB5" w:rsidRPr="00E15CDD" w:rsidDel="00096A65">
          <w:rPr>
            <w:rPrChange w:id="4082" w:author="Stagair1" w:date="2018-05-08T16:40:00Z">
              <w:rPr>
                <w:lang w:val="nl-NL"/>
              </w:rPr>
            </w:rPrChange>
          </w:rPr>
          <w:delText xml:space="preserve"> de</w:delText>
        </w:r>
        <w:r w:rsidRPr="00E15CDD" w:rsidDel="00096A65">
          <w:rPr>
            <w:rPrChange w:id="4083" w:author="Stagair1" w:date="2018-05-08T16:40:00Z">
              <w:rPr>
                <w:lang w:val="nl-NL"/>
              </w:rPr>
            </w:rPrChange>
          </w:rPr>
          <w:delText xml:space="preserve"> NetScaler (identity provider). </w:delText>
        </w:r>
        <w:r w:rsidR="00C76FB5" w:rsidRPr="00E15CDD" w:rsidDel="00096A65">
          <w:rPr>
            <w:rPrChange w:id="4084" w:author="Stagair1" w:date="2018-05-08T16:40:00Z">
              <w:rPr>
                <w:lang w:val="nl-NL"/>
              </w:rPr>
            </w:rPrChange>
          </w:rPr>
          <w:delText xml:space="preserve">De </w:delText>
        </w:r>
        <w:r w:rsidRPr="00E15CDD" w:rsidDel="00096A65">
          <w:rPr>
            <w:rPrChange w:id="4085" w:author="Stagair1" w:date="2018-05-08T16:40:00Z">
              <w:rPr>
                <w:lang w:val="nl-NL"/>
              </w:rPr>
            </w:rPrChange>
          </w:rPr>
          <w:delText xml:space="preserve">NetScaler vergelijkt de ontvangen gegevens met de gegevens uit de reeds geconfigureerde AD-server. Indien ze </w:delText>
        </w:r>
        <w:r w:rsidR="00463395" w:rsidRPr="00E15CDD" w:rsidDel="00096A65">
          <w:rPr>
            <w:rPrChange w:id="4086" w:author="Stagair1" w:date="2018-05-08T16:40:00Z">
              <w:rPr>
                <w:lang w:val="nl-NL"/>
              </w:rPr>
            </w:rPrChange>
          </w:rPr>
          <w:delText>overeenkomen</w:delText>
        </w:r>
        <w:r w:rsidRPr="00E15CDD" w:rsidDel="00096A65">
          <w:rPr>
            <w:rPrChange w:id="4087" w:author="Stagair1" w:date="2018-05-08T16:40:00Z">
              <w:rPr>
                <w:lang w:val="nl-NL"/>
              </w:rPr>
            </w:rPrChange>
          </w:rPr>
          <w:delText xml:space="preserve"> zal de gebruiker zonder problemen verder kunnen werken op de lokale </w:delText>
        </w:r>
        <w:r w:rsidR="008C69D2" w:rsidRPr="00E15CDD" w:rsidDel="00096A65">
          <w:rPr>
            <w:rPrChange w:id="4088" w:author="Stagair1" w:date="2018-05-08T16:40:00Z">
              <w:rPr>
                <w:lang w:val="nl-NL"/>
              </w:rPr>
            </w:rPrChange>
          </w:rPr>
          <w:delText>SZ</w:delText>
        </w:r>
        <w:r w:rsidRPr="00E15CDD" w:rsidDel="00096A65">
          <w:rPr>
            <w:rPrChange w:id="4089" w:author="Stagair1" w:date="2018-05-08T16:40:00Z">
              <w:rPr>
                <w:lang w:val="nl-NL"/>
              </w:rPr>
            </w:rPrChange>
          </w:rPr>
          <w:delText>.</w:delText>
        </w:r>
      </w:del>
    </w:p>
    <w:p w14:paraId="1D997ED0" w14:textId="77777777" w:rsidR="00107673" w:rsidRPr="00E15CDD" w:rsidRDefault="00107673" w:rsidP="00CA61B5">
      <w:pPr>
        <w:rPr>
          <w:rPrChange w:id="4090" w:author="Stagair1" w:date="2018-05-08T16:40:00Z">
            <w:rPr>
              <w:lang w:val="nl-NL"/>
            </w:rPr>
          </w:rPrChange>
        </w:rPr>
      </w:pPr>
    </w:p>
    <w:p w14:paraId="24A2A50A" w14:textId="77777777" w:rsidR="00CA61B5" w:rsidRPr="00E15CDD" w:rsidRDefault="00CA61B5" w:rsidP="002C24C5">
      <w:pPr>
        <w:pStyle w:val="Kop5"/>
        <w:rPr>
          <w:rPrChange w:id="4091" w:author="Stagair1" w:date="2018-05-08T16:40:00Z">
            <w:rPr>
              <w:lang w:val="nl-NL"/>
            </w:rPr>
          </w:rPrChange>
        </w:rPr>
      </w:pPr>
      <w:r w:rsidRPr="00E15CDD">
        <w:rPr>
          <w:rPrChange w:id="4092" w:author="Stagair1" w:date="2018-05-08T16:40:00Z">
            <w:rPr>
              <w:lang w:val="nl-NL"/>
            </w:rPr>
          </w:rPrChange>
        </w:rPr>
        <w:t>Lightweight Directory Access Protocol (LDAP)</w:t>
      </w:r>
    </w:p>
    <w:p w14:paraId="0EA2424F" w14:textId="77777777" w:rsidR="00CA61B5" w:rsidRPr="00E15CDD" w:rsidRDefault="00CA61B5" w:rsidP="00CA61B5">
      <w:pPr>
        <w:rPr>
          <w:rPrChange w:id="4093" w:author="Stagair1" w:date="2018-05-08T16:40:00Z">
            <w:rPr>
              <w:lang w:val="nl-NL"/>
            </w:rPr>
          </w:rPrChange>
        </w:rPr>
      </w:pPr>
      <w:r w:rsidRPr="00E15CDD">
        <w:rPr>
          <w:rPrChange w:id="4094" w:author="Stagair1" w:date="2018-05-08T16:40:00Z">
            <w:rPr>
              <w:lang w:val="nl-NL"/>
            </w:rPr>
          </w:rPrChange>
        </w:rPr>
        <w:t xml:space="preserve">Na het doorlopen van de NetScaler voor ShareFile setup is NetScaler al voorzien van de nodige AD-gegevens om SSO </w:t>
      </w:r>
      <w:del w:id="4095" w:author="Stagair1" w:date="2018-05-08T13:55:00Z">
        <w:r w:rsidRPr="00E15CDD" w:rsidDel="00096A65">
          <w:rPr>
            <w:rPrChange w:id="4096" w:author="Stagair1" w:date="2018-05-08T16:40:00Z">
              <w:rPr>
                <w:lang w:val="nl-NL"/>
              </w:rPr>
            </w:rPrChange>
          </w:rPr>
          <w:delText>mogelijk te maken voor het connecteren van de gebruikers met de lokale</w:delText>
        </w:r>
      </w:del>
      <w:ins w:id="4097" w:author="Stagair1" w:date="2018-05-08T13:55:00Z">
        <w:r w:rsidR="00096A65" w:rsidRPr="00E15CDD">
          <w:rPr>
            <w:rPrChange w:id="4098" w:author="Stagair1" w:date="2018-05-08T16:40:00Z">
              <w:rPr>
                <w:lang w:val="nl-NL"/>
              </w:rPr>
            </w:rPrChange>
          </w:rPr>
          <w:t>in de lokale</w:t>
        </w:r>
      </w:ins>
      <w:r w:rsidRPr="00E15CDD">
        <w:rPr>
          <w:rPrChange w:id="4099" w:author="Stagair1" w:date="2018-05-08T16:40:00Z">
            <w:rPr>
              <w:lang w:val="nl-NL"/>
            </w:rPr>
          </w:rPrChange>
        </w:rPr>
        <w:t xml:space="preserve"> </w:t>
      </w:r>
      <w:r w:rsidR="008C69D2" w:rsidRPr="00E15CDD">
        <w:rPr>
          <w:rPrChange w:id="4100" w:author="Stagair1" w:date="2018-05-08T16:40:00Z">
            <w:rPr>
              <w:lang w:val="nl-NL"/>
            </w:rPr>
          </w:rPrChange>
        </w:rPr>
        <w:t>SZ</w:t>
      </w:r>
      <w:ins w:id="4101" w:author="Stagair1" w:date="2018-05-08T13:55:00Z">
        <w:r w:rsidR="00096A65" w:rsidRPr="00E15CDD">
          <w:rPr>
            <w:rPrChange w:id="4102" w:author="Stagair1" w:date="2018-05-08T16:40:00Z">
              <w:rPr>
                <w:lang w:val="nl-NL"/>
              </w:rPr>
            </w:rPrChange>
          </w:rPr>
          <w:t xml:space="preserve"> mogelijk te maken</w:t>
        </w:r>
      </w:ins>
      <w:r w:rsidRPr="00E15CDD">
        <w:rPr>
          <w:rPrChange w:id="4103" w:author="Stagair1" w:date="2018-05-08T16:40:00Z">
            <w:rPr>
              <w:lang w:val="nl-NL"/>
            </w:rPr>
          </w:rPrChange>
        </w:rPr>
        <w:t>.</w:t>
      </w:r>
    </w:p>
    <w:p w14:paraId="01D683BB" w14:textId="77777777" w:rsidR="00CA61B5" w:rsidRPr="00E15CDD" w:rsidRDefault="00CA61B5" w:rsidP="00CA61B5">
      <w:pPr>
        <w:rPr>
          <w:rPrChange w:id="4104" w:author="Stagair1" w:date="2018-05-08T16:40:00Z">
            <w:rPr>
              <w:lang w:val="nl-NL"/>
            </w:rPr>
          </w:rPrChange>
        </w:rPr>
      </w:pPr>
      <w:r w:rsidRPr="00E15CDD">
        <w:rPr>
          <w:rPrChange w:id="4105" w:author="Stagair1" w:date="2018-05-08T16:40:00Z">
            <w:rPr>
              <w:lang w:val="nl-NL"/>
            </w:rPr>
          </w:rPrChange>
        </w:rPr>
        <w:t>In hoofdstuk</w:t>
      </w:r>
      <w:r w:rsidR="008B3D4D" w:rsidRPr="00E15CDD">
        <w:rPr>
          <w:rPrChange w:id="4106" w:author="Stagair1" w:date="2018-05-08T16:40:00Z">
            <w:rPr>
              <w:lang w:val="nl-NL"/>
            </w:rPr>
          </w:rPrChange>
        </w:rPr>
        <w:t xml:space="preserve"> </w:t>
      </w:r>
      <w:r w:rsidR="008B3D4D" w:rsidRPr="00E15CDD">
        <w:rPr>
          <w:rPrChange w:id="4107" w:author="Stagair1" w:date="2018-05-08T16:40:00Z">
            <w:rPr>
              <w:lang w:val="nl-NL"/>
            </w:rPr>
          </w:rPrChange>
        </w:rPr>
        <w:fldChar w:fldCharType="begin"/>
      </w:r>
      <w:r w:rsidR="008B3D4D" w:rsidRPr="00E15CDD">
        <w:rPr>
          <w:rPrChange w:id="4108" w:author="Stagair1" w:date="2018-05-08T16:40:00Z">
            <w:rPr>
              <w:lang w:val="nl-NL"/>
            </w:rPr>
          </w:rPrChange>
        </w:rPr>
        <w:instrText xml:space="preserve"> REF _Ref512430219 \r \h </w:instrText>
      </w:r>
      <w:r w:rsidR="008B3D4D" w:rsidRPr="00E15CDD">
        <w:rPr>
          <w:rPrChange w:id="4109" w:author="Stagair1" w:date="2018-05-08T16:40:00Z">
            <w:rPr/>
          </w:rPrChange>
        </w:rPr>
      </w:r>
      <w:r w:rsidR="008B3D4D" w:rsidRPr="00E15CDD">
        <w:rPr>
          <w:rPrChange w:id="4110" w:author="Stagair1" w:date="2018-05-08T16:40:00Z">
            <w:rPr>
              <w:lang w:val="nl-NL"/>
            </w:rPr>
          </w:rPrChange>
        </w:rPr>
        <w:fldChar w:fldCharType="separate"/>
      </w:r>
      <w:r w:rsidR="008B3D4D" w:rsidRPr="00E15CDD">
        <w:rPr>
          <w:rPrChange w:id="4111" w:author="Stagair1" w:date="2018-05-08T16:40:00Z">
            <w:rPr>
              <w:lang w:val="nl-NL"/>
            </w:rPr>
          </w:rPrChange>
        </w:rPr>
        <w:t>5.3.1.4</w:t>
      </w:r>
      <w:r w:rsidR="008B3D4D" w:rsidRPr="00E15CDD">
        <w:rPr>
          <w:rPrChange w:id="4112" w:author="Stagair1" w:date="2018-05-08T16:40:00Z">
            <w:rPr>
              <w:lang w:val="nl-NL"/>
            </w:rPr>
          </w:rPrChange>
        </w:rPr>
        <w:fldChar w:fldCharType="end"/>
      </w:r>
      <w:r w:rsidRPr="00E15CDD">
        <w:rPr>
          <w:rPrChange w:id="4113" w:author="Stagair1" w:date="2018-05-08T16:40:00Z">
            <w:rPr>
              <w:lang w:val="nl-NL"/>
            </w:rPr>
          </w:rPrChange>
        </w:rPr>
        <w:t xml:space="preserve"> kan men zien welke gegevens NetScaler juist nodig heeft om een correcte LDAP-configuratie te bekomen.</w:t>
      </w:r>
    </w:p>
    <w:p w14:paraId="1D8844CC" w14:textId="77777777" w:rsidR="00CA61B5" w:rsidRPr="00E15CDD" w:rsidRDefault="00CA61B5" w:rsidP="00CA61B5">
      <w:pPr>
        <w:rPr>
          <w:rPrChange w:id="4114" w:author="Stagair1" w:date="2018-05-08T16:40:00Z">
            <w:rPr>
              <w:lang w:val="nl-NL"/>
            </w:rPr>
          </w:rPrChange>
        </w:rPr>
      </w:pPr>
      <w:r w:rsidRPr="00E15CDD">
        <w:rPr>
          <w:rPrChange w:id="4115" w:author="Stagair1" w:date="2018-05-08T16:40:00Z">
            <w:rPr>
              <w:lang w:val="nl-NL"/>
            </w:rPr>
          </w:rPrChange>
        </w:rPr>
        <w:t xml:space="preserve">NetScaler zal regelmatig contact maken met de AD-server en alle </w:t>
      </w:r>
      <w:r w:rsidR="00EE09AF" w:rsidRPr="00E15CDD">
        <w:rPr>
          <w:rPrChange w:id="4116" w:author="Stagair1" w:date="2018-05-08T16:40:00Z">
            <w:rPr>
              <w:lang w:val="nl-NL"/>
            </w:rPr>
          </w:rPrChange>
        </w:rPr>
        <w:t>gebruikers- en groeps</w:t>
      </w:r>
      <w:r w:rsidRPr="00E15CDD">
        <w:rPr>
          <w:rPrChange w:id="4117" w:author="Stagair1" w:date="2018-05-08T16:40:00Z">
            <w:rPr>
              <w:lang w:val="nl-NL"/>
            </w:rPr>
          </w:rPrChange>
        </w:rPr>
        <w:t>gegevens uit de AD bijhouden. Bij het authentiseren zal de AAA-VS de inkomende AD-gegevens hiermee vergelijken.</w:t>
      </w:r>
    </w:p>
    <w:p w14:paraId="0FC411DE" w14:textId="77777777" w:rsidR="00CA61B5" w:rsidRPr="00E15CDD" w:rsidRDefault="00CA61B5" w:rsidP="00CA61B5">
      <w:pPr>
        <w:rPr>
          <w:rPrChange w:id="4118" w:author="Stagair1" w:date="2018-05-08T16:40:00Z">
            <w:rPr>
              <w:lang w:val="nl-NL"/>
            </w:rPr>
          </w:rPrChange>
        </w:rPr>
      </w:pPr>
      <w:r w:rsidRPr="00E15CDD">
        <w:rPr>
          <w:rPrChange w:id="4119" w:author="Stagair1" w:date="2018-05-08T16:40:00Z">
            <w:rPr>
              <w:lang w:val="nl-NL"/>
            </w:rPr>
          </w:rPrChange>
        </w:rPr>
        <w:t xml:space="preserve">Deze LDAP-authenticatie verloopt </w:t>
      </w:r>
      <w:r w:rsidR="00FF582B" w:rsidRPr="00E15CDD">
        <w:rPr>
          <w:rPrChange w:id="4120" w:author="Stagair1" w:date="2018-05-08T16:40:00Z">
            <w:rPr>
              <w:lang w:val="nl-NL"/>
            </w:rPr>
          </w:rPrChange>
        </w:rPr>
        <w:t xml:space="preserve">volgens de </w:t>
      </w:r>
      <w:r w:rsidRPr="00E15CDD">
        <w:rPr>
          <w:rPrChange w:id="4121" w:author="Stagair1" w:date="2018-05-08T16:40:00Z">
            <w:rPr>
              <w:lang w:val="nl-NL"/>
            </w:rPr>
          </w:rPrChange>
        </w:rPr>
        <w:t>SAML 2.0 normen</w:t>
      </w:r>
      <w:r w:rsidR="002522C1" w:rsidRPr="00E15CDD">
        <w:rPr>
          <w:rPrChange w:id="4122" w:author="Stagair1" w:date="2018-05-08T16:40:00Z">
            <w:rPr>
              <w:lang w:val="nl-NL"/>
            </w:rPr>
          </w:rPrChange>
        </w:rPr>
        <w:t>.</w:t>
      </w:r>
      <w:r w:rsidR="007720AA" w:rsidRPr="00E15CDD">
        <w:rPr>
          <w:rPrChange w:id="4123" w:author="Stagair1" w:date="2018-05-08T16:40:00Z">
            <w:rPr>
              <w:lang w:val="nl-NL"/>
            </w:rPr>
          </w:rPrChange>
        </w:rPr>
        <w:t xml:space="preserve"> </w:t>
      </w:r>
      <w:del w:id="4124" w:author="Stagair1" w:date="2018-05-08T14:28:00Z">
        <w:r w:rsidR="007720AA" w:rsidRPr="00E15CDD" w:rsidDel="00235147">
          <w:rPr>
            <w:rPrChange w:id="4125" w:author="Stagair1" w:date="2018-05-08T16:40:00Z">
              <w:rPr>
                <w:lang w:val="nl-NL"/>
              </w:rPr>
            </w:rPrChange>
          </w:rPr>
          <w:delText xml:space="preserve">Zoals reeds vermeld is ShareFile </w:delText>
        </w:r>
        <w:r w:rsidR="00EE09AF" w:rsidRPr="00E15CDD" w:rsidDel="00235147">
          <w:rPr>
            <w:rPrChange w:id="4126" w:author="Stagair1" w:date="2018-05-08T16:40:00Z">
              <w:rPr>
                <w:lang w:val="nl-NL"/>
              </w:rPr>
            </w:rPrChange>
          </w:rPr>
          <w:delText xml:space="preserve">hier de SP en NetScaler de IDP. </w:delText>
        </w:r>
      </w:del>
      <w:r w:rsidR="00EE09AF" w:rsidRPr="00E15CDD">
        <w:rPr>
          <w:rPrChange w:id="4127" w:author="Stagair1" w:date="2018-05-08T16:40:00Z">
            <w:rPr>
              <w:lang w:val="nl-NL"/>
            </w:rPr>
          </w:rPrChange>
        </w:rPr>
        <w:t>D</w:t>
      </w:r>
      <w:r w:rsidR="007720AA" w:rsidRPr="00E15CDD">
        <w:rPr>
          <w:rPrChange w:id="4128" w:author="Stagair1" w:date="2018-05-08T16:40:00Z">
            <w:rPr>
              <w:lang w:val="nl-NL"/>
            </w:rPr>
          </w:rPrChange>
        </w:rPr>
        <w:t xml:space="preserve">e SZ is </w:t>
      </w:r>
      <w:ins w:id="4129" w:author="Stagair1" w:date="2018-05-08T14:28:00Z">
        <w:r w:rsidR="00235147" w:rsidRPr="005A0626">
          <w:rPr>
            <w:strike/>
            <w:rPrChange w:id="4130" w:author="Evert-Jan Jacobs" w:date="2018-05-13T13:40:00Z">
              <w:rPr>
                <w:lang w:val="nl-NL"/>
              </w:rPr>
            </w:rPrChange>
          </w:rPr>
          <w:t>hier</w:t>
        </w:r>
        <w:r w:rsidR="00235147" w:rsidRPr="00E15CDD">
          <w:rPr>
            <w:rPrChange w:id="4131" w:author="Stagair1" w:date="2018-05-08T16:40:00Z">
              <w:rPr>
                <w:lang w:val="nl-NL"/>
              </w:rPr>
            </w:rPrChange>
          </w:rPr>
          <w:t xml:space="preserve"> de </w:t>
        </w:r>
      </w:ins>
      <w:del w:id="4132" w:author="Stagair1" w:date="2018-05-08T14:28:00Z">
        <w:r w:rsidR="007720AA" w:rsidRPr="00E15CDD" w:rsidDel="00235147">
          <w:rPr>
            <w:rPrChange w:id="4133" w:author="Stagair1" w:date="2018-05-08T16:40:00Z">
              <w:rPr>
                <w:lang w:val="nl-NL"/>
              </w:rPr>
            </w:rPrChange>
          </w:rPr>
          <w:delText xml:space="preserve">de effectieve </w:delText>
        </w:r>
      </w:del>
      <w:r w:rsidR="007720AA" w:rsidRPr="00E15CDD">
        <w:rPr>
          <w:rPrChange w:id="4134" w:author="Stagair1" w:date="2018-05-08T16:40:00Z">
            <w:rPr>
              <w:lang w:val="nl-NL"/>
            </w:rPr>
          </w:rPrChange>
        </w:rPr>
        <w:t>service die voorzien wordt na authenticatie</w:t>
      </w:r>
      <w:ins w:id="4135" w:author="Stagair1" w:date="2018-05-08T14:29:00Z">
        <w:r w:rsidR="00235147" w:rsidRPr="00E15CDD">
          <w:rPr>
            <w:rPrChange w:id="4136" w:author="Stagair1" w:date="2018-05-08T16:40:00Z">
              <w:rPr>
                <w:lang w:val="nl-NL"/>
              </w:rPr>
            </w:rPrChange>
          </w:rPr>
          <w:t>. Men kan dus</w:t>
        </w:r>
      </w:ins>
      <w:del w:id="4137" w:author="Stagair1" w:date="2018-05-08T14:29:00Z">
        <w:r w:rsidR="007720AA" w:rsidRPr="00E15CDD" w:rsidDel="00235147">
          <w:rPr>
            <w:rPrChange w:id="4138" w:author="Stagair1" w:date="2018-05-08T16:40:00Z">
              <w:rPr>
                <w:lang w:val="nl-NL"/>
              </w:rPr>
            </w:rPrChange>
          </w:rPr>
          <w:delText>, dus kan men</w:delText>
        </w:r>
      </w:del>
      <w:r w:rsidR="007720AA" w:rsidRPr="00E15CDD">
        <w:rPr>
          <w:rPrChange w:id="4139" w:author="Stagair1" w:date="2018-05-08T16:40:00Z">
            <w:rPr>
              <w:lang w:val="nl-NL"/>
            </w:rPr>
          </w:rPrChange>
        </w:rPr>
        <w:t xml:space="preserve"> </w:t>
      </w:r>
      <w:del w:id="4140" w:author="Stagair1" w:date="2018-05-08T14:28:00Z">
        <w:r w:rsidR="007720AA" w:rsidRPr="00E15CDD" w:rsidDel="00235147">
          <w:rPr>
            <w:rPrChange w:id="4141" w:author="Stagair1" w:date="2018-05-08T16:40:00Z">
              <w:rPr>
                <w:lang w:val="nl-NL"/>
              </w:rPr>
            </w:rPrChange>
          </w:rPr>
          <w:delText xml:space="preserve">anderzijds ook </w:delText>
        </w:r>
      </w:del>
      <w:r w:rsidR="007720AA" w:rsidRPr="00E15CDD">
        <w:rPr>
          <w:rPrChange w:id="4142" w:author="Stagair1" w:date="2018-05-08T16:40:00Z">
            <w:rPr>
              <w:lang w:val="nl-NL"/>
            </w:rPr>
          </w:rPrChange>
        </w:rPr>
        <w:t>stellen dat</w:t>
      </w:r>
      <w:del w:id="4143" w:author="Stagair1" w:date="2018-05-08T14:28:00Z">
        <w:r w:rsidR="007720AA" w:rsidRPr="00E15CDD" w:rsidDel="00235147">
          <w:rPr>
            <w:rPrChange w:id="4144" w:author="Stagair1" w:date="2018-05-08T16:40:00Z">
              <w:rPr>
                <w:lang w:val="nl-NL"/>
              </w:rPr>
            </w:rPrChange>
          </w:rPr>
          <w:delText xml:space="preserve"> </w:delText>
        </w:r>
      </w:del>
      <w:ins w:id="4145" w:author="Stagair1" w:date="2018-05-08T14:28:00Z">
        <w:r w:rsidR="00235147" w:rsidRPr="00E15CDD">
          <w:rPr>
            <w:rPrChange w:id="4146" w:author="Stagair1" w:date="2018-05-08T16:40:00Z">
              <w:rPr>
                <w:lang w:val="nl-NL"/>
              </w:rPr>
            </w:rPrChange>
          </w:rPr>
          <w:t xml:space="preserve"> </w:t>
        </w:r>
      </w:ins>
      <w:ins w:id="4147" w:author="Stagair1" w:date="2018-05-08T15:03:00Z">
        <w:r w:rsidR="00BA4D92" w:rsidRPr="00E15CDD">
          <w:rPr>
            <w:rPrChange w:id="4148" w:author="Stagair1" w:date="2018-05-08T16:40:00Z">
              <w:rPr>
                <w:lang w:val="nl-NL"/>
              </w:rPr>
            </w:rPrChange>
          </w:rPr>
          <w:t xml:space="preserve">de </w:t>
        </w:r>
      </w:ins>
      <w:ins w:id="4149" w:author="Stagair1" w:date="2018-05-08T14:28:00Z">
        <w:r w:rsidR="00235147" w:rsidRPr="00E15CDD">
          <w:rPr>
            <w:rPrChange w:id="4150" w:author="Stagair1" w:date="2018-05-08T16:40:00Z">
              <w:rPr>
                <w:lang w:val="nl-NL"/>
              </w:rPr>
            </w:rPrChange>
          </w:rPr>
          <w:t>NetScaler</w:t>
        </w:r>
      </w:ins>
      <w:ins w:id="4151" w:author="Stagair1" w:date="2018-05-08T14:29:00Z">
        <w:r w:rsidR="00235147" w:rsidRPr="00E15CDD">
          <w:rPr>
            <w:rPrChange w:id="4152" w:author="Stagair1" w:date="2018-05-08T16:40:00Z">
              <w:rPr>
                <w:lang w:val="nl-NL"/>
              </w:rPr>
            </w:rPrChange>
          </w:rPr>
          <w:t>,</w:t>
        </w:r>
      </w:ins>
      <w:ins w:id="4153" w:author="Stagair1" w:date="2018-05-08T14:28:00Z">
        <w:r w:rsidR="00235147" w:rsidRPr="00E15CDD">
          <w:rPr>
            <w:rPrChange w:id="4154" w:author="Stagair1" w:date="2018-05-08T16:40:00Z">
              <w:rPr>
                <w:lang w:val="nl-NL"/>
              </w:rPr>
            </w:rPrChange>
          </w:rPr>
          <w:t xml:space="preserve"> die de SZ introduceert aan </w:t>
        </w:r>
      </w:ins>
      <w:ins w:id="4155" w:author="Stagair1" w:date="2018-05-08T15:04:00Z">
        <w:r w:rsidR="00BA4D92" w:rsidRPr="00E15CDD">
          <w:rPr>
            <w:rPrChange w:id="4156" w:author="Stagair1" w:date="2018-05-08T16:40:00Z">
              <w:rPr>
                <w:lang w:val="nl-NL"/>
              </w:rPr>
            </w:rPrChange>
          </w:rPr>
          <w:t xml:space="preserve">de </w:t>
        </w:r>
      </w:ins>
      <w:ins w:id="4157" w:author="Stagair1" w:date="2018-05-08T14:28:00Z">
        <w:r w:rsidR="00235147" w:rsidRPr="00E15CDD">
          <w:rPr>
            <w:rPrChange w:id="4158" w:author="Stagair1" w:date="2018-05-08T16:40:00Z">
              <w:rPr>
                <w:lang w:val="nl-NL"/>
              </w:rPr>
            </w:rPrChange>
          </w:rPr>
          <w:t>ShareFile</w:t>
        </w:r>
      </w:ins>
      <w:ins w:id="4159" w:author="Stagair1" w:date="2018-05-08T14:29:00Z">
        <w:r w:rsidR="00235147" w:rsidRPr="00E15CDD">
          <w:rPr>
            <w:rPrChange w:id="4160" w:author="Stagair1" w:date="2018-05-08T16:40:00Z">
              <w:rPr>
                <w:lang w:val="nl-NL"/>
              </w:rPr>
            </w:rPrChange>
          </w:rPr>
          <w:t>,</w:t>
        </w:r>
      </w:ins>
      <w:ins w:id="4161" w:author="Stagair1" w:date="2018-05-08T14:28:00Z">
        <w:r w:rsidR="00235147" w:rsidRPr="00E15CDD">
          <w:rPr>
            <w:rPrChange w:id="4162" w:author="Stagair1" w:date="2018-05-08T16:40:00Z">
              <w:rPr>
                <w:lang w:val="nl-NL"/>
              </w:rPr>
            </w:rPrChange>
          </w:rPr>
          <w:t xml:space="preserve"> hier niet enkel functioneert als IDP maar ook als SP</w:t>
        </w:r>
      </w:ins>
      <w:del w:id="4163" w:author="Stagair1" w:date="2018-05-08T14:28:00Z">
        <w:r w:rsidR="007720AA" w:rsidRPr="00E15CDD" w:rsidDel="00235147">
          <w:rPr>
            <w:rPrChange w:id="4164" w:author="Stagair1" w:date="2018-05-08T16:40:00Z">
              <w:rPr>
                <w:lang w:val="nl-NL"/>
              </w:rPr>
            </w:rPrChange>
          </w:rPr>
          <w:delText xml:space="preserve">de </w:delText>
        </w:r>
        <w:r w:rsidR="00FF582B" w:rsidRPr="00E15CDD" w:rsidDel="00235147">
          <w:rPr>
            <w:rPrChange w:id="4165" w:author="Stagair1" w:date="2018-05-08T16:40:00Z">
              <w:rPr>
                <w:lang w:val="nl-NL"/>
              </w:rPr>
            </w:rPrChange>
          </w:rPr>
          <w:delText>SZ-C functioneert als de SP</w:delText>
        </w:r>
      </w:del>
      <w:r w:rsidR="007720AA" w:rsidRPr="00E15CDD">
        <w:rPr>
          <w:rPrChange w:id="4166" w:author="Stagair1" w:date="2018-05-08T16:40:00Z">
            <w:rPr>
              <w:lang w:val="nl-NL"/>
            </w:rPr>
          </w:rPrChange>
        </w:rPr>
        <w:t>.</w:t>
      </w:r>
      <w:r w:rsidRPr="00E15CDD">
        <w:rPr>
          <w:rPrChange w:id="4167" w:author="Stagair1" w:date="2018-05-08T16:40:00Z">
            <w:rPr>
              <w:lang w:val="nl-NL"/>
            </w:rPr>
          </w:rPrChange>
        </w:rPr>
        <w:t xml:space="preserve"> </w:t>
      </w:r>
      <w:r w:rsidR="00FF582B" w:rsidRPr="00E15CDD">
        <w:rPr>
          <w:rPrChange w:id="4168" w:author="Stagair1" w:date="2018-05-08T16:40:00Z">
            <w:rPr>
              <w:lang w:val="nl-NL"/>
            </w:rPr>
          </w:rPrChange>
        </w:rPr>
        <w:t xml:space="preserve">In dat geval zou het gaan over Big-IP SAML. Hier zal ShareFile </w:t>
      </w:r>
      <w:del w:id="4169" w:author="Stagair1" w:date="2018-05-08T15:04:00Z">
        <w:r w:rsidR="00FF582B" w:rsidRPr="00E15CDD" w:rsidDel="00BA4D92">
          <w:rPr>
            <w:rPrChange w:id="4170" w:author="Stagair1" w:date="2018-05-08T16:40:00Z">
              <w:rPr>
                <w:lang w:val="nl-NL"/>
              </w:rPr>
            </w:rPrChange>
          </w:rPr>
          <w:delText xml:space="preserve">echter </w:delText>
        </w:r>
      </w:del>
      <w:r w:rsidR="00FF582B" w:rsidRPr="00E15CDD">
        <w:rPr>
          <w:rPrChange w:id="4171" w:author="Stagair1" w:date="2018-05-08T16:40:00Z">
            <w:rPr>
              <w:lang w:val="nl-NL"/>
            </w:rPr>
          </w:rPrChange>
        </w:rPr>
        <w:t xml:space="preserve">de entiteit zijn die de gegevens doorspeelt naar </w:t>
      </w:r>
      <w:del w:id="4172" w:author="Stagair1" w:date="2018-05-08T15:05:00Z">
        <w:r w:rsidR="00FF582B" w:rsidRPr="00E15CDD" w:rsidDel="00BA4D92">
          <w:rPr>
            <w:rPrChange w:id="4173" w:author="Stagair1" w:date="2018-05-08T16:40:00Z">
              <w:rPr>
                <w:lang w:val="nl-NL"/>
              </w:rPr>
            </w:rPrChange>
          </w:rPr>
          <w:delText xml:space="preserve">de </w:delText>
        </w:r>
      </w:del>
      <w:del w:id="4174" w:author="Stagair1" w:date="2018-05-08T15:04:00Z">
        <w:r w:rsidR="00FF582B" w:rsidRPr="00E15CDD" w:rsidDel="00BA4D92">
          <w:rPr>
            <w:rPrChange w:id="4175" w:author="Stagair1" w:date="2018-05-08T16:40:00Z">
              <w:rPr>
                <w:lang w:val="nl-NL"/>
              </w:rPr>
            </w:rPrChange>
          </w:rPr>
          <w:delText xml:space="preserve">IDP </w:delText>
        </w:r>
      </w:del>
      <w:ins w:id="4176" w:author="Stagair1" w:date="2018-05-08T15:04:00Z">
        <w:r w:rsidR="00BA4D92" w:rsidRPr="00E15CDD">
          <w:rPr>
            <w:rPrChange w:id="4177" w:author="Stagair1" w:date="2018-05-08T16:40:00Z">
              <w:rPr>
                <w:lang w:val="nl-NL"/>
              </w:rPr>
            </w:rPrChange>
          </w:rPr>
          <w:t xml:space="preserve">NetScaler </w:t>
        </w:r>
      </w:ins>
      <w:del w:id="4178" w:author="Stagair1" w:date="2018-05-08T15:05:00Z">
        <w:r w:rsidR="00FF582B" w:rsidRPr="00E15CDD" w:rsidDel="00BA4D92">
          <w:rPr>
            <w:rPrChange w:id="4179" w:author="Stagair1" w:date="2018-05-08T16:40:00Z">
              <w:rPr>
                <w:lang w:val="nl-NL"/>
              </w:rPr>
            </w:rPrChange>
          </w:rPr>
          <w:delText xml:space="preserve">alvorens </w:delText>
        </w:r>
      </w:del>
      <w:ins w:id="4180" w:author="Stagair1" w:date="2018-05-08T15:05:00Z">
        <w:r w:rsidR="00BA4D92" w:rsidRPr="00E15CDD">
          <w:rPr>
            <w:rPrChange w:id="4181" w:author="Stagair1" w:date="2018-05-08T16:40:00Z">
              <w:rPr>
                <w:lang w:val="nl-NL"/>
              </w:rPr>
            </w:rPrChange>
          </w:rPr>
          <w:t xml:space="preserve">waarop die </w:t>
        </w:r>
      </w:ins>
      <w:del w:id="4182" w:author="Stagair1" w:date="2018-05-08T15:05:00Z">
        <w:r w:rsidR="00FF582B" w:rsidRPr="00E15CDD" w:rsidDel="00BA4D92">
          <w:rPr>
            <w:rPrChange w:id="4183" w:author="Stagair1" w:date="2018-05-08T16:40:00Z">
              <w:rPr>
                <w:lang w:val="nl-NL"/>
              </w:rPr>
            </w:rPrChange>
          </w:rPr>
          <w:delText>de lokale SZ-C zijn service zal verlenen</w:delText>
        </w:r>
      </w:del>
      <w:ins w:id="4184" w:author="Stagair1" w:date="2018-05-08T15:05:00Z">
        <w:r w:rsidR="00BA4D92" w:rsidRPr="00E15CDD">
          <w:rPr>
            <w:rPrChange w:id="4185" w:author="Stagair1" w:date="2018-05-08T16:40:00Z">
              <w:rPr>
                <w:lang w:val="nl-NL"/>
              </w:rPr>
            </w:rPrChange>
          </w:rPr>
          <w:t>toegang tot de lokale SZ zal verlenen</w:t>
        </w:r>
      </w:ins>
      <w:r w:rsidR="00FF582B" w:rsidRPr="00E15CDD">
        <w:rPr>
          <w:rPrChange w:id="4186" w:author="Stagair1" w:date="2018-05-08T16:40:00Z">
            <w:rPr>
              <w:lang w:val="nl-NL"/>
            </w:rPr>
          </w:rPrChange>
        </w:rPr>
        <w:t>.</w:t>
      </w:r>
      <w:r w:rsidR="00C76FB5" w:rsidRPr="00E15CDD">
        <w:rPr>
          <w:rPrChange w:id="4187" w:author="Stagair1" w:date="2018-05-08T16:40:00Z">
            <w:rPr>
              <w:lang w:val="nl-NL"/>
            </w:rPr>
          </w:rPrChange>
        </w:rPr>
        <w:t xml:space="preserve"> </w:t>
      </w:r>
      <w:r w:rsidR="00FF582B" w:rsidRPr="00E15CDD">
        <w:rPr>
          <w:rPrChange w:id="4188" w:author="Stagair1" w:date="2018-05-08T16:40:00Z">
            <w:rPr>
              <w:lang w:val="nl-NL"/>
            </w:rPr>
          </w:rPrChange>
        </w:rPr>
        <w:t xml:space="preserve"> </w:t>
      </w:r>
      <w:r w:rsidRPr="00E15CDD">
        <w:rPr>
          <w:rPrChange w:id="4189" w:author="Stagair1" w:date="2018-05-08T16:40:00Z">
            <w:rPr>
              <w:lang w:val="nl-NL"/>
            </w:rPr>
          </w:rPrChange>
        </w:rPr>
        <w:t xml:space="preserve">De gebruiker kan onmogelijk een directe verbinding aangaan met de lokale </w:t>
      </w:r>
      <w:r w:rsidR="00F05CCA" w:rsidRPr="00E15CDD">
        <w:rPr>
          <w:rPrChange w:id="4190" w:author="Stagair1" w:date="2018-05-08T16:40:00Z">
            <w:rPr>
              <w:lang w:val="nl-NL"/>
            </w:rPr>
          </w:rPrChange>
        </w:rPr>
        <w:t>SZ</w:t>
      </w:r>
      <w:r w:rsidRPr="00E15CDD">
        <w:rPr>
          <w:rPrChange w:id="4191" w:author="Stagair1" w:date="2018-05-08T16:40:00Z">
            <w:rPr>
              <w:lang w:val="nl-NL"/>
            </w:rPr>
          </w:rPrChange>
        </w:rPr>
        <w:t xml:space="preserve"> Connector, de </w:t>
      </w:r>
      <w:del w:id="4192" w:author="Stagair1" w:date="2018-05-08T15:07:00Z">
        <w:r w:rsidRPr="00E15CDD" w:rsidDel="00BA4D92">
          <w:rPr>
            <w:rPrChange w:id="4193" w:author="Stagair1" w:date="2018-05-08T16:40:00Z">
              <w:rPr>
                <w:lang w:val="nl-NL"/>
              </w:rPr>
            </w:rPrChange>
          </w:rPr>
          <w:delText xml:space="preserve">IDP </w:delText>
        </w:r>
      </w:del>
      <w:ins w:id="4194" w:author="Stagair1" w:date="2018-05-08T15:07:00Z">
        <w:r w:rsidR="00BA4D92" w:rsidRPr="00E15CDD">
          <w:rPr>
            <w:rPrChange w:id="4195" w:author="Stagair1" w:date="2018-05-08T16:40:00Z">
              <w:rPr>
                <w:lang w:val="nl-NL"/>
              </w:rPr>
            </w:rPrChange>
          </w:rPr>
          <w:t xml:space="preserve">SP </w:t>
        </w:r>
      </w:ins>
      <w:r w:rsidRPr="00E15CDD">
        <w:rPr>
          <w:rPrChange w:id="4196" w:author="Stagair1" w:date="2018-05-08T16:40:00Z">
            <w:rPr>
              <w:lang w:val="nl-NL"/>
            </w:rPr>
          </w:rPrChange>
        </w:rPr>
        <w:t>zal hier steeds tussen zitten en zijn goedkeuring moeten geven.</w:t>
      </w:r>
    </w:p>
    <w:p w14:paraId="6FEE2E43" w14:textId="77777777" w:rsidR="00C76FB5" w:rsidRPr="00E15CDD" w:rsidRDefault="00C76FB5" w:rsidP="00CA61B5">
      <w:pPr>
        <w:rPr>
          <w:rPrChange w:id="4197" w:author="Stagair1" w:date="2018-05-08T16:40:00Z">
            <w:rPr>
              <w:lang w:val="nl-NL"/>
            </w:rPr>
          </w:rPrChange>
        </w:rPr>
      </w:pPr>
      <w:r w:rsidRPr="00E15CDD">
        <w:rPr>
          <w:rPrChange w:id="4198" w:author="Stagair1" w:date="2018-05-08T16:40:00Z">
            <w:rPr>
              <w:lang w:val="nl-NL"/>
            </w:rPr>
          </w:rPrChange>
        </w:rPr>
        <w:t xml:space="preserve">Meer informatie over Big-IP SAML kan teruggevonden worden in hoofdstuk </w:t>
      </w:r>
      <w:r w:rsidR="00847343" w:rsidRPr="00E15CDD">
        <w:rPr>
          <w:rPrChange w:id="4199" w:author="Stagair1" w:date="2018-05-08T16:40:00Z">
            <w:rPr>
              <w:lang w:val="nl-NL"/>
            </w:rPr>
          </w:rPrChange>
        </w:rPr>
        <w:fldChar w:fldCharType="begin"/>
      </w:r>
      <w:r w:rsidR="00847343" w:rsidRPr="00E15CDD">
        <w:rPr>
          <w:rPrChange w:id="4200" w:author="Stagair1" w:date="2018-05-08T16:40:00Z">
            <w:rPr>
              <w:lang w:val="nl-NL"/>
            </w:rPr>
          </w:rPrChange>
        </w:rPr>
        <w:instrText xml:space="preserve"> REF _Ref512436417 \r \h </w:instrText>
      </w:r>
      <w:r w:rsidR="00847343" w:rsidRPr="00E15CDD">
        <w:rPr>
          <w:rPrChange w:id="4201" w:author="Stagair1" w:date="2018-05-08T16:40:00Z">
            <w:rPr/>
          </w:rPrChange>
        </w:rPr>
      </w:r>
      <w:r w:rsidR="00847343" w:rsidRPr="00E15CDD">
        <w:rPr>
          <w:rPrChange w:id="4202" w:author="Stagair1" w:date="2018-05-08T16:40:00Z">
            <w:rPr>
              <w:lang w:val="nl-NL"/>
            </w:rPr>
          </w:rPrChange>
        </w:rPr>
        <w:fldChar w:fldCharType="separate"/>
      </w:r>
      <w:r w:rsidR="00847343" w:rsidRPr="00E15CDD">
        <w:rPr>
          <w:rPrChange w:id="4203" w:author="Stagair1" w:date="2018-05-08T16:40:00Z">
            <w:rPr>
              <w:lang w:val="nl-NL"/>
            </w:rPr>
          </w:rPrChange>
        </w:rPr>
        <w:t>4.3.2.1.1</w:t>
      </w:r>
      <w:r w:rsidR="00847343" w:rsidRPr="00E15CDD">
        <w:rPr>
          <w:rPrChange w:id="4204" w:author="Stagair1" w:date="2018-05-08T16:40:00Z">
            <w:rPr>
              <w:lang w:val="nl-NL"/>
            </w:rPr>
          </w:rPrChange>
        </w:rPr>
        <w:fldChar w:fldCharType="end"/>
      </w:r>
      <w:r w:rsidR="00321115" w:rsidRPr="00E15CDD">
        <w:rPr>
          <w:rPrChange w:id="4205" w:author="Stagair1" w:date="2018-05-08T16:40:00Z">
            <w:rPr>
              <w:lang w:val="nl-NL"/>
            </w:rPr>
          </w:rPrChange>
        </w:rPr>
        <w:t>.</w:t>
      </w:r>
    </w:p>
    <w:p w14:paraId="1F71BE85" w14:textId="77777777" w:rsidR="00CA61B5" w:rsidRPr="00E15CDD" w:rsidRDefault="00CA61B5" w:rsidP="00CA61B5">
      <w:pPr>
        <w:rPr>
          <w:rPrChange w:id="4206" w:author="Stagair1" w:date="2018-05-08T16:40:00Z">
            <w:rPr>
              <w:lang w:val="nl-NL"/>
            </w:rPr>
          </w:rPrChange>
        </w:rPr>
      </w:pPr>
    </w:p>
    <w:p w14:paraId="69A6C9A8" w14:textId="77777777" w:rsidR="00CA61B5" w:rsidRPr="00E15CDD" w:rsidRDefault="00CA61B5" w:rsidP="002C24C5">
      <w:pPr>
        <w:pStyle w:val="Kop5"/>
        <w:rPr>
          <w:rPrChange w:id="4207" w:author="Stagair1" w:date="2018-05-08T16:40:00Z">
            <w:rPr>
              <w:lang w:val="nl-NL"/>
            </w:rPr>
          </w:rPrChange>
        </w:rPr>
      </w:pPr>
      <w:bookmarkStart w:id="4208" w:name="_Ref512441846"/>
      <w:r w:rsidRPr="00E15CDD">
        <w:rPr>
          <w:rPrChange w:id="4209" w:author="Stagair1" w:date="2018-05-08T16:40:00Z">
            <w:rPr>
              <w:lang w:val="nl-NL"/>
            </w:rPr>
          </w:rPrChange>
        </w:rPr>
        <w:lastRenderedPageBreak/>
        <w:t>Security Assertion Markup Language (SAML)</w:t>
      </w:r>
      <w:bookmarkEnd w:id="4208"/>
    </w:p>
    <w:p w14:paraId="3E932DF7" w14:textId="77777777" w:rsidR="003750DB" w:rsidRPr="00E15CDD" w:rsidRDefault="003750DB" w:rsidP="00CA61B5">
      <w:pPr>
        <w:rPr>
          <w:rPrChange w:id="4210" w:author="Stagair1" w:date="2018-05-08T16:40:00Z">
            <w:rPr>
              <w:lang w:val="nl-NL"/>
            </w:rPr>
          </w:rPrChange>
        </w:rPr>
      </w:pPr>
    </w:p>
    <w:p w14:paraId="2F5720D7" w14:textId="77777777" w:rsidR="003750DB" w:rsidRPr="00E15CDD" w:rsidRDefault="003750DB" w:rsidP="00CA61B5">
      <w:pPr>
        <w:rPr>
          <w:rPrChange w:id="4211" w:author="Stagair1" w:date="2018-05-08T16:40:00Z">
            <w:rPr>
              <w:lang w:val="nl-NL"/>
            </w:rPr>
          </w:rPrChange>
        </w:rPr>
      </w:pPr>
    </w:p>
    <w:p w14:paraId="3C93B637" w14:textId="77777777" w:rsidR="003750DB" w:rsidRPr="00E15CDD" w:rsidRDefault="003750DB" w:rsidP="00CA61B5">
      <w:pPr>
        <w:rPr>
          <w:rPrChange w:id="4212" w:author="Stagair1" w:date="2018-05-08T16:40:00Z">
            <w:rPr>
              <w:lang w:val="nl-NL"/>
            </w:rPr>
          </w:rPrChange>
        </w:rPr>
      </w:pPr>
      <w:r w:rsidRPr="0056094B">
        <w:rPr>
          <w:noProof/>
          <w:lang w:eastAsia="nl-BE"/>
        </w:rPr>
        <w:drawing>
          <wp:anchor distT="0" distB="0" distL="114300" distR="114300" simplePos="0" relativeHeight="251722752" behindDoc="0" locked="0" layoutInCell="1" allowOverlap="1" wp14:anchorId="6CB6530B" wp14:editId="299CAF01">
            <wp:simplePos x="0" y="0"/>
            <wp:positionH relativeFrom="column">
              <wp:posOffset>-33103</wp:posOffset>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029200" cy="5981700"/>
                    </a:xfrm>
                    <a:prstGeom prst="rect">
                      <a:avLst/>
                    </a:prstGeom>
                  </pic:spPr>
                </pic:pic>
              </a:graphicData>
            </a:graphic>
          </wp:anchor>
        </w:drawing>
      </w:r>
    </w:p>
    <w:p w14:paraId="09C23B38" w14:textId="77777777" w:rsidR="003750DB" w:rsidRPr="00E15CDD" w:rsidRDefault="003750DB" w:rsidP="003750DB">
      <w:pPr>
        <w:pStyle w:val="Bijschrift"/>
        <w:rPr>
          <w:rPrChange w:id="4213" w:author="Stagair1" w:date="2018-05-08T16:40:00Z">
            <w:rPr>
              <w:lang w:val="nl-NL"/>
            </w:rPr>
          </w:rPrChange>
        </w:rPr>
      </w:pPr>
      <w:bookmarkStart w:id="4214" w:name="_Toc512457931"/>
      <w:r w:rsidRPr="00E15CDD">
        <w:rPr>
          <w:rPrChange w:id="4215" w:author="Stagair1" w:date="2018-05-08T16:40:00Z">
            <w:rPr>
              <w:lang w:val="nl-NL"/>
            </w:rPr>
          </w:rPrChange>
        </w:rPr>
        <w:t xml:space="preserve">Figuur </w:t>
      </w:r>
      <w:ins w:id="4216" w:author="Stagair1" w:date="2018-05-08T17:40:00Z">
        <w:r w:rsidR="00060962">
          <w:fldChar w:fldCharType="begin"/>
        </w:r>
        <w:r w:rsidR="00060962">
          <w:instrText xml:space="preserve"> STYLEREF 1 \s </w:instrText>
        </w:r>
      </w:ins>
      <w:r w:rsidR="00060962">
        <w:fldChar w:fldCharType="separate"/>
      </w:r>
      <w:r w:rsidR="00060962">
        <w:rPr>
          <w:noProof/>
        </w:rPr>
        <w:t>5</w:t>
      </w:r>
      <w:ins w:id="421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218" w:author="Stagair1" w:date="2018-05-08T17:40:00Z">
        <w:r w:rsidR="00060962">
          <w:rPr>
            <w:noProof/>
          </w:rPr>
          <w:t>10</w:t>
        </w:r>
        <w:r w:rsidR="00060962">
          <w:fldChar w:fldCharType="end"/>
        </w:r>
      </w:ins>
      <w:del w:id="4219" w:author="Stagair1" w:date="2018-05-08T16:39:00Z">
        <w:r w:rsidR="006463A1" w:rsidRPr="00E15CDD" w:rsidDel="00E15CDD">
          <w:rPr>
            <w:rPrChange w:id="4220" w:author="Stagair1" w:date="2018-05-08T16:40:00Z">
              <w:rPr>
                <w:lang w:val="nl-NL"/>
              </w:rPr>
            </w:rPrChange>
          </w:rPr>
          <w:fldChar w:fldCharType="begin"/>
        </w:r>
        <w:r w:rsidR="006463A1" w:rsidRPr="00E15CDD" w:rsidDel="00E15CDD">
          <w:rPr>
            <w:rPrChange w:id="4221" w:author="Stagair1" w:date="2018-05-08T16:40:00Z">
              <w:rPr>
                <w:lang w:val="nl-NL"/>
              </w:rPr>
            </w:rPrChange>
          </w:rPr>
          <w:delInstrText xml:space="preserve"> STYLEREF 1 \s </w:delInstrText>
        </w:r>
        <w:r w:rsidR="006463A1" w:rsidRPr="00E15CDD" w:rsidDel="00E15CDD">
          <w:rPr>
            <w:rPrChange w:id="4222" w:author="Stagair1" w:date="2018-05-08T16:40:00Z">
              <w:rPr>
                <w:lang w:val="nl-NL"/>
              </w:rPr>
            </w:rPrChange>
          </w:rPr>
          <w:fldChar w:fldCharType="separate"/>
        </w:r>
        <w:r w:rsidR="006463A1" w:rsidRPr="00E15CDD" w:rsidDel="00E15CDD">
          <w:rPr>
            <w:rPrChange w:id="4223" w:author="Stagair1" w:date="2018-05-08T16:40:00Z">
              <w:rPr>
                <w:lang w:val="nl-NL"/>
              </w:rPr>
            </w:rPrChange>
          </w:rPr>
          <w:delText>5</w:delText>
        </w:r>
        <w:r w:rsidR="006463A1" w:rsidRPr="00E15CDD" w:rsidDel="00E15CDD">
          <w:rPr>
            <w:rPrChange w:id="4224" w:author="Stagair1" w:date="2018-05-08T16:40:00Z">
              <w:rPr>
                <w:lang w:val="nl-NL"/>
              </w:rPr>
            </w:rPrChange>
          </w:rPr>
          <w:fldChar w:fldCharType="end"/>
        </w:r>
        <w:r w:rsidR="006463A1" w:rsidRPr="00E15CDD" w:rsidDel="00E15CDD">
          <w:rPr>
            <w:rPrChange w:id="4225" w:author="Stagair1" w:date="2018-05-08T16:40:00Z">
              <w:rPr>
                <w:lang w:val="nl-NL"/>
              </w:rPr>
            </w:rPrChange>
          </w:rPr>
          <w:noBreakHyphen/>
        </w:r>
        <w:r w:rsidR="006463A1" w:rsidRPr="00E15CDD" w:rsidDel="00E15CDD">
          <w:rPr>
            <w:rPrChange w:id="4226" w:author="Stagair1" w:date="2018-05-08T16:40:00Z">
              <w:rPr>
                <w:lang w:val="nl-NL"/>
              </w:rPr>
            </w:rPrChange>
          </w:rPr>
          <w:fldChar w:fldCharType="begin"/>
        </w:r>
        <w:r w:rsidR="006463A1" w:rsidRPr="00E15CDD" w:rsidDel="00E15CDD">
          <w:rPr>
            <w:rPrChange w:id="4227" w:author="Stagair1" w:date="2018-05-08T16:40:00Z">
              <w:rPr>
                <w:lang w:val="nl-NL"/>
              </w:rPr>
            </w:rPrChange>
          </w:rPr>
          <w:delInstrText xml:space="preserve"> SEQ Figuur \* ARABIC \s 1 </w:delInstrText>
        </w:r>
        <w:r w:rsidR="006463A1" w:rsidRPr="00E15CDD" w:rsidDel="00E15CDD">
          <w:rPr>
            <w:rPrChange w:id="4228" w:author="Stagair1" w:date="2018-05-08T16:40:00Z">
              <w:rPr>
                <w:lang w:val="nl-NL"/>
              </w:rPr>
            </w:rPrChange>
          </w:rPr>
          <w:fldChar w:fldCharType="separate"/>
        </w:r>
        <w:r w:rsidR="006463A1" w:rsidRPr="00E15CDD" w:rsidDel="00E15CDD">
          <w:rPr>
            <w:rPrChange w:id="4229" w:author="Stagair1" w:date="2018-05-08T16:40:00Z">
              <w:rPr>
                <w:lang w:val="nl-NL"/>
              </w:rPr>
            </w:rPrChange>
          </w:rPr>
          <w:delText>10</w:delText>
        </w:r>
        <w:r w:rsidR="006463A1" w:rsidRPr="00E15CDD" w:rsidDel="00E15CDD">
          <w:rPr>
            <w:rPrChange w:id="4230" w:author="Stagair1" w:date="2018-05-08T16:40:00Z">
              <w:rPr>
                <w:lang w:val="nl-NL"/>
              </w:rPr>
            </w:rPrChange>
          </w:rPr>
          <w:fldChar w:fldCharType="end"/>
        </w:r>
      </w:del>
      <w:r w:rsidRPr="00E15CDD">
        <w:rPr>
          <w:rPrChange w:id="4231" w:author="Stagair1" w:date="2018-05-08T16:40:00Z">
            <w:rPr>
              <w:lang w:val="nl-NL"/>
            </w:rPr>
          </w:rPrChange>
        </w:rPr>
        <w:t xml:space="preserve">: De configuratie van een </w:t>
      </w:r>
      <w:r w:rsidR="00ED21B3" w:rsidRPr="00E15CDD">
        <w:rPr>
          <w:rPrChange w:id="4232" w:author="Stagair1" w:date="2018-05-08T16:40:00Z">
            <w:rPr>
              <w:lang w:val="nl-NL"/>
            </w:rPr>
          </w:rPrChange>
        </w:rPr>
        <w:t>SAML-policy</w:t>
      </w:r>
      <w:r w:rsidRPr="00E15CDD">
        <w:rPr>
          <w:rPrChange w:id="4233" w:author="Stagair1" w:date="2018-05-08T16:40:00Z">
            <w:rPr>
              <w:lang w:val="nl-NL"/>
            </w:rPr>
          </w:rPrChange>
        </w:rPr>
        <w:t xml:space="preserve"> in NetScaler.</w:t>
      </w:r>
      <w:bookmarkEnd w:id="4214"/>
    </w:p>
    <w:p w14:paraId="7B6681A5" w14:textId="77777777" w:rsidR="003750DB" w:rsidRPr="00E15CDD" w:rsidRDefault="003750DB" w:rsidP="00CA61B5">
      <w:pPr>
        <w:rPr>
          <w:rPrChange w:id="4234" w:author="Stagair1" w:date="2018-05-08T16:40:00Z">
            <w:rPr>
              <w:lang w:val="nl-NL"/>
            </w:rPr>
          </w:rPrChange>
        </w:rPr>
      </w:pPr>
    </w:p>
    <w:p w14:paraId="2688A0E3" w14:textId="77777777" w:rsidR="00CA61B5" w:rsidRPr="00E15CDD" w:rsidRDefault="000E01F2" w:rsidP="00CA61B5">
      <w:pPr>
        <w:rPr>
          <w:rPrChange w:id="4235" w:author="Stagair1" w:date="2018-05-08T16:40:00Z">
            <w:rPr>
              <w:lang w:val="nl-NL"/>
            </w:rPr>
          </w:rPrChange>
        </w:rPr>
      </w:pPr>
      <w:r w:rsidRPr="00E15CDD">
        <w:rPr>
          <w:rPrChange w:id="4236" w:author="Stagair1" w:date="2018-05-08T16:40:00Z">
            <w:rPr>
              <w:lang w:val="nl-NL"/>
            </w:rPr>
          </w:rPrChange>
        </w:rPr>
        <w:t>Om het aanmelden op ShareFile met de AD-gegevens mogelijk te maken,</w:t>
      </w:r>
      <w:r w:rsidR="00CA61B5" w:rsidRPr="00E15CDD">
        <w:rPr>
          <w:rPrChange w:id="4237" w:author="Stagair1" w:date="2018-05-08T16:40:00Z">
            <w:rPr>
              <w:lang w:val="nl-NL"/>
            </w:rPr>
          </w:rPrChange>
        </w:rPr>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request URL. Indien ShareFile </w:t>
      </w:r>
      <w:r w:rsidR="00F03258" w:rsidRPr="00E15CDD">
        <w:rPr>
          <w:rPrChange w:id="4238" w:author="Stagair1" w:date="2018-05-08T16:40:00Z">
            <w:rPr>
              <w:lang w:val="nl-NL"/>
            </w:rPr>
          </w:rPrChange>
        </w:rPr>
        <w:t xml:space="preserve">(of een andere </w:t>
      </w:r>
      <w:del w:id="4239" w:author="Stagair1" w:date="2018-05-08T14:00:00Z">
        <w:r w:rsidR="00F03258" w:rsidRPr="00E15CDD" w:rsidDel="00BD129B">
          <w:rPr>
            <w:rPrChange w:id="4240" w:author="Stagair1" w:date="2018-05-08T16:40:00Z">
              <w:rPr>
                <w:lang w:val="nl-NL"/>
              </w:rPr>
            </w:rPrChange>
          </w:rPr>
          <w:delText>applicatie met SAML-functionaliteit</w:delText>
        </w:r>
      </w:del>
      <w:ins w:id="4241" w:author="Stagair1" w:date="2018-05-08T14:00:00Z">
        <w:r w:rsidR="00BD129B" w:rsidRPr="00E15CDD">
          <w:rPr>
            <w:rPrChange w:id="4242" w:author="Stagair1" w:date="2018-05-08T16:40:00Z">
              <w:rPr>
                <w:lang w:val="nl-NL"/>
              </w:rPr>
            </w:rPrChange>
          </w:rPr>
          <w:t xml:space="preserve">SAML </w:t>
        </w:r>
      </w:ins>
      <w:ins w:id="4243" w:author="Stagair1" w:date="2018-05-08T14:10:00Z">
        <w:r w:rsidR="003555DB" w:rsidRPr="00E15CDD">
          <w:rPr>
            <w:rPrChange w:id="4244" w:author="Stagair1" w:date="2018-05-08T16:40:00Z">
              <w:rPr>
                <w:lang w:val="nl-NL"/>
              </w:rPr>
            </w:rPrChange>
          </w:rPr>
          <w:t>SP</w:t>
        </w:r>
      </w:ins>
      <w:r w:rsidR="00F03258" w:rsidRPr="00E15CDD">
        <w:rPr>
          <w:rPrChange w:id="4245" w:author="Stagair1" w:date="2018-05-08T16:40:00Z">
            <w:rPr>
              <w:lang w:val="nl-NL"/>
            </w:rPr>
          </w:rPrChange>
        </w:rPr>
        <w:t xml:space="preserve">) </w:t>
      </w:r>
      <w:r w:rsidR="00CA61B5" w:rsidRPr="00E15CDD">
        <w:rPr>
          <w:rPrChange w:id="4246" w:author="Stagair1" w:date="2018-05-08T16:40:00Z">
            <w:rPr>
              <w:lang w:val="nl-NL"/>
            </w:rPr>
          </w:rPrChange>
        </w:rPr>
        <w:t>een SAML-authenticatie aanvraag naar NetScaler stuurt zal deze policy geactiveerd worden.</w:t>
      </w:r>
      <w:r w:rsidR="00776681" w:rsidRPr="00E15CDD">
        <w:rPr>
          <w:rPrChange w:id="4247" w:author="Stagair1" w:date="2018-05-08T16:40:00Z">
            <w:rPr>
              <w:lang w:val="nl-NL"/>
            </w:rPr>
          </w:rPrChange>
        </w:rPr>
        <w:t xml:space="preserve"> </w:t>
      </w:r>
      <w:sdt>
        <w:sdtPr>
          <w:id w:val="1122045420"/>
          <w:citation/>
        </w:sdtPr>
        <w:sdtContent>
          <w:r w:rsidR="00776681" w:rsidRPr="00E15CDD">
            <w:rPr>
              <w:rPrChange w:id="4248" w:author="Stagair1" w:date="2018-05-08T16:40:00Z">
                <w:rPr>
                  <w:lang w:val="nl-NL"/>
                </w:rPr>
              </w:rPrChange>
            </w:rPr>
            <w:fldChar w:fldCharType="begin"/>
          </w:r>
          <w:r w:rsidR="00776681" w:rsidRPr="00E15CDD">
            <w:instrText xml:space="preserve"> CITATION Cit15 \l 2067 </w:instrText>
          </w:r>
          <w:r w:rsidR="00776681" w:rsidRPr="00E15CDD">
            <w:rPr>
              <w:rPrChange w:id="4249" w:author="Stagair1" w:date="2018-05-08T16:40:00Z">
                <w:rPr>
                  <w:lang w:val="nl-NL"/>
                </w:rPr>
              </w:rPrChange>
            </w:rPr>
            <w:fldChar w:fldCharType="separate"/>
          </w:r>
          <w:r w:rsidR="006F20A4" w:rsidRPr="00E15CDD">
            <w:rPr>
              <w:rPrChange w:id="4250" w:author="Stagair1" w:date="2018-05-08T16:40:00Z">
                <w:rPr>
                  <w:noProof/>
                </w:rPr>
              </w:rPrChange>
            </w:rPr>
            <w:t>[15]</w:t>
          </w:r>
          <w:r w:rsidR="00776681" w:rsidRPr="00E15CDD">
            <w:rPr>
              <w:rPrChange w:id="4251" w:author="Stagair1" w:date="2018-05-08T16:40:00Z">
                <w:rPr>
                  <w:lang w:val="nl-NL"/>
                </w:rPr>
              </w:rPrChange>
            </w:rPr>
            <w:fldChar w:fldCharType="end"/>
          </w:r>
        </w:sdtContent>
      </w:sdt>
    </w:p>
    <w:p w14:paraId="6290E760" w14:textId="77777777" w:rsidR="003750DB" w:rsidRPr="00E15CDD" w:rsidRDefault="003750DB" w:rsidP="00CA61B5">
      <w:pPr>
        <w:rPr>
          <w:rPrChange w:id="4252" w:author="Stagair1" w:date="2018-05-08T16:40:00Z">
            <w:rPr>
              <w:lang w:val="nl-NL"/>
            </w:rPr>
          </w:rPrChange>
        </w:rPr>
      </w:pPr>
    </w:p>
    <w:p w14:paraId="6C092F94" w14:textId="77777777" w:rsidR="003750DB" w:rsidRPr="00E15CDD" w:rsidRDefault="003750DB" w:rsidP="00CA61B5">
      <w:pPr>
        <w:rPr>
          <w:rPrChange w:id="4253" w:author="Stagair1" w:date="2018-05-08T16:40:00Z">
            <w:rPr>
              <w:lang w:val="nl-NL"/>
            </w:rPr>
          </w:rPrChange>
        </w:rPr>
      </w:pPr>
    </w:p>
    <w:p w14:paraId="37733B93" w14:textId="77777777" w:rsidR="003750DB" w:rsidRPr="00E15CDD" w:rsidRDefault="003750DB" w:rsidP="00CA61B5">
      <w:pPr>
        <w:rPr>
          <w:rPrChange w:id="4254" w:author="Stagair1" w:date="2018-05-08T16:40:00Z">
            <w:rPr>
              <w:lang w:val="nl-NL"/>
            </w:rPr>
          </w:rPrChange>
        </w:rPr>
      </w:pPr>
    </w:p>
    <w:p w14:paraId="5AC14527" w14:textId="77777777" w:rsidR="003750DB" w:rsidRPr="00E15CDD" w:rsidRDefault="003750DB" w:rsidP="00CA61B5">
      <w:pPr>
        <w:rPr>
          <w:rPrChange w:id="4255" w:author="Stagair1" w:date="2018-05-08T16:40:00Z">
            <w:rPr>
              <w:lang w:val="nl-NL"/>
            </w:rPr>
          </w:rPrChange>
        </w:rPr>
      </w:pPr>
      <w:r w:rsidRPr="0056094B">
        <w:rPr>
          <w:noProof/>
          <w:lang w:eastAsia="nl-BE"/>
        </w:rPr>
        <w:drawing>
          <wp:anchor distT="0" distB="0" distL="114300" distR="114300" simplePos="0" relativeHeight="251720704" behindDoc="0" locked="0" layoutInCell="1" allowOverlap="1" wp14:anchorId="7AF28350" wp14:editId="44A49EFB">
            <wp:simplePos x="0" y="0"/>
            <wp:positionH relativeFrom="column">
              <wp:posOffset>0</wp:posOffset>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191125" cy="8410575"/>
                    </a:xfrm>
                    <a:prstGeom prst="rect">
                      <a:avLst/>
                    </a:prstGeom>
                  </pic:spPr>
                </pic:pic>
              </a:graphicData>
            </a:graphic>
          </wp:anchor>
        </w:drawing>
      </w:r>
    </w:p>
    <w:p w14:paraId="4386BF56" w14:textId="77777777" w:rsidR="003750DB" w:rsidRPr="00E15CDD" w:rsidRDefault="003750DB" w:rsidP="003750DB">
      <w:pPr>
        <w:pStyle w:val="Bijschrift"/>
        <w:rPr>
          <w:rPrChange w:id="4256" w:author="Stagair1" w:date="2018-05-08T16:40:00Z">
            <w:rPr>
              <w:lang w:val="nl-NL"/>
            </w:rPr>
          </w:rPrChange>
        </w:rPr>
      </w:pPr>
      <w:bookmarkStart w:id="4257" w:name="_Toc512457932"/>
      <w:r w:rsidRPr="00E15CDD">
        <w:rPr>
          <w:rPrChange w:id="4258" w:author="Stagair1" w:date="2018-05-08T16:40:00Z">
            <w:rPr>
              <w:lang w:val="nl-NL"/>
            </w:rPr>
          </w:rPrChange>
        </w:rPr>
        <w:lastRenderedPageBreak/>
        <w:t xml:space="preserve">Figuur </w:t>
      </w:r>
      <w:ins w:id="4259" w:author="Stagair1" w:date="2018-05-08T17:40:00Z">
        <w:r w:rsidR="00060962">
          <w:fldChar w:fldCharType="begin"/>
        </w:r>
        <w:r w:rsidR="00060962">
          <w:instrText xml:space="preserve"> STYLEREF 1 \s </w:instrText>
        </w:r>
      </w:ins>
      <w:r w:rsidR="00060962">
        <w:fldChar w:fldCharType="separate"/>
      </w:r>
      <w:r w:rsidR="00060962">
        <w:rPr>
          <w:noProof/>
        </w:rPr>
        <w:t>5</w:t>
      </w:r>
      <w:ins w:id="4260"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261" w:author="Stagair1" w:date="2018-05-08T17:40:00Z">
        <w:r w:rsidR="00060962">
          <w:rPr>
            <w:noProof/>
          </w:rPr>
          <w:t>11</w:t>
        </w:r>
        <w:r w:rsidR="00060962">
          <w:fldChar w:fldCharType="end"/>
        </w:r>
      </w:ins>
      <w:del w:id="4262" w:author="Stagair1" w:date="2018-05-08T16:39:00Z">
        <w:r w:rsidR="006463A1" w:rsidRPr="00E15CDD" w:rsidDel="00E15CDD">
          <w:rPr>
            <w:rPrChange w:id="4263" w:author="Stagair1" w:date="2018-05-08T16:40:00Z">
              <w:rPr>
                <w:lang w:val="nl-NL"/>
              </w:rPr>
            </w:rPrChange>
          </w:rPr>
          <w:fldChar w:fldCharType="begin"/>
        </w:r>
        <w:r w:rsidR="006463A1" w:rsidRPr="00E15CDD" w:rsidDel="00E15CDD">
          <w:rPr>
            <w:rPrChange w:id="4264" w:author="Stagair1" w:date="2018-05-08T16:40:00Z">
              <w:rPr>
                <w:lang w:val="nl-NL"/>
              </w:rPr>
            </w:rPrChange>
          </w:rPr>
          <w:delInstrText xml:space="preserve"> STYLEREF 1 \s </w:delInstrText>
        </w:r>
        <w:r w:rsidR="006463A1" w:rsidRPr="00E15CDD" w:rsidDel="00E15CDD">
          <w:rPr>
            <w:rPrChange w:id="4265" w:author="Stagair1" w:date="2018-05-08T16:40:00Z">
              <w:rPr>
                <w:lang w:val="nl-NL"/>
              </w:rPr>
            </w:rPrChange>
          </w:rPr>
          <w:fldChar w:fldCharType="separate"/>
        </w:r>
        <w:r w:rsidR="006463A1" w:rsidRPr="00E15CDD" w:rsidDel="00E15CDD">
          <w:rPr>
            <w:rPrChange w:id="4266" w:author="Stagair1" w:date="2018-05-08T16:40:00Z">
              <w:rPr>
                <w:lang w:val="nl-NL"/>
              </w:rPr>
            </w:rPrChange>
          </w:rPr>
          <w:delText>5</w:delText>
        </w:r>
        <w:r w:rsidR="006463A1" w:rsidRPr="00E15CDD" w:rsidDel="00E15CDD">
          <w:rPr>
            <w:rPrChange w:id="4267" w:author="Stagair1" w:date="2018-05-08T16:40:00Z">
              <w:rPr>
                <w:lang w:val="nl-NL"/>
              </w:rPr>
            </w:rPrChange>
          </w:rPr>
          <w:fldChar w:fldCharType="end"/>
        </w:r>
        <w:r w:rsidR="006463A1" w:rsidRPr="00E15CDD" w:rsidDel="00E15CDD">
          <w:rPr>
            <w:rPrChange w:id="4268" w:author="Stagair1" w:date="2018-05-08T16:40:00Z">
              <w:rPr>
                <w:lang w:val="nl-NL"/>
              </w:rPr>
            </w:rPrChange>
          </w:rPr>
          <w:noBreakHyphen/>
        </w:r>
        <w:r w:rsidR="006463A1" w:rsidRPr="00E15CDD" w:rsidDel="00E15CDD">
          <w:rPr>
            <w:rPrChange w:id="4269" w:author="Stagair1" w:date="2018-05-08T16:40:00Z">
              <w:rPr>
                <w:lang w:val="nl-NL"/>
              </w:rPr>
            </w:rPrChange>
          </w:rPr>
          <w:fldChar w:fldCharType="begin"/>
        </w:r>
        <w:r w:rsidR="006463A1" w:rsidRPr="00E15CDD" w:rsidDel="00E15CDD">
          <w:rPr>
            <w:rPrChange w:id="4270" w:author="Stagair1" w:date="2018-05-08T16:40:00Z">
              <w:rPr>
                <w:lang w:val="nl-NL"/>
              </w:rPr>
            </w:rPrChange>
          </w:rPr>
          <w:delInstrText xml:space="preserve"> SEQ Figuur \* ARABIC \s 1 </w:delInstrText>
        </w:r>
        <w:r w:rsidR="006463A1" w:rsidRPr="00E15CDD" w:rsidDel="00E15CDD">
          <w:rPr>
            <w:rPrChange w:id="4271" w:author="Stagair1" w:date="2018-05-08T16:40:00Z">
              <w:rPr>
                <w:lang w:val="nl-NL"/>
              </w:rPr>
            </w:rPrChange>
          </w:rPr>
          <w:fldChar w:fldCharType="separate"/>
        </w:r>
        <w:r w:rsidR="006463A1" w:rsidRPr="00E15CDD" w:rsidDel="00E15CDD">
          <w:rPr>
            <w:rPrChange w:id="4272" w:author="Stagair1" w:date="2018-05-08T16:40:00Z">
              <w:rPr>
                <w:lang w:val="nl-NL"/>
              </w:rPr>
            </w:rPrChange>
          </w:rPr>
          <w:delText>11</w:delText>
        </w:r>
        <w:r w:rsidR="006463A1" w:rsidRPr="00E15CDD" w:rsidDel="00E15CDD">
          <w:rPr>
            <w:rPrChange w:id="4273" w:author="Stagair1" w:date="2018-05-08T16:40:00Z">
              <w:rPr>
                <w:lang w:val="nl-NL"/>
              </w:rPr>
            </w:rPrChange>
          </w:rPr>
          <w:fldChar w:fldCharType="end"/>
        </w:r>
      </w:del>
      <w:r w:rsidRPr="00E15CDD">
        <w:rPr>
          <w:rPrChange w:id="4274" w:author="Stagair1" w:date="2018-05-08T16:40:00Z">
            <w:rPr>
              <w:lang w:val="nl-NL"/>
            </w:rPr>
          </w:rPrChange>
        </w:rPr>
        <w:t xml:space="preserve">: De configuratie van een </w:t>
      </w:r>
      <w:r w:rsidR="007A613A" w:rsidRPr="00E15CDD">
        <w:rPr>
          <w:rPrChange w:id="4275" w:author="Stagair1" w:date="2018-05-08T16:40:00Z">
            <w:rPr>
              <w:lang w:val="nl-NL"/>
            </w:rPr>
          </w:rPrChange>
        </w:rPr>
        <w:t>SAML-profile</w:t>
      </w:r>
      <w:r w:rsidRPr="00E15CDD">
        <w:rPr>
          <w:rPrChange w:id="4276" w:author="Stagair1" w:date="2018-05-08T16:40:00Z">
            <w:rPr>
              <w:lang w:val="nl-NL"/>
            </w:rPr>
          </w:rPrChange>
        </w:rPr>
        <w:t xml:space="preserve"> in NetScaler.</w:t>
      </w:r>
      <w:bookmarkEnd w:id="4257"/>
    </w:p>
    <w:p w14:paraId="23671BBD" w14:textId="77777777" w:rsidR="003750DB" w:rsidRPr="00E15CDD" w:rsidRDefault="003750DB" w:rsidP="00CA61B5">
      <w:pPr>
        <w:rPr>
          <w:rPrChange w:id="4277" w:author="Stagair1" w:date="2018-05-08T16:40:00Z">
            <w:rPr>
              <w:lang w:val="nl-NL"/>
            </w:rPr>
          </w:rPrChange>
        </w:rPr>
      </w:pPr>
    </w:p>
    <w:p w14:paraId="459FDECD" w14:textId="77777777" w:rsidR="00CA61B5" w:rsidRPr="00E15CDD" w:rsidRDefault="003750DB" w:rsidP="00CA61B5">
      <w:pPr>
        <w:rPr>
          <w:rPrChange w:id="4278" w:author="Stagair1" w:date="2018-05-08T16:40:00Z">
            <w:rPr>
              <w:lang w:val="nl-NL"/>
            </w:rPr>
          </w:rPrChange>
        </w:rPr>
      </w:pPr>
      <w:r w:rsidRPr="00E15CDD">
        <w:rPr>
          <w:rPrChange w:id="4279" w:author="Stagair1" w:date="2018-05-08T16:40:00Z">
            <w:rPr>
              <w:lang w:val="nl-NL"/>
            </w:rPr>
          </w:rPrChange>
        </w:rPr>
        <w:t>I</w:t>
      </w:r>
      <w:r w:rsidR="00CA61B5" w:rsidRPr="00E15CDD">
        <w:rPr>
          <w:rPrChange w:id="4280" w:author="Stagair1" w:date="2018-05-08T16:40:00Z">
            <w:rPr>
              <w:lang w:val="nl-NL"/>
            </w:rPr>
          </w:rPrChange>
        </w:rPr>
        <w:t>n de actie (</w:t>
      </w:r>
      <w:del w:id="4281" w:author="Stagair1" w:date="2018-05-08T14:02:00Z">
        <w:r w:rsidR="00CA61B5" w:rsidRPr="00E15CDD" w:rsidDel="00BD129B">
          <w:rPr>
            <w:rPrChange w:id="4282" w:author="Stagair1" w:date="2018-05-08T16:40:00Z">
              <w:rPr>
                <w:lang w:val="nl-NL"/>
              </w:rPr>
            </w:rPrChange>
          </w:rPr>
          <w:delText>voor SAML</w:delText>
        </w:r>
      </w:del>
      <w:ins w:id="4283" w:author="Stagair1" w:date="2018-05-08T14:02:00Z">
        <w:r w:rsidR="00BD129B" w:rsidRPr="00E15CDD">
          <w:rPr>
            <w:rPrChange w:id="4284" w:author="Stagair1" w:date="2018-05-08T16:40:00Z">
              <w:rPr>
                <w:lang w:val="nl-NL"/>
              </w:rPr>
            </w:rPrChange>
          </w:rPr>
          <w:t>hier</w:t>
        </w:r>
      </w:ins>
      <w:r w:rsidR="00CA61B5" w:rsidRPr="00E15CDD">
        <w:rPr>
          <w:rPrChange w:id="4285" w:author="Stagair1" w:date="2018-05-08T16:40:00Z">
            <w:rPr>
              <w:lang w:val="nl-NL"/>
            </w:rPr>
          </w:rPrChange>
        </w:rPr>
        <w:t xml:space="preserve"> noemt </w:t>
      </w:r>
      <w:del w:id="4286" w:author="Stagair1" w:date="2018-05-08T14:02:00Z">
        <w:r w:rsidR="00CA61B5" w:rsidRPr="00E15CDD" w:rsidDel="00BD129B">
          <w:rPr>
            <w:rPrChange w:id="4287" w:author="Stagair1" w:date="2018-05-08T16:40:00Z">
              <w:rPr>
                <w:lang w:val="nl-NL"/>
              </w:rPr>
            </w:rPrChange>
          </w:rPr>
          <w:delText xml:space="preserve">dit </w:delText>
        </w:r>
      </w:del>
      <w:ins w:id="4288" w:author="Stagair1" w:date="2018-05-08T14:02:00Z">
        <w:r w:rsidR="00BD129B" w:rsidRPr="00E15CDD">
          <w:rPr>
            <w:rPrChange w:id="4289" w:author="Stagair1" w:date="2018-05-08T16:40:00Z">
              <w:rPr>
                <w:lang w:val="nl-NL"/>
              </w:rPr>
            </w:rPrChange>
          </w:rPr>
          <w:t xml:space="preserve">dat </w:t>
        </w:r>
      </w:ins>
      <w:r w:rsidR="00CA61B5" w:rsidRPr="00E15CDD">
        <w:rPr>
          <w:rPrChange w:id="4290" w:author="Stagair1" w:date="2018-05-08T16:40:00Z">
            <w:rPr>
              <w:lang w:val="nl-NL"/>
            </w:rPr>
          </w:rPrChange>
        </w:rPr>
        <w:t xml:space="preserve">een SAML-profile) kan men de verdere gegevens aanvullen die van toepassing zijn op het SSO-verkeer tussen </w:t>
      </w:r>
      <w:r w:rsidR="00F03258" w:rsidRPr="00E15CDD">
        <w:rPr>
          <w:rPrChange w:id="4291" w:author="Stagair1" w:date="2018-05-08T16:40:00Z">
            <w:rPr>
              <w:lang w:val="nl-NL"/>
            </w:rPr>
          </w:rPrChange>
        </w:rPr>
        <w:t>de SP</w:t>
      </w:r>
      <w:ins w:id="4292" w:author="Stagair1" w:date="2018-05-08T14:01:00Z">
        <w:r w:rsidR="00BD129B" w:rsidRPr="00E15CDD">
          <w:rPr>
            <w:rPrChange w:id="4293" w:author="Stagair1" w:date="2018-05-08T16:40:00Z">
              <w:rPr>
                <w:lang w:val="nl-NL"/>
              </w:rPr>
            </w:rPrChange>
          </w:rPr>
          <w:t xml:space="preserve"> (ShareFile)</w:t>
        </w:r>
      </w:ins>
      <w:r w:rsidR="00F03258" w:rsidRPr="00E15CDD">
        <w:rPr>
          <w:rPrChange w:id="4294" w:author="Stagair1" w:date="2018-05-08T16:40:00Z">
            <w:rPr>
              <w:lang w:val="nl-NL"/>
            </w:rPr>
          </w:rPrChange>
        </w:rPr>
        <w:t xml:space="preserve"> </w:t>
      </w:r>
      <w:r w:rsidR="001107F9" w:rsidRPr="00E15CDD">
        <w:rPr>
          <w:rPrChange w:id="4295" w:author="Stagair1" w:date="2018-05-08T16:40:00Z">
            <w:rPr>
              <w:lang w:val="nl-NL"/>
            </w:rPr>
          </w:rPrChange>
        </w:rPr>
        <w:t xml:space="preserve">en </w:t>
      </w:r>
      <w:r w:rsidR="00F03258" w:rsidRPr="00E15CDD">
        <w:rPr>
          <w:rPrChange w:id="4296" w:author="Stagair1" w:date="2018-05-08T16:40:00Z">
            <w:rPr>
              <w:lang w:val="nl-NL"/>
            </w:rPr>
          </w:rPrChange>
        </w:rPr>
        <w:t>de IDP</w:t>
      </w:r>
      <w:r w:rsidR="00CA61B5" w:rsidRPr="00E15CDD">
        <w:rPr>
          <w:rPrChange w:id="4297" w:author="Stagair1" w:date="2018-05-08T16:40:00Z">
            <w:rPr>
              <w:lang w:val="nl-NL"/>
            </w:rPr>
          </w:rPrChange>
        </w:rPr>
        <w:t xml:space="preserve"> </w:t>
      </w:r>
      <w:r w:rsidR="00F03258" w:rsidRPr="00E15CDD">
        <w:rPr>
          <w:rPrChange w:id="4298" w:author="Stagair1" w:date="2018-05-08T16:40:00Z">
            <w:rPr>
              <w:lang w:val="nl-NL"/>
            </w:rPr>
          </w:rPrChange>
        </w:rPr>
        <w:t>(</w:t>
      </w:r>
      <w:del w:id="4299" w:author="Stagair1" w:date="2018-05-08T14:02:00Z">
        <w:r w:rsidR="001107F9" w:rsidRPr="00E15CDD" w:rsidDel="00BD129B">
          <w:rPr>
            <w:rPrChange w:id="4300" w:author="Stagair1" w:date="2018-05-08T16:40:00Z">
              <w:rPr>
                <w:lang w:val="nl-NL"/>
              </w:rPr>
            </w:rPrChange>
          </w:rPr>
          <w:delText xml:space="preserve">hier </w:delText>
        </w:r>
      </w:del>
      <w:r w:rsidR="00CA61B5" w:rsidRPr="00E15CDD">
        <w:rPr>
          <w:rPrChange w:id="4301" w:author="Stagair1" w:date="2018-05-08T16:40:00Z">
            <w:rPr>
              <w:lang w:val="nl-NL"/>
            </w:rPr>
          </w:rPrChange>
        </w:rPr>
        <w:t>NetScaler</w:t>
      </w:r>
      <w:r w:rsidR="00F03258" w:rsidRPr="00E15CDD">
        <w:rPr>
          <w:rPrChange w:id="4302" w:author="Stagair1" w:date="2018-05-08T16:40:00Z">
            <w:rPr>
              <w:lang w:val="nl-NL"/>
            </w:rPr>
          </w:rPrChange>
        </w:rPr>
        <w:t>)</w:t>
      </w:r>
      <w:r w:rsidR="00776681" w:rsidRPr="00E15CDD">
        <w:rPr>
          <w:rPrChange w:id="4303" w:author="Stagair1" w:date="2018-05-08T16:40:00Z">
            <w:rPr>
              <w:lang w:val="nl-NL"/>
            </w:rPr>
          </w:rPrChange>
        </w:rPr>
        <w:t xml:space="preserve">. Er wordt gevraagd </w:t>
      </w:r>
      <w:r w:rsidR="00CA61B5" w:rsidRPr="00E15CDD">
        <w:rPr>
          <w:rPrChange w:id="4304" w:author="Stagair1" w:date="2018-05-08T16:40:00Z">
            <w:rPr>
              <w:lang w:val="nl-NL"/>
            </w:rPr>
          </w:rPrChange>
        </w:rPr>
        <w:t xml:space="preserve">achter een aantal gegevens om SAML mogelijk te maken. De ‘assertion consumer service URL’ is de URL waar NetScaler zijn SAML-response naartoe stuurt </w:t>
      </w:r>
      <w:r w:rsidR="00F03258" w:rsidRPr="00E15CDD">
        <w:rPr>
          <w:rPrChange w:id="4305" w:author="Stagair1" w:date="2018-05-08T16:40:00Z">
            <w:rPr>
              <w:lang w:val="nl-NL"/>
            </w:rPr>
          </w:rPrChange>
        </w:rPr>
        <w:t>voor de a</w:t>
      </w:r>
      <w:r w:rsidR="00CA61B5" w:rsidRPr="00E15CDD">
        <w:rPr>
          <w:rPrChange w:id="4306" w:author="Stagair1" w:date="2018-05-08T16:40:00Z">
            <w:rPr>
              <w:lang w:val="nl-NL"/>
            </w:rPr>
          </w:rPrChange>
        </w:rPr>
        <w:t xml:space="preserve">uthenticatie </w:t>
      </w:r>
      <w:r w:rsidR="00F03258" w:rsidRPr="00E15CDD">
        <w:rPr>
          <w:rPrChange w:id="4307" w:author="Stagair1" w:date="2018-05-08T16:40:00Z">
            <w:rPr>
              <w:lang w:val="nl-NL"/>
            </w:rPr>
          </w:rPrChange>
        </w:rPr>
        <w:t>van de</w:t>
      </w:r>
      <w:r w:rsidR="00CA61B5" w:rsidRPr="00E15CDD">
        <w:rPr>
          <w:rPrChange w:id="4308" w:author="Stagair1" w:date="2018-05-08T16:40:00Z">
            <w:rPr>
              <w:lang w:val="nl-NL"/>
            </w:rPr>
          </w:rPrChange>
        </w:rPr>
        <w:t xml:space="preserve"> gebruiker </w:t>
      </w:r>
      <w:r w:rsidR="00F03258" w:rsidRPr="00E15CDD">
        <w:rPr>
          <w:rPrChange w:id="4309" w:author="Stagair1" w:date="2018-05-08T16:40:00Z">
            <w:rPr>
              <w:lang w:val="nl-NL"/>
            </w:rPr>
          </w:rPrChange>
        </w:rPr>
        <w:t>met</w:t>
      </w:r>
      <w:r w:rsidR="00CA61B5" w:rsidRPr="00E15CDD">
        <w:rPr>
          <w:rPrChange w:id="4310" w:author="Stagair1" w:date="2018-05-08T16:40:00Z">
            <w:rPr>
              <w:lang w:val="nl-NL"/>
            </w:rPr>
          </w:rPrChange>
        </w:rPr>
        <w:t xml:space="preserve"> </w:t>
      </w:r>
      <w:r w:rsidR="00F03258" w:rsidRPr="00E15CDD">
        <w:rPr>
          <w:rPrChange w:id="4311" w:author="Stagair1" w:date="2018-05-08T16:40:00Z">
            <w:rPr>
              <w:lang w:val="nl-NL"/>
            </w:rPr>
          </w:rPrChange>
        </w:rPr>
        <w:t>de</w:t>
      </w:r>
      <w:r w:rsidR="00CA61B5" w:rsidRPr="00E15CDD">
        <w:rPr>
          <w:rPrChange w:id="4312" w:author="Stagair1" w:date="2018-05-08T16:40:00Z">
            <w:rPr>
              <w:lang w:val="nl-NL"/>
            </w:rPr>
          </w:rPrChange>
        </w:rPr>
        <w:t xml:space="preserve"> service</w:t>
      </w:r>
      <w:del w:id="4313" w:author="Stagair1" w:date="2018-05-08T14:03:00Z">
        <w:r w:rsidR="001107F9" w:rsidRPr="00E15CDD" w:rsidDel="00BD129B">
          <w:rPr>
            <w:rPrChange w:id="4314" w:author="Stagair1" w:date="2018-05-08T16:40:00Z">
              <w:rPr>
                <w:lang w:val="nl-NL"/>
              </w:rPr>
            </w:rPrChange>
          </w:rPr>
          <w:delText xml:space="preserve"> (SP)</w:delText>
        </w:r>
      </w:del>
      <w:r w:rsidR="00CA61B5" w:rsidRPr="00E15CDD">
        <w:rPr>
          <w:rPrChange w:id="4315" w:author="Stagair1" w:date="2018-05-08T16:40:00Z">
            <w:rPr>
              <w:lang w:val="nl-NL"/>
            </w:rPr>
          </w:rPrChange>
        </w:rPr>
        <w:t>. De ‘issuer name’ is de publieke naam van de entiteit die de nodige tokens voorziet indien de SAML-authenticatie correct verloopt</w:t>
      </w:r>
      <w:r w:rsidR="001107F9" w:rsidRPr="00E15CDD">
        <w:rPr>
          <w:rPrChange w:id="4316" w:author="Stagair1" w:date="2018-05-08T16:40:00Z">
            <w:rPr>
              <w:lang w:val="nl-NL"/>
            </w:rPr>
          </w:rPrChange>
        </w:rPr>
        <w:t xml:space="preserve"> (</w:t>
      </w:r>
      <w:ins w:id="4317" w:author="Stagair1" w:date="2018-05-08T14:03:00Z">
        <w:r w:rsidR="00BD129B" w:rsidRPr="00E15CDD">
          <w:rPr>
            <w:rPrChange w:id="4318" w:author="Stagair1" w:date="2018-05-08T16:40:00Z">
              <w:rPr>
                <w:lang w:val="nl-NL"/>
              </w:rPr>
            </w:rPrChange>
          </w:rPr>
          <w:t xml:space="preserve">de </w:t>
        </w:r>
      </w:ins>
      <w:r w:rsidR="001107F9" w:rsidRPr="00E15CDD">
        <w:rPr>
          <w:rPrChange w:id="4319" w:author="Stagair1" w:date="2018-05-08T16:40:00Z">
            <w:rPr>
              <w:lang w:val="nl-NL"/>
            </w:rPr>
          </w:rPrChange>
        </w:rPr>
        <w:t>IDP</w:t>
      </w:r>
      <w:ins w:id="4320" w:author="Stagair1" w:date="2018-05-08T14:03:00Z">
        <w:r w:rsidR="00BD129B" w:rsidRPr="00E15CDD">
          <w:rPr>
            <w:rPrChange w:id="4321" w:author="Stagair1" w:date="2018-05-08T16:40:00Z">
              <w:rPr>
                <w:lang w:val="nl-NL"/>
              </w:rPr>
            </w:rPrChange>
          </w:rPr>
          <w:t xml:space="preserve"> </w:t>
        </w:r>
        <w:r w:rsidR="00BD129B" w:rsidRPr="005A0626">
          <w:rPr>
            <w:strike/>
            <w:rPrChange w:id="4322" w:author="Evert-Jan Jacobs" w:date="2018-05-13T13:41:00Z">
              <w:rPr>
                <w:lang w:val="nl-NL"/>
              </w:rPr>
            </w:rPrChange>
          </w:rPr>
          <w:t>dus</w:t>
        </w:r>
      </w:ins>
      <w:r w:rsidR="001107F9" w:rsidRPr="00E15CDD">
        <w:rPr>
          <w:rPrChange w:id="4323" w:author="Stagair1" w:date="2018-05-08T16:40:00Z">
            <w:rPr>
              <w:lang w:val="nl-NL"/>
            </w:rPr>
          </w:rPrChange>
        </w:rPr>
        <w:t>)</w:t>
      </w:r>
      <w:r w:rsidR="00CA61B5" w:rsidRPr="00E15CDD">
        <w:rPr>
          <w:rPrChange w:id="4324" w:author="Stagair1" w:date="2018-05-08T16:40:00Z">
            <w:rPr>
              <w:lang w:val="nl-NL"/>
            </w:rPr>
          </w:rPrChange>
        </w:rPr>
        <w:t>. De ‘service provider ID’ is de publieke naam van de entiteit die de nodige services verleent en de SAML-authenticatie request verstuurt</w:t>
      </w:r>
      <w:r w:rsidR="001107F9" w:rsidRPr="00E15CDD">
        <w:rPr>
          <w:rPrChange w:id="4325" w:author="Stagair1" w:date="2018-05-08T16:40:00Z">
            <w:rPr>
              <w:lang w:val="nl-NL"/>
            </w:rPr>
          </w:rPrChange>
        </w:rPr>
        <w:t xml:space="preserve"> (</w:t>
      </w:r>
      <w:ins w:id="4326" w:author="Stagair1" w:date="2018-05-08T15:10:00Z">
        <w:r w:rsidR="00BA4D92" w:rsidRPr="00E15CDD">
          <w:rPr>
            <w:rPrChange w:id="4327" w:author="Stagair1" w:date="2018-05-08T16:40:00Z">
              <w:rPr>
                <w:lang w:val="nl-NL"/>
              </w:rPr>
            </w:rPrChange>
          </w:rPr>
          <w:t xml:space="preserve">de </w:t>
        </w:r>
      </w:ins>
      <w:r w:rsidR="001107F9" w:rsidRPr="00E15CDD">
        <w:rPr>
          <w:rPrChange w:id="4328" w:author="Stagair1" w:date="2018-05-08T16:40:00Z">
            <w:rPr>
              <w:lang w:val="nl-NL"/>
            </w:rPr>
          </w:rPrChange>
        </w:rPr>
        <w:t>SP)</w:t>
      </w:r>
      <w:r w:rsidR="00CA61B5" w:rsidRPr="00E15CDD">
        <w:rPr>
          <w:rPrChange w:id="4329" w:author="Stagair1" w:date="2018-05-08T16:40:00Z">
            <w:rPr>
              <w:lang w:val="nl-NL"/>
            </w:rPr>
          </w:rPrChange>
        </w:rPr>
        <w:t>. De ‘</w:t>
      </w:r>
      <w:r w:rsidR="007A613A" w:rsidRPr="00E15CDD">
        <w:rPr>
          <w:rPrChange w:id="4330" w:author="Stagair1" w:date="2018-05-08T16:40:00Z">
            <w:rPr>
              <w:lang w:val="nl-NL"/>
            </w:rPr>
          </w:rPrChange>
        </w:rPr>
        <w:t>SAML-binding</w:t>
      </w:r>
      <w:r w:rsidR="00CA61B5" w:rsidRPr="00E15CDD">
        <w:rPr>
          <w:rPrChange w:id="4331" w:author="Stagair1" w:date="2018-05-08T16:40:00Z">
            <w:rPr>
              <w:lang w:val="nl-NL"/>
            </w:rPr>
          </w:rPrChange>
        </w:rPr>
        <w:t>’ is de manier wa</w:t>
      </w:r>
      <w:r w:rsidR="00031290" w:rsidRPr="00E15CDD">
        <w:rPr>
          <w:rPrChange w:id="4332" w:author="Stagair1" w:date="2018-05-08T16:40:00Z">
            <w:rPr>
              <w:lang w:val="nl-NL"/>
            </w:rPr>
          </w:rPrChange>
        </w:rPr>
        <w:t xml:space="preserve">arop de </w:t>
      </w:r>
      <w:r w:rsidR="007A613A" w:rsidRPr="00E15CDD">
        <w:rPr>
          <w:rPrChange w:id="4333" w:author="Stagair1" w:date="2018-05-08T16:40:00Z">
            <w:rPr>
              <w:lang w:val="nl-NL"/>
            </w:rPr>
          </w:rPrChange>
        </w:rPr>
        <w:t>SAML-berichten</w:t>
      </w:r>
      <w:r w:rsidR="00031290" w:rsidRPr="00E15CDD">
        <w:rPr>
          <w:rPrChange w:id="4334" w:author="Stagair1" w:date="2018-05-08T16:40:00Z">
            <w:rPr>
              <w:lang w:val="nl-NL"/>
            </w:rPr>
          </w:rPrChange>
        </w:rPr>
        <w:t xml:space="preserve"> verstuurd</w:t>
      </w:r>
      <w:r w:rsidR="00CA61B5" w:rsidRPr="00E15CDD">
        <w:rPr>
          <w:rPrChange w:id="4335" w:author="Stagair1" w:date="2018-05-08T16:40:00Z">
            <w:rPr>
              <w:lang w:val="nl-NL"/>
            </w:rPr>
          </w:rPrChange>
        </w:rPr>
        <w:t xml:space="preserve"> worden, dit kan via een POST of REDIRECT gebeuren. Verder is het ook nog mogelijk en aangeraden om een IDP en SP certificaat te voorzien bij de configuratie van SAML.</w:t>
      </w:r>
      <w:r w:rsidR="00776681" w:rsidRPr="00E15CDD">
        <w:rPr>
          <w:rPrChange w:id="4336" w:author="Stagair1" w:date="2018-05-08T16:40:00Z">
            <w:rPr>
              <w:lang w:val="nl-NL"/>
            </w:rPr>
          </w:rPrChange>
        </w:rPr>
        <w:t xml:space="preserve"> </w:t>
      </w:r>
      <w:sdt>
        <w:sdtPr>
          <w:id w:val="1695037018"/>
          <w:citation/>
        </w:sdtPr>
        <w:sdtContent>
          <w:r w:rsidR="00776681" w:rsidRPr="00E15CDD">
            <w:rPr>
              <w:rPrChange w:id="4337" w:author="Stagair1" w:date="2018-05-08T16:40:00Z">
                <w:rPr>
                  <w:lang w:val="nl-NL"/>
                </w:rPr>
              </w:rPrChange>
            </w:rPr>
            <w:fldChar w:fldCharType="begin"/>
          </w:r>
          <w:r w:rsidR="00776681" w:rsidRPr="00E15CDD">
            <w:instrText xml:space="preserve"> CITATION Cit15 \l 2067 </w:instrText>
          </w:r>
          <w:r w:rsidR="00776681" w:rsidRPr="00E15CDD">
            <w:rPr>
              <w:rPrChange w:id="4338" w:author="Stagair1" w:date="2018-05-08T16:40:00Z">
                <w:rPr>
                  <w:lang w:val="nl-NL"/>
                </w:rPr>
              </w:rPrChange>
            </w:rPr>
            <w:fldChar w:fldCharType="separate"/>
          </w:r>
          <w:r w:rsidR="006F20A4" w:rsidRPr="00E15CDD">
            <w:rPr>
              <w:rPrChange w:id="4339" w:author="Stagair1" w:date="2018-05-08T16:40:00Z">
                <w:rPr>
                  <w:noProof/>
                </w:rPr>
              </w:rPrChange>
            </w:rPr>
            <w:t>[15]</w:t>
          </w:r>
          <w:r w:rsidR="00776681" w:rsidRPr="00E15CDD">
            <w:rPr>
              <w:rPrChange w:id="4340" w:author="Stagair1" w:date="2018-05-08T16:40:00Z">
                <w:rPr>
                  <w:lang w:val="nl-NL"/>
                </w:rPr>
              </w:rPrChange>
            </w:rPr>
            <w:fldChar w:fldCharType="end"/>
          </w:r>
        </w:sdtContent>
      </w:sdt>
    </w:p>
    <w:p w14:paraId="213340B5" w14:textId="77777777" w:rsidR="00CA61B5" w:rsidRPr="00E15CDD" w:rsidRDefault="00CA61B5" w:rsidP="00CA61B5">
      <w:pPr>
        <w:rPr>
          <w:rPrChange w:id="4341" w:author="Stagair1" w:date="2018-05-08T16:40:00Z">
            <w:rPr>
              <w:lang w:val="nl-NL"/>
            </w:rPr>
          </w:rPrChange>
        </w:rPr>
      </w:pPr>
      <w:r w:rsidRPr="00E15CDD">
        <w:rPr>
          <w:rPrChange w:id="4342" w:author="Stagair1" w:date="2018-05-08T16:40:00Z">
            <w:rPr>
              <w:lang w:val="nl-NL"/>
            </w:rPr>
          </w:rPrChange>
        </w:rPr>
        <w:t>Er wordt al</w:t>
      </w:r>
      <w:r w:rsidR="00F03258" w:rsidRPr="00E15CDD">
        <w:rPr>
          <w:rPrChange w:id="4343" w:author="Stagair1" w:date="2018-05-08T16:40:00Z">
            <w:rPr>
              <w:lang w:val="nl-NL"/>
            </w:rPr>
          </w:rPrChange>
        </w:rPr>
        <w:t xml:space="preserve"> gebruik gemaakt van Big-IP</w:t>
      </w:r>
      <w:r w:rsidRPr="00E15CDD">
        <w:rPr>
          <w:rPrChange w:id="4344" w:author="Stagair1" w:date="2018-05-08T16:40:00Z">
            <w:rPr>
              <w:lang w:val="nl-NL"/>
            </w:rPr>
          </w:rPrChange>
        </w:rPr>
        <w:t xml:space="preserve"> SAML</w:t>
      </w:r>
      <w:r w:rsidR="00F03258" w:rsidRPr="00E15CDD">
        <w:rPr>
          <w:rPrChange w:id="4345" w:author="Stagair1" w:date="2018-05-08T16:40:00Z">
            <w:rPr>
              <w:lang w:val="nl-NL"/>
            </w:rPr>
          </w:rPrChange>
        </w:rPr>
        <w:t xml:space="preserve"> </w:t>
      </w:r>
      <w:r w:rsidRPr="00E15CDD">
        <w:rPr>
          <w:rPrChange w:id="4346" w:author="Stagair1" w:date="2018-05-08T16:40:00Z">
            <w:rPr>
              <w:lang w:val="nl-NL"/>
            </w:rPr>
          </w:rPrChange>
        </w:rPr>
        <w:t xml:space="preserve">voor het authentiseren met de lokale </w:t>
      </w:r>
      <w:r w:rsidR="00F05CCA" w:rsidRPr="00E15CDD">
        <w:rPr>
          <w:rPrChange w:id="4347" w:author="Stagair1" w:date="2018-05-08T16:40:00Z">
            <w:rPr>
              <w:lang w:val="nl-NL"/>
            </w:rPr>
          </w:rPrChange>
        </w:rPr>
        <w:t>SZ</w:t>
      </w:r>
      <w:r w:rsidRPr="00E15CDD">
        <w:rPr>
          <w:rPrChange w:id="4348" w:author="Stagair1" w:date="2018-05-08T16:40:00Z">
            <w:rPr>
              <w:lang w:val="nl-NL"/>
            </w:rPr>
          </w:rPrChange>
        </w:rPr>
        <w:t>. Het is echt</w:t>
      </w:r>
      <w:r w:rsidR="00F03258" w:rsidRPr="00E15CDD">
        <w:rPr>
          <w:rPrChange w:id="4349" w:author="Stagair1" w:date="2018-05-08T16:40:00Z">
            <w:rPr>
              <w:lang w:val="nl-NL"/>
            </w:rPr>
          </w:rPrChange>
        </w:rPr>
        <w:t>er</w:t>
      </w:r>
      <w:r w:rsidRPr="00E15CDD">
        <w:rPr>
          <w:rPrChange w:id="4350" w:author="Stagair1" w:date="2018-05-08T16:40:00Z">
            <w:rPr>
              <w:lang w:val="nl-NL"/>
            </w:rPr>
          </w:rPrChange>
        </w:rPr>
        <w:t xml:space="preserve"> ook mogelijk om SAML te gebruiken voor het authentiseren met ShareFile zelf</w:t>
      </w:r>
      <w:r w:rsidR="00F03258" w:rsidRPr="00E15CDD">
        <w:rPr>
          <w:rPrChange w:id="4351" w:author="Stagair1" w:date="2018-05-08T16:40:00Z">
            <w:rPr>
              <w:lang w:val="nl-NL"/>
            </w:rPr>
          </w:rPrChange>
        </w:rPr>
        <w:t xml:space="preserve"> (zie hoofdstuk </w:t>
      </w:r>
      <w:r w:rsidR="00F03258" w:rsidRPr="00E15CDD">
        <w:rPr>
          <w:rPrChange w:id="4352" w:author="Stagair1" w:date="2018-05-08T16:40:00Z">
            <w:rPr>
              <w:lang w:val="nl-NL"/>
            </w:rPr>
          </w:rPrChange>
        </w:rPr>
        <w:fldChar w:fldCharType="begin"/>
      </w:r>
      <w:r w:rsidR="00F03258" w:rsidRPr="00E15CDD">
        <w:rPr>
          <w:rPrChange w:id="4353" w:author="Stagair1" w:date="2018-05-08T16:40:00Z">
            <w:rPr>
              <w:lang w:val="nl-NL"/>
            </w:rPr>
          </w:rPrChange>
        </w:rPr>
        <w:instrText xml:space="preserve"> REF _Ref512438094 \r \h </w:instrText>
      </w:r>
      <w:r w:rsidR="00F03258" w:rsidRPr="00E15CDD">
        <w:rPr>
          <w:rPrChange w:id="4354" w:author="Stagair1" w:date="2018-05-08T16:40:00Z">
            <w:rPr/>
          </w:rPrChange>
        </w:rPr>
      </w:r>
      <w:r w:rsidR="00F03258" w:rsidRPr="00E15CDD">
        <w:rPr>
          <w:rPrChange w:id="4355" w:author="Stagair1" w:date="2018-05-08T16:40:00Z">
            <w:rPr>
              <w:lang w:val="nl-NL"/>
            </w:rPr>
          </w:rPrChange>
        </w:rPr>
        <w:fldChar w:fldCharType="separate"/>
      </w:r>
      <w:r w:rsidR="00F03258" w:rsidRPr="00E15CDD">
        <w:rPr>
          <w:rPrChange w:id="4356" w:author="Stagair1" w:date="2018-05-08T16:40:00Z">
            <w:rPr>
              <w:lang w:val="nl-NL"/>
            </w:rPr>
          </w:rPrChange>
        </w:rPr>
        <w:t>5.5</w:t>
      </w:r>
      <w:r w:rsidR="00F03258" w:rsidRPr="00E15CDD">
        <w:rPr>
          <w:rPrChange w:id="4357" w:author="Stagair1" w:date="2018-05-08T16:40:00Z">
            <w:rPr>
              <w:lang w:val="nl-NL"/>
            </w:rPr>
          </w:rPrChange>
        </w:rPr>
        <w:fldChar w:fldCharType="end"/>
      </w:r>
      <w:r w:rsidR="00F03258" w:rsidRPr="00E15CDD">
        <w:rPr>
          <w:rPrChange w:id="4358" w:author="Stagair1" w:date="2018-05-08T16:40:00Z">
            <w:rPr>
              <w:lang w:val="nl-NL"/>
            </w:rPr>
          </w:rPrChange>
        </w:rPr>
        <w:t>)</w:t>
      </w:r>
      <w:del w:id="4359" w:author="Stagair1" w:date="2018-05-08T15:18:00Z">
        <w:r w:rsidRPr="00E15CDD" w:rsidDel="000401FC">
          <w:rPr>
            <w:rPrChange w:id="4360" w:author="Stagair1" w:date="2018-05-08T16:40:00Z">
              <w:rPr>
                <w:lang w:val="nl-NL"/>
              </w:rPr>
            </w:rPrChange>
          </w:rPr>
          <w:delText xml:space="preserve"> of het authentiseren met externe applicaties die aan ShareFile gelinkt kunnen worden</w:delText>
        </w:r>
      </w:del>
      <w:r w:rsidRPr="00E15CDD">
        <w:rPr>
          <w:rPrChange w:id="4361" w:author="Stagair1" w:date="2018-05-08T16:40:00Z">
            <w:rPr>
              <w:lang w:val="nl-NL"/>
            </w:rPr>
          </w:rPrChange>
        </w:rPr>
        <w:t>.</w:t>
      </w:r>
    </w:p>
    <w:p w14:paraId="46461840" w14:textId="77777777" w:rsidR="00CA61B5" w:rsidRPr="00E15CDD" w:rsidRDefault="00CA61B5" w:rsidP="00CA61B5">
      <w:pPr>
        <w:rPr>
          <w:rPrChange w:id="4362" w:author="Stagair1" w:date="2018-05-08T16:40:00Z">
            <w:rPr>
              <w:lang w:val="nl-NL"/>
            </w:rPr>
          </w:rPrChange>
        </w:rPr>
      </w:pPr>
      <w:r w:rsidRPr="00E15CDD">
        <w:rPr>
          <w:rPrChange w:id="4363" w:author="Stagair1" w:date="2018-05-08T16:40:00Z">
            <w:rPr>
              <w:lang w:val="nl-NL"/>
            </w:rPr>
          </w:rPrChange>
        </w:rPr>
        <w:t>Meer informatie over de werking van SAML kan je terugvinden in hoofdstuk</w:t>
      </w:r>
      <w:r w:rsidR="004A37CD" w:rsidRPr="00E15CDD">
        <w:rPr>
          <w:rPrChange w:id="4364" w:author="Stagair1" w:date="2018-05-08T16:40:00Z">
            <w:rPr>
              <w:lang w:val="nl-NL"/>
            </w:rPr>
          </w:rPrChange>
        </w:rPr>
        <w:t xml:space="preserve"> </w:t>
      </w:r>
      <w:r w:rsidR="004A37CD" w:rsidRPr="00E15CDD">
        <w:rPr>
          <w:rPrChange w:id="4365" w:author="Stagair1" w:date="2018-05-08T16:40:00Z">
            <w:rPr>
              <w:lang w:val="nl-NL"/>
            </w:rPr>
          </w:rPrChange>
        </w:rPr>
        <w:fldChar w:fldCharType="begin"/>
      </w:r>
      <w:r w:rsidR="004A37CD" w:rsidRPr="00E15CDD">
        <w:rPr>
          <w:rPrChange w:id="4366" w:author="Stagair1" w:date="2018-05-08T16:40:00Z">
            <w:rPr>
              <w:lang w:val="nl-NL"/>
            </w:rPr>
          </w:rPrChange>
        </w:rPr>
        <w:instrText xml:space="preserve"> REF _Ref512430397 \r \h </w:instrText>
      </w:r>
      <w:r w:rsidR="004A37CD" w:rsidRPr="00E15CDD">
        <w:rPr>
          <w:rPrChange w:id="4367" w:author="Stagair1" w:date="2018-05-08T16:40:00Z">
            <w:rPr/>
          </w:rPrChange>
        </w:rPr>
      </w:r>
      <w:r w:rsidR="004A37CD" w:rsidRPr="00E15CDD">
        <w:rPr>
          <w:rPrChange w:id="4368" w:author="Stagair1" w:date="2018-05-08T16:40:00Z">
            <w:rPr>
              <w:lang w:val="nl-NL"/>
            </w:rPr>
          </w:rPrChange>
        </w:rPr>
        <w:fldChar w:fldCharType="separate"/>
      </w:r>
      <w:r w:rsidR="004A37CD" w:rsidRPr="00E15CDD">
        <w:rPr>
          <w:rPrChange w:id="4369" w:author="Stagair1" w:date="2018-05-08T16:40:00Z">
            <w:rPr>
              <w:lang w:val="nl-NL"/>
            </w:rPr>
          </w:rPrChange>
        </w:rPr>
        <w:t>4.3.2.1</w:t>
      </w:r>
      <w:r w:rsidR="004A37CD" w:rsidRPr="00E15CDD">
        <w:rPr>
          <w:rPrChange w:id="4370" w:author="Stagair1" w:date="2018-05-08T16:40:00Z">
            <w:rPr>
              <w:lang w:val="nl-NL"/>
            </w:rPr>
          </w:rPrChange>
        </w:rPr>
        <w:fldChar w:fldCharType="end"/>
      </w:r>
      <w:r w:rsidRPr="00E15CDD">
        <w:rPr>
          <w:rPrChange w:id="4371" w:author="Stagair1" w:date="2018-05-08T16:40:00Z">
            <w:rPr>
              <w:lang w:val="nl-NL"/>
            </w:rPr>
          </w:rPrChange>
        </w:rPr>
        <w:t>.</w:t>
      </w:r>
    </w:p>
    <w:p w14:paraId="0A1D2772" w14:textId="77777777" w:rsidR="00CA61B5" w:rsidRPr="00E15CDD" w:rsidRDefault="00CA61B5" w:rsidP="00CA61B5">
      <w:pPr>
        <w:rPr>
          <w:rPrChange w:id="4372" w:author="Stagair1" w:date="2018-05-08T16:40:00Z">
            <w:rPr>
              <w:lang w:val="nl-NL"/>
            </w:rPr>
          </w:rPrChange>
        </w:rPr>
      </w:pPr>
    </w:p>
    <w:p w14:paraId="1B7EEBE0" w14:textId="77777777" w:rsidR="00CA61B5" w:rsidRPr="00E15CDD" w:rsidRDefault="00CA61B5" w:rsidP="002C24C5">
      <w:pPr>
        <w:pStyle w:val="Kop5"/>
        <w:rPr>
          <w:rPrChange w:id="4373" w:author="Stagair1" w:date="2018-05-08T16:40:00Z">
            <w:rPr>
              <w:lang w:val="nl-NL"/>
            </w:rPr>
          </w:rPrChange>
        </w:rPr>
      </w:pPr>
      <w:r w:rsidRPr="00E15CDD">
        <w:rPr>
          <w:rPrChange w:id="4374" w:author="Stagair1" w:date="2018-05-08T16:40:00Z">
            <w:rPr>
              <w:lang w:val="nl-NL"/>
            </w:rPr>
          </w:rPrChange>
        </w:rPr>
        <w:t>Open Authorization (OAuth)</w:t>
      </w:r>
    </w:p>
    <w:p w14:paraId="6F2BB156" w14:textId="77777777" w:rsidR="00CA61B5" w:rsidRPr="00E15CDD" w:rsidRDefault="00CA61B5" w:rsidP="00CA61B5">
      <w:pPr>
        <w:rPr>
          <w:i/>
          <w:rPrChange w:id="4375" w:author="Stagair1" w:date="2018-05-08T16:40:00Z">
            <w:rPr>
              <w:lang w:val="nl-NL"/>
            </w:rPr>
          </w:rPrChange>
        </w:rPr>
      </w:pPr>
      <w:r w:rsidRPr="00E15CDD">
        <w:rPr>
          <w:i/>
          <w:rPrChange w:id="4376" w:author="Stagair1" w:date="2018-05-08T16:40:00Z">
            <w:rPr>
              <w:lang w:val="nl-NL"/>
            </w:rPr>
          </w:rPrChange>
        </w:rPr>
        <w:t>In NetScaler is er geen aparte sectie voor de configuratie van een geavanceerd OAuth policy. Om een geavanceerd OAuth policy te creëren moet men een geavanceerd authenticatie policy aanmaken en deze voorzien van een OAuth actie.</w:t>
      </w:r>
    </w:p>
    <w:p w14:paraId="7A3F1C96" w14:textId="77777777" w:rsidR="003750DB" w:rsidRPr="00E15CDD" w:rsidRDefault="004345D9" w:rsidP="00CA61B5">
      <w:pPr>
        <w:rPr>
          <w:rPrChange w:id="4377" w:author="Stagair1" w:date="2018-05-08T16:40:00Z">
            <w:rPr>
              <w:lang w:val="nl-NL"/>
            </w:rPr>
          </w:rPrChange>
        </w:rPr>
      </w:pPr>
      <w:r w:rsidRPr="0056094B">
        <w:rPr>
          <w:noProof/>
          <w:lang w:eastAsia="nl-BE"/>
        </w:rPr>
        <w:lastRenderedPageBreak/>
        <w:drawing>
          <wp:anchor distT="0" distB="0" distL="114300" distR="114300" simplePos="0" relativeHeight="251726848" behindDoc="0" locked="0" layoutInCell="1" allowOverlap="1" wp14:anchorId="7A73D407" wp14:editId="489A105F">
            <wp:simplePos x="0" y="0"/>
            <wp:positionH relativeFrom="column">
              <wp:posOffset>0</wp:posOffset>
            </wp:positionH>
            <wp:positionV relativeFrom="paragraph">
              <wp:posOffset>293370</wp:posOffset>
            </wp:positionV>
            <wp:extent cx="5029200" cy="4648200"/>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029200" cy="4648200"/>
                    </a:xfrm>
                    <a:prstGeom prst="rect">
                      <a:avLst/>
                    </a:prstGeom>
                  </pic:spPr>
                </pic:pic>
              </a:graphicData>
            </a:graphic>
          </wp:anchor>
        </w:drawing>
      </w:r>
    </w:p>
    <w:p w14:paraId="62389981" w14:textId="77777777" w:rsidR="003750DB" w:rsidRPr="00E15CDD" w:rsidRDefault="004345D9" w:rsidP="004345D9">
      <w:pPr>
        <w:pStyle w:val="Bijschrift"/>
        <w:rPr>
          <w:rPrChange w:id="4378" w:author="Stagair1" w:date="2018-05-08T16:40:00Z">
            <w:rPr>
              <w:lang w:val="nl-NL"/>
            </w:rPr>
          </w:rPrChange>
        </w:rPr>
      </w:pPr>
      <w:bookmarkStart w:id="4379" w:name="_Toc512457933"/>
      <w:r w:rsidRPr="00E15CDD">
        <w:rPr>
          <w:rPrChange w:id="4380" w:author="Stagair1" w:date="2018-05-08T16:40:00Z">
            <w:rPr>
              <w:lang w:val="nl-NL"/>
            </w:rPr>
          </w:rPrChange>
        </w:rPr>
        <w:t xml:space="preserve">Figuur </w:t>
      </w:r>
      <w:ins w:id="4381" w:author="Stagair1" w:date="2018-05-08T17:40:00Z">
        <w:r w:rsidR="00060962">
          <w:fldChar w:fldCharType="begin"/>
        </w:r>
        <w:r w:rsidR="00060962">
          <w:instrText xml:space="preserve"> STYLEREF 1 \s </w:instrText>
        </w:r>
      </w:ins>
      <w:r w:rsidR="00060962">
        <w:fldChar w:fldCharType="separate"/>
      </w:r>
      <w:r w:rsidR="00060962">
        <w:rPr>
          <w:noProof/>
        </w:rPr>
        <w:t>5</w:t>
      </w:r>
      <w:ins w:id="438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383" w:author="Stagair1" w:date="2018-05-08T17:40:00Z">
        <w:r w:rsidR="00060962">
          <w:rPr>
            <w:noProof/>
          </w:rPr>
          <w:t>12</w:t>
        </w:r>
        <w:r w:rsidR="00060962">
          <w:fldChar w:fldCharType="end"/>
        </w:r>
      </w:ins>
      <w:del w:id="4384" w:author="Stagair1" w:date="2018-05-08T16:39:00Z">
        <w:r w:rsidR="006463A1" w:rsidRPr="00E15CDD" w:rsidDel="00E15CDD">
          <w:rPr>
            <w:rPrChange w:id="4385" w:author="Stagair1" w:date="2018-05-08T16:40:00Z">
              <w:rPr>
                <w:lang w:val="nl-NL"/>
              </w:rPr>
            </w:rPrChange>
          </w:rPr>
          <w:fldChar w:fldCharType="begin"/>
        </w:r>
        <w:r w:rsidR="006463A1" w:rsidRPr="00E15CDD" w:rsidDel="00E15CDD">
          <w:rPr>
            <w:rPrChange w:id="4386" w:author="Stagair1" w:date="2018-05-08T16:40:00Z">
              <w:rPr>
                <w:lang w:val="nl-NL"/>
              </w:rPr>
            </w:rPrChange>
          </w:rPr>
          <w:delInstrText xml:space="preserve"> STYLEREF 1 \s </w:delInstrText>
        </w:r>
        <w:r w:rsidR="006463A1" w:rsidRPr="00E15CDD" w:rsidDel="00E15CDD">
          <w:rPr>
            <w:rPrChange w:id="4387" w:author="Stagair1" w:date="2018-05-08T16:40:00Z">
              <w:rPr>
                <w:lang w:val="nl-NL"/>
              </w:rPr>
            </w:rPrChange>
          </w:rPr>
          <w:fldChar w:fldCharType="separate"/>
        </w:r>
        <w:r w:rsidR="006463A1" w:rsidRPr="00E15CDD" w:rsidDel="00E15CDD">
          <w:rPr>
            <w:rPrChange w:id="4388" w:author="Stagair1" w:date="2018-05-08T16:40:00Z">
              <w:rPr>
                <w:lang w:val="nl-NL"/>
              </w:rPr>
            </w:rPrChange>
          </w:rPr>
          <w:delText>5</w:delText>
        </w:r>
        <w:r w:rsidR="006463A1" w:rsidRPr="00E15CDD" w:rsidDel="00E15CDD">
          <w:rPr>
            <w:rPrChange w:id="4389" w:author="Stagair1" w:date="2018-05-08T16:40:00Z">
              <w:rPr>
                <w:lang w:val="nl-NL"/>
              </w:rPr>
            </w:rPrChange>
          </w:rPr>
          <w:fldChar w:fldCharType="end"/>
        </w:r>
        <w:r w:rsidR="006463A1" w:rsidRPr="00E15CDD" w:rsidDel="00E15CDD">
          <w:rPr>
            <w:rPrChange w:id="4390" w:author="Stagair1" w:date="2018-05-08T16:40:00Z">
              <w:rPr>
                <w:lang w:val="nl-NL"/>
              </w:rPr>
            </w:rPrChange>
          </w:rPr>
          <w:noBreakHyphen/>
        </w:r>
        <w:r w:rsidR="006463A1" w:rsidRPr="00E15CDD" w:rsidDel="00E15CDD">
          <w:rPr>
            <w:rPrChange w:id="4391" w:author="Stagair1" w:date="2018-05-08T16:40:00Z">
              <w:rPr>
                <w:lang w:val="nl-NL"/>
              </w:rPr>
            </w:rPrChange>
          </w:rPr>
          <w:fldChar w:fldCharType="begin"/>
        </w:r>
        <w:r w:rsidR="006463A1" w:rsidRPr="00E15CDD" w:rsidDel="00E15CDD">
          <w:rPr>
            <w:rPrChange w:id="4392" w:author="Stagair1" w:date="2018-05-08T16:40:00Z">
              <w:rPr>
                <w:lang w:val="nl-NL"/>
              </w:rPr>
            </w:rPrChange>
          </w:rPr>
          <w:delInstrText xml:space="preserve"> SEQ Figuur \* ARABIC \s 1 </w:delInstrText>
        </w:r>
        <w:r w:rsidR="006463A1" w:rsidRPr="00E15CDD" w:rsidDel="00E15CDD">
          <w:rPr>
            <w:rPrChange w:id="4393" w:author="Stagair1" w:date="2018-05-08T16:40:00Z">
              <w:rPr>
                <w:lang w:val="nl-NL"/>
              </w:rPr>
            </w:rPrChange>
          </w:rPr>
          <w:fldChar w:fldCharType="separate"/>
        </w:r>
        <w:r w:rsidR="006463A1" w:rsidRPr="00E15CDD" w:rsidDel="00E15CDD">
          <w:rPr>
            <w:rPrChange w:id="4394" w:author="Stagair1" w:date="2018-05-08T16:40:00Z">
              <w:rPr>
                <w:lang w:val="nl-NL"/>
              </w:rPr>
            </w:rPrChange>
          </w:rPr>
          <w:delText>12</w:delText>
        </w:r>
        <w:r w:rsidR="006463A1" w:rsidRPr="00E15CDD" w:rsidDel="00E15CDD">
          <w:rPr>
            <w:rPrChange w:id="4395" w:author="Stagair1" w:date="2018-05-08T16:40:00Z">
              <w:rPr>
                <w:lang w:val="nl-NL"/>
              </w:rPr>
            </w:rPrChange>
          </w:rPr>
          <w:fldChar w:fldCharType="end"/>
        </w:r>
      </w:del>
      <w:r w:rsidRPr="00E15CDD">
        <w:rPr>
          <w:rPrChange w:id="4396" w:author="Stagair1" w:date="2018-05-08T16:40:00Z">
            <w:rPr>
              <w:lang w:val="nl-NL"/>
            </w:rPr>
          </w:rPrChange>
        </w:rPr>
        <w:t>: de configuratie van een OAuth policy in NetScaler.</w:t>
      </w:r>
      <w:bookmarkEnd w:id="4379"/>
    </w:p>
    <w:p w14:paraId="3065E32C" w14:textId="77777777" w:rsidR="004345D9" w:rsidRPr="00E15CDD" w:rsidRDefault="004345D9" w:rsidP="00CA61B5">
      <w:pPr>
        <w:rPr>
          <w:rPrChange w:id="4397" w:author="Stagair1" w:date="2018-05-08T16:40:00Z">
            <w:rPr>
              <w:lang w:val="nl-NL"/>
            </w:rPr>
          </w:rPrChange>
        </w:rPr>
      </w:pPr>
    </w:p>
    <w:p w14:paraId="4FC8EBBF" w14:textId="77777777" w:rsidR="00CA61B5" w:rsidRPr="00E15CDD" w:rsidRDefault="00CA61B5" w:rsidP="00CA61B5">
      <w:pPr>
        <w:rPr>
          <w:rPrChange w:id="4398" w:author="Stagair1" w:date="2018-05-08T16:40:00Z">
            <w:rPr>
              <w:lang w:val="nl-NL"/>
            </w:rPr>
          </w:rPrChange>
        </w:rPr>
      </w:pPr>
      <w:r w:rsidRPr="00E15CDD">
        <w:rPr>
          <w:rPrChange w:id="4399" w:author="Stagair1" w:date="2018-05-08T16:40:00Z">
            <w:rPr>
              <w:lang w:val="nl-NL"/>
            </w:rPr>
          </w:rPrChange>
        </w:rPr>
        <w:t>De policy kan men voorzien van een gelijkaardige expressie “HTTP.REQ.URL.CONTAINS("OAuth")”. Hier zal de OAuth actie uitgevoerd worden indien NetScaler een request ontvangt met de term OAuth in verwerkt.</w:t>
      </w:r>
    </w:p>
    <w:p w14:paraId="6A08D347" w14:textId="77777777" w:rsidR="00CA61B5" w:rsidRPr="00E15CDD" w:rsidRDefault="00CA61B5" w:rsidP="00CA61B5">
      <w:pPr>
        <w:rPr>
          <w:rPrChange w:id="4400" w:author="Stagair1" w:date="2018-05-08T16:40:00Z">
            <w:rPr>
              <w:lang w:val="nl-NL"/>
            </w:rPr>
          </w:rPrChange>
        </w:rPr>
      </w:pPr>
      <w:r w:rsidRPr="00E15CDD">
        <w:rPr>
          <w:rPrChange w:id="4401" w:author="Stagair1" w:date="2018-05-08T16:40:00Z">
            <w:rPr>
              <w:lang w:val="nl-NL"/>
            </w:rPr>
          </w:rPrChange>
        </w:rPr>
        <w:t xml:space="preserve">In de </w:t>
      </w:r>
      <w:r w:rsidR="00124005" w:rsidRPr="00E15CDD">
        <w:rPr>
          <w:rPrChange w:id="4402" w:author="Stagair1" w:date="2018-05-08T16:40:00Z">
            <w:rPr>
              <w:lang w:val="nl-NL"/>
            </w:rPr>
          </w:rPrChange>
        </w:rPr>
        <w:t xml:space="preserve">configuratie van de </w:t>
      </w:r>
      <w:r w:rsidRPr="00E15CDD">
        <w:rPr>
          <w:rPrChange w:id="4403" w:author="Stagair1" w:date="2018-05-08T16:40:00Z">
            <w:rPr>
              <w:lang w:val="nl-NL"/>
            </w:rPr>
          </w:rPrChange>
        </w:rPr>
        <w:t xml:space="preserve">OAuth </w:t>
      </w:r>
      <w:del w:id="4404" w:author="Stagair1" w:date="2018-05-08T15:19:00Z">
        <w:r w:rsidRPr="00E15CDD" w:rsidDel="000401FC">
          <w:rPr>
            <w:rPrChange w:id="4405" w:author="Stagair1" w:date="2018-05-08T16:40:00Z">
              <w:rPr>
                <w:lang w:val="nl-NL"/>
              </w:rPr>
            </w:rPrChange>
          </w:rPr>
          <w:delText xml:space="preserve">action </w:delText>
        </w:r>
      </w:del>
      <w:ins w:id="4406" w:author="Stagair1" w:date="2018-05-08T15:19:00Z">
        <w:r w:rsidR="000401FC" w:rsidRPr="00E15CDD">
          <w:rPr>
            <w:rPrChange w:id="4407" w:author="Stagair1" w:date="2018-05-08T16:40:00Z">
              <w:rPr>
                <w:lang w:val="nl-NL"/>
              </w:rPr>
            </w:rPrChange>
          </w:rPr>
          <w:t xml:space="preserve">actie </w:t>
        </w:r>
      </w:ins>
      <w:r w:rsidRPr="00E15CDD">
        <w:rPr>
          <w:rPrChange w:id="4408" w:author="Stagair1" w:date="2018-05-08T16:40:00Z">
            <w:rPr>
              <w:lang w:val="nl-NL"/>
            </w:rPr>
          </w:rPrChange>
        </w:rPr>
        <w:t>wor</w:t>
      </w:r>
      <w:r w:rsidR="00124005" w:rsidRPr="00E15CDD">
        <w:rPr>
          <w:rPrChange w:id="4409" w:author="Stagair1" w:date="2018-05-08T16:40:00Z">
            <w:rPr>
              <w:lang w:val="nl-NL"/>
            </w:rPr>
          </w:rPrChange>
        </w:rPr>
        <w:t>dt er eerst gevraagd achter de client ID en client secret</w:t>
      </w:r>
      <w:r w:rsidRPr="00E15CDD">
        <w:rPr>
          <w:rPrChange w:id="4410" w:author="Stagair1" w:date="2018-05-08T16:40:00Z">
            <w:rPr>
              <w:lang w:val="nl-NL"/>
            </w:rPr>
          </w:rPrChange>
        </w:rPr>
        <w:t>. Beiden moeten op voorhand aangevraagd</w:t>
      </w:r>
      <w:r w:rsidR="00124005" w:rsidRPr="00E15CDD">
        <w:rPr>
          <w:rPrChange w:id="4411" w:author="Stagair1" w:date="2018-05-08T16:40:00Z">
            <w:rPr>
              <w:lang w:val="nl-NL"/>
            </w:rPr>
          </w:rPrChange>
        </w:rPr>
        <w:t>/aangemaakt</w:t>
      </w:r>
      <w:r w:rsidRPr="00E15CDD">
        <w:rPr>
          <w:rPrChange w:id="4412" w:author="Stagair1" w:date="2018-05-08T16:40:00Z">
            <w:rPr>
              <w:lang w:val="nl-NL"/>
            </w:rPr>
          </w:rPrChange>
        </w:rPr>
        <w:t xml:space="preserve"> worden bij de </w:t>
      </w:r>
      <w:del w:id="4413" w:author="Stagair1" w:date="2018-05-08T15:52:00Z">
        <w:r w:rsidRPr="00E15CDD" w:rsidDel="0002092D">
          <w:rPr>
            <w:rPrChange w:id="4414" w:author="Stagair1" w:date="2018-05-08T16:40:00Z">
              <w:rPr>
                <w:lang w:val="nl-NL"/>
              </w:rPr>
            </w:rPrChange>
          </w:rPr>
          <w:delText>IDP</w:delText>
        </w:r>
      </w:del>
      <w:ins w:id="4415" w:author="Stagair1" w:date="2018-05-08T15:52:00Z">
        <w:r w:rsidR="0002092D" w:rsidRPr="00E15CDD">
          <w:rPr>
            <w:rPrChange w:id="4416" w:author="Stagair1" w:date="2018-05-08T16:40:00Z">
              <w:rPr>
                <w:lang w:val="nl-NL"/>
              </w:rPr>
            </w:rPrChange>
          </w:rPr>
          <w:t>aut</w:t>
        </w:r>
      </w:ins>
      <w:ins w:id="4417" w:author="Stagair1" w:date="2018-05-08T15:53:00Z">
        <w:r w:rsidR="0002092D" w:rsidRPr="00E15CDD">
          <w:rPr>
            <w:rPrChange w:id="4418" w:author="Stagair1" w:date="2018-05-08T16:40:00Z">
              <w:rPr>
                <w:lang w:val="nl-NL"/>
              </w:rPr>
            </w:rPrChange>
          </w:rPr>
          <w:t>h</w:t>
        </w:r>
      </w:ins>
      <w:ins w:id="4419" w:author="Stagair1" w:date="2018-05-08T15:52:00Z">
        <w:r w:rsidR="0002092D" w:rsidRPr="00E15CDD">
          <w:rPr>
            <w:rPrChange w:id="4420" w:author="Stagair1" w:date="2018-05-08T16:40:00Z">
              <w:rPr>
                <w:lang w:val="nl-NL"/>
              </w:rPr>
            </w:rPrChange>
          </w:rPr>
          <w:t>orization provider</w:t>
        </w:r>
      </w:ins>
      <w:r w:rsidRPr="00E15CDD">
        <w:rPr>
          <w:rPrChange w:id="4421" w:author="Stagair1" w:date="2018-05-08T16:40:00Z">
            <w:rPr>
              <w:lang w:val="nl-NL"/>
            </w:rPr>
          </w:rPrChange>
        </w:rPr>
        <w:t xml:space="preserve">. De client ID is uniek en wordt gelinkt aan de </w:t>
      </w:r>
      <w:ins w:id="4422" w:author="Stagair1" w:date="2018-05-08T15:52:00Z">
        <w:r w:rsidR="0002092D" w:rsidRPr="00E15CDD">
          <w:rPr>
            <w:rPrChange w:id="4423" w:author="Stagair1" w:date="2018-05-08T16:40:00Z">
              <w:rPr>
                <w:lang w:val="nl-NL"/>
              </w:rPr>
            </w:rPrChange>
          </w:rPr>
          <w:t>application provider</w:t>
        </w:r>
      </w:ins>
      <w:del w:id="4424" w:author="Stagair1" w:date="2018-05-08T15:52:00Z">
        <w:r w:rsidRPr="00E15CDD" w:rsidDel="0002092D">
          <w:rPr>
            <w:rPrChange w:id="4425" w:author="Stagair1" w:date="2018-05-08T16:40:00Z">
              <w:rPr>
                <w:lang w:val="nl-NL"/>
              </w:rPr>
            </w:rPrChange>
          </w:rPr>
          <w:delText>SP</w:delText>
        </w:r>
      </w:del>
      <w:r w:rsidRPr="00E15CDD">
        <w:rPr>
          <w:rPrChange w:id="4426" w:author="Stagair1" w:date="2018-05-08T16:40:00Z">
            <w:rPr>
              <w:lang w:val="nl-NL"/>
            </w:rPr>
          </w:rPrChange>
        </w:rPr>
        <w:t xml:space="preserve"> waarvoor de gegevens werden aangevraagd. De client secret is geheim en wordt enkel gedeeld tussen de </w:t>
      </w:r>
      <w:ins w:id="4427" w:author="Stagair1" w:date="2018-05-08T15:53:00Z">
        <w:r w:rsidR="0002092D" w:rsidRPr="00E15CDD">
          <w:rPr>
            <w:rPrChange w:id="4428" w:author="Stagair1" w:date="2018-05-08T16:40:00Z">
              <w:rPr>
                <w:lang w:val="nl-NL"/>
              </w:rPr>
            </w:rPrChange>
          </w:rPr>
          <w:t xml:space="preserve">authorization </w:t>
        </w:r>
      </w:ins>
      <w:del w:id="4429" w:author="Stagair1" w:date="2018-05-08T15:53:00Z">
        <w:r w:rsidRPr="00E15CDD" w:rsidDel="0002092D">
          <w:rPr>
            <w:rPrChange w:id="4430" w:author="Stagair1" w:date="2018-05-08T16:40:00Z">
              <w:rPr>
                <w:lang w:val="nl-NL"/>
              </w:rPr>
            </w:rPrChange>
          </w:rPr>
          <w:delText xml:space="preserve">IDP </w:delText>
        </w:r>
      </w:del>
      <w:r w:rsidRPr="00E15CDD">
        <w:rPr>
          <w:rPrChange w:id="4431" w:author="Stagair1" w:date="2018-05-08T16:40:00Z">
            <w:rPr>
              <w:lang w:val="nl-NL"/>
            </w:rPr>
          </w:rPrChange>
        </w:rPr>
        <w:t xml:space="preserve">en </w:t>
      </w:r>
      <w:del w:id="4432" w:author="Stagair1" w:date="2018-05-08T15:53:00Z">
        <w:r w:rsidRPr="00E15CDD" w:rsidDel="0002092D">
          <w:rPr>
            <w:rPrChange w:id="4433" w:author="Stagair1" w:date="2018-05-08T16:40:00Z">
              <w:rPr>
                <w:lang w:val="nl-NL"/>
              </w:rPr>
            </w:rPrChange>
          </w:rPr>
          <w:delText>SP</w:delText>
        </w:r>
      </w:del>
      <w:ins w:id="4434" w:author="Stagair1" w:date="2018-05-08T15:53:00Z">
        <w:r w:rsidR="0002092D" w:rsidRPr="00E15CDD">
          <w:rPr>
            <w:rPrChange w:id="4435" w:author="Stagair1" w:date="2018-05-08T16:40:00Z">
              <w:rPr>
                <w:lang w:val="nl-NL"/>
              </w:rPr>
            </w:rPrChange>
          </w:rPr>
          <w:t>application providers</w:t>
        </w:r>
      </w:ins>
      <w:r w:rsidRPr="00E15CDD">
        <w:rPr>
          <w:rPrChange w:id="4436" w:author="Stagair1" w:date="2018-05-08T16:40:00Z">
            <w:rPr>
              <w:lang w:val="nl-NL"/>
            </w:rPr>
          </w:rPrChange>
        </w:rPr>
        <w:t>.</w:t>
      </w:r>
    </w:p>
    <w:p w14:paraId="6F9E4346" w14:textId="77777777" w:rsidR="003750DB" w:rsidRPr="00E15CDD" w:rsidRDefault="000401FC" w:rsidP="00CA61B5">
      <w:pPr>
        <w:rPr>
          <w:rPrChange w:id="4437" w:author="Stagair1" w:date="2018-05-08T16:40:00Z">
            <w:rPr>
              <w:lang w:val="nl-NL"/>
            </w:rPr>
          </w:rPrChange>
        </w:rPr>
      </w:pPr>
      <w:r w:rsidRPr="0056094B">
        <w:rPr>
          <w:noProof/>
          <w:lang w:eastAsia="nl-BE"/>
        </w:rPr>
        <w:lastRenderedPageBreak/>
        <w:drawing>
          <wp:anchor distT="0" distB="0" distL="114300" distR="114300" simplePos="0" relativeHeight="251724800" behindDoc="0" locked="0" layoutInCell="1" allowOverlap="1" wp14:anchorId="5972E1DB" wp14:editId="274F6421">
            <wp:simplePos x="0" y="0"/>
            <wp:positionH relativeFrom="column">
              <wp:posOffset>5715</wp:posOffset>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14:paraId="2587D7A2" w14:textId="77777777" w:rsidR="003750DB" w:rsidRPr="00E15CDD" w:rsidDel="000401FC" w:rsidRDefault="003750DB" w:rsidP="00CA61B5">
      <w:pPr>
        <w:rPr>
          <w:del w:id="4438" w:author="Stagair1" w:date="2018-05-08T15:22:00Z"/>
          <w:rPrChange w:id="4439" w:author="Stagair1" w:date="2018-05-08T16:40:00Z">
            <w:rPr>
              <w:del w:id="4440" w:author="Stagair1" w:date="2018-05-08T15:22:00Z"/>
              <w:lang w:val="nl-NL"/>
            </w:rPr>
          </w:rPrChange>
        </w:rPr>
      </w:pPr>
    </w:p>
    <w:p w14:paraId="6768176C" w14:textId="77777777" w:rsidR="003750DB" w:rsidRPr="00E15CDD" w:rsidDel="000401FC" w:rsidRDefault="003750DB" w:rsidP="00CA61B5">
      <w:pPr>
        <w:rPr>
          <w:del w:id="4441" w:author="Stagair1" w:date="2018-05-08T15:22:00Z"/>
          <w:rPrChange w:id="4442" w:author="Stagair1" w:date="2018-05-08T16:40:00Z">
            <w:rPr>
              <w:del w:id="4443" w:author="Stagair1" w:date="2018-05-08T15:22:00Z"/>
              <w:lang w:val="nl-NL"/>
            </w:rPr>
          </w:rPrChange>
        </w:rPr>
      </w:pPr>
    </w:p>
    <w:p w14:paraId="1F578592" w14:textId="77777777" w:rsidR="003750DB" w:rsidRPr="00E15CDD" w:rsidDel="000401FC" w:rsidRDefault="003750DB" w:rsidP="00CA61B5">
      <w:pPr>
        <w:rPr>
          <w:del w:id="4444" w:author="Stagair1" w:date="2018-05-08T15:22:00Z"/>
          <w:rPrChange w:id="4445" w:author="Stagair1" w:date="2018-05-08T16:40:00Z">
            <w:rPr>
              <w:del w:id="4446" w:author="Stagair1" w:date="2018-05-08T15:22:00Z"/>
              <w:lang w:val="nl-NL"/>
            </w:rPr>
          </w:rPrChange>
        </w:rPr>
      </w:pPr>
    </w:p>
    <w:p w14:paraId="7BABE4C3" w14:textId="77777777" w:rsidR="003750DB" w:rsidRPr="00E15CDD" w:rsidDel="000401FC" w:rsidRDefault="003750DB" w:rsidP="00CA61B5">
      <w:pPr>
        <w:rPr>
          <w:del w:id="4447" w:author="Stagair1" w:date="2018-05-08T15:22:00Z"/>
          <w:rPrChange w:id="4448" w:author="Stagair1" w:date="2018-05-08T16:40:00Z">
            <w:rPr>
              <w:del w:id="4449" w:author="Stagair1" w:date="2018-05-08T15:22:00Z"/>
              <w:lang w:val="nl-NL"/>
            </w:rPr>
          </w:rPrChange>
        </w:rPr>
      </w:pPr>
    </w:p>
    <w:p w14:paraId="0C740BEC" w14:textId="77777777" w:rsidR="003750DB" w:rsidRPr="00E15CDD" w:rsidDel="000401FC" w:rsidRDefault="003750DB" w:rsidP="00CA61B5">
      <w:pPr>
        <w:rPr>
          <w:del w:id="4450" w:author="Stagair1" w:date="2018-05-08T15:22:00Z"/>
          <w:rPrChange w:id="4451" w:author="Stagair1" w:date="2018-05-08T16:40:00Z">
            <w:rPr>
              <w:del w:id="4452" w:author="Stagair1" w:date="2018-05-08T15:22:00Z"/>
              <w:lang w:val="nl-NL"/>
            </w:rPr>
          </w:rPrChange>
        </w:rPr>
      </w:pPr>
    </w:p>
    <w:p w14:paraId="5AFA129B" w14:textId="77777777" w:rsidR="003750DB" w:rsidRPr="00E15CDD" w:rsidDel="000401FC" w:rsidRDefault="003750DB" w:rsidP="00CA61B5">
      <w:pPr>
        <w:rPr>
          <w:del w:id="4453" w:author="Stagair1" w:date="2018-05-08T15:22:00Z"/>
          <w:rPrChange w:id="4454" w:author="Stagair1" w:date="2018-05-08T16:40:00Z">
            <w:rPr>
              <w:del w:id="4455" w:author="Stagair1" w:date="2018-05-08T15:22:00Z"/>
              <w:lang w:val="nl-NL"/>
            </w:rPr>
          </w:rPrChange>
        </w:rPr>
      </w:pPr>
    </w:p>
    <w:p w14:paraId="46A8B527" w14:textId="77777777" w:rsidR="003750DB" w:rsidRPr="00E15CDD" w:rsidDel="000401FC" w:rsidRDefault="003750DB" w:rsidP="00CA61B5">
      <w:pPr>
        <w:rPr>
          <w:del w:id="4456" w:author="Stagair1" w:date="2018-05-08T15:22:00Z"/>
          <w:rPrChange w:id="4457" w:author="Stagair1" w:date="2018-05-08T16:40:00Z">
            <w:rPr>
              <w:del w:id="4458" w:author="Stagair1" w:date="2018-05-08T15:22:00Z"/>
              <w:lang w:val="nl-NL"/>
            </w:rPr>
          </w:rPrChange>
        </w:rPr>
      </w:pPr>
    </w:p>
    <w:p w14:paraId="513A61C6" w14:textId="77777777" w:rsidR="003750DB" w:rsidRPr="00E15CDD" w:rsidDel="000401FC" w:rsidRDefault="003750DB" w:rsidP="00CA61B5">
      <w:pPr>
        <w:rPr>
          <w:del w:id="4459" w:author="Stagair1" w:date="2018-05-08T15:22:00Z"/>
          <w:rPrChange w:id="4460" w:author="Stagair1" w:date="2018-05-08T16:40:00Z">
            <w:rPr>
              <w:del w:id="4461" w:author="Stagair1" w:date="2018-05-08T15:22:00Z"/>
              <w:lang w:val="nl-NL"/>
            </w:rPr>
          </w:rPrChange>
        </w:rPr>
      </w:pPr>
    </w:p>
    <w:p w14:paraId="47C5C325" w14:textId="77777777" w:rsidR="003750DB" w:rsidRPr="00E15CDD" w:rsidDel="000401FC" w:rsidRDefault="003750DB" w:rsidP="00CA61B5">
      <w:pPr>
        <w:rPr>
          <w:del w:id="4462" w:author="Stagair1" w:date="2018-05-08T15:22:00Z"/>
          <w:rPrChange w:id="4463" w:author="Stagair1" w:date="2018-05-08T16:40:00Z">
            <w:rPr>
              <w:del w:id="4464" w:author="Stagair1" w:date="2018-05-08T15:22:00Z"/>
              <w:lang w:val="nl-NL"/>
            </w:rPr>
          </w:rPrChange>
        </w:rPr>
      </w:pPr>
    </w:p>
    <w:p w14:paraId="08DC3098" w14:textId="77777777" w:rsidR="003750DB" w:rsidRPr="00E15CDD" w:rsidDel="000401FC" w:rsidRDefault="003750DB" w:rsidP="00CA61B5">
      <w:pPr>
        <w:rPr>
          <w:del w:id="4465" w:author="Stagair1" w:date="2018-05-08T15:22:00Z"/>
          <w:rPrChange w:id="4466" w:author="Stagair1" w:date="2018-05-08T16:40:00Z">
            <w:rPr>
              <w:del w:id="4467" w:author="Stagair1" w:date="2018-05-08T15:22:00Z"/>
              <w:lang w:val="nl-NL"/>
            </w:rPr>
          </w:rPrChange>
        </w:rPr>
      </w:pPr>
    </w:p>
    <w:p w14:paraId="0240FC02" w14:textId="77777777" w:rsidR="004345D9" w:rsidRPr="00E15CDD" w:rsidRDefault="004345D9" w:rsidP="004345D9">
      <w:pPr>
        <w:pStyle w:val="Bijschrift"/>
        <w:rPr>
          <w:rPrChange w:id="4468" w:author="Stagair1" w:date="2018-05-08T16:40:00Z">
            <w:rPr>
              <w:lang w:val="nl-NL"/>
            </w:rPr>
          </w:rPrChange>
        </w:rPr>
      </w:pPr>
      <w:bookmarkStart w:id="4469" w:name="_Toc512457934"/>
      <w:r w:rsidRPr="00E15CDD">
        <w:rPr>
          <w:rPrChange w:id="4470" w:author="Stagair1" w:date="2018-05-08T16:40:00Z">
            <w:rPr>
              <w:lang w:val="nl-NL"/>
            </w:rPr>
          </w:rPrChange>
        </w:rPr>
        <w:t xml:space="preserve">Figuur </w:t>
      </w:r>
      <w:ins w:id="4471" w:author="Stagair1" w:date="2018-05-08T17:40:00Z">
        <w:r w:rsidR="00060962">
          <w:fldChar w:fldCharType="begin"/>
        </w:r>
        <w:r w:rsidR="00060962">
          <w:instrText xml:space="preserve"> STYLEREF 1 \s </w:instrText>
        </w:r>
      </w:ins>
      <w:r w:rsidR="00060962">
        <w:fldChar w:fldCharType="separate"/>
      </w:r>
      <w:r w:rsidR="00060962">
        <w:rPr>
          <w:noProof/>
        </w:rPr>
        <w:t>5</w:t>
      </w:r>
      <w:ins w:id="4472"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473" w:author="Stagair1" w:date="2018-05-08T17:40:00Z">
        <w:r w:rsidR="00060962">
          <w:rPr>
            <w:noProof/>
          </w:rPr>
          <w:t>13</w:t>
        </w:r>
        <w:r w:rsidR="00060962">
          <w:fldChar w:fldCharType="end"/>
        </w:r>
      </w:ins>
      <w:del w:id="4474" w:author="Stagair1" w:date="2018-05-08T16:39:00Z">
        <w:r w:rsidR="006463A1" w:rsidRPr="00E15CDD" w:rsidDel="00E15CDD">
          <w:rPr>
            <w:rPrChange w:id="4475" w:author="Stagair1" w:date="2018-05-08T16:40:00Z">
              <w:rPr>
                <w:lang w:val="nl-NL"/>
              </w:rPr>
            </w:rPrChange>
          </w:rPr>
          <w:fldChar w:fldCharType="begin"/>
        </w:r>
        <w:r w:rsidR="006463A1" w:rsidRPr="00E15CDD" w:rsidDel="00E15CDD">
          <w:rPr>
            <w:rPrChange w:id="4476" w:author="Stagair1" w:date="2018-05-08T16:40:00Z">
              <w:rPr>
                <w:lang w:val="nl-NL"/>
              </w:rPr>
            </w:rPrChange>
          </w:rPr>
          <w:delInstrText xml:space="preserve"> STYLEREF 1 \s </w:delInstrText>
        </w:r>
        <w:r w:rsidR="006463A1" w:rsidRPr="00E15CDD" w:rsidDel="00E15CDD">
          <w:rPr>
            <w:rPrChange w:id="4477" w:author="Stagair1" w:date="2018-05-08T16:40:00Z">
              <w:rPr>
                <w:lang w:val="nl-NL"/>
              </w:rPr>
            </w:rPrChange>
          </w:rPr>
          <w:fldChar w:fldCharType="separate"/>
        </w:r>
        <w:r w:rsidR="006463A1" w:rsidRPr="00E15CDD" w:rsidDel="00E15CDD">
          <w:rPr>
            <w:rPrChange w:id="4478" w:author="Stagair1" w:date="2018-05-08T16:40:00Z">
              <w:rPr>
                <w:lang w:val="nl-NL"/>
              </w:rPr>
            </w:rPrChange>
          </w:rPr>
          <w:delText>5</w:delText>
        </w:r>
        <w:r w:rsidR="006463A1" w:rsidRPr="00E15CDD" w:rsidDel="00E15CDD">
          <w:rPr>
            <w:rPrChange w:id="4479" w:author="Stagair1" w:date="2018-05-08T16:40:00Z">
              <w:rPr>
                <w:lang w:val="nl-NL"/>
              </w:rPr>
            </w:rPrChange>
          </w:rPr>
          <w:fldChar w:fldCharType="end"/>
        </w:r>
        <w:r w:rsidR="006463A1" w:rsidRPr="00E15CDD" w:rsidDel="00E15CDD">
          <w:rPr>
            <w:rPrChange w:id="4480" w:author="Stagair1" w:date="2018-05-08T16:40:00Z">
              <w:rPr>
                <w:lang w:val="nl-NL"/>
              </w:rPr>
            </w:rPrChange>
          </w:rPr>
          <w:noBreakHyphen/>
        </w:r>
        <w:r w:rsidR="006463A1" w:rsidRPr="00E15CDD" w:rsidDel="00E15CDD">
          <w:rPr>
            <w:rPrChange w:id="4481" w:author="Stagair1" w:date="2018-05-08T16:40:00Z">
              <w:rPr>
                <w:lang w:val="nl-NL"/>
              </w:rPr>
            </w:rPrChange>
          </w:rPr>
          <w:fldChar w:fldCharType="begin"/>
        </w:r>
        <w:r w:rsidR="006463A1" w:rsidRPr="00E15CDD" w:rsidDel="00E15CDD">
          <w:rPr>
            <w:rPrChange w:id="4482" w:author="Stagair1" w:date="2018-05-08T16:40:00Z">
              <w:rPr>
                <w:lang w:val="nl-NL"/>
              </w:rPr>
            </w:rPrChange>
          </w:rPr>
          <w:delInstrText xml:space="preserve"> SEQ Figuur \* ARABIC \s 1 </w:delInstrText>
        </w:r>
        <w:r w:rsidR="006463A1" w:rsidRPr="00E15CDD" w:rsidDel="00E15CDD">
          <w:rPr>
            <w:rPrChange w:id="4483" w:author="Stagair1" w:date="2018-05-08T16:40:00Z">
              <w:rPr>
                <w:lang w:val="nl-NL"/>
              </w:rPr>
            </w:rPrChange>
          </w:rPr>
          <w:fldChar w:fldCharType="separate"/>
        </w:r>
        <w:r w:rsidR="006463A1" w:rsidRPr="00E15CDD" w:rsidDel="00E15CDD">
          <w:rPr>
            <w:rPrChange w:id="4484" w:author="Stagair1" w:date="2018-05-08T16:40:00Z">
              <w:rPr>
                <w:lang w:val="nl-NL"/>
              </w:rPr>
            </w:rPrChange>
          </w:rPr>
          <w:delText>13</w:delText>
        </w:r>
        <w:r w:rsidR="006463A1" w:rsidRPr="00E15CDD" w:rsidDel="00E15CDD">
          <w:rPr>
            <w:rPrChange w:id="4485" w:author="Stagair1" w:date="2018-05-08T16:40:00Z">
              <w:rPr>
                <w:lang w:val="nl-NL"/>
              </w:rPr>
            </w:rPrChange>
          </w:rPr>
          <w:fldChar w:fldCharType="end"/>
        </w:r>
      </w:del>
      <w:r w:rsidRPr="00E15CDD">
        <w:rPr>
          <w:rPrChange w:id="4486" w:author="Stagair1" w:date="2018-05-08T16:40:00Z">
            <w:rPr>
              <w:lang w:val="nl-NL"/>
            </w:rPr>
          </w:rPrChange>
        </w:rPr>
        <w:t>: De configuratie van een OAuth actie in NetScaler.</w:t>
      </w:r>
      <w:bookmarkEnd w:id="4469"/>
    </w:p>
    <w:p w14:paraId="12108277" w14:textId="77777777" w:rsidR="004345D9" w:rsidRPr="00E15CDD" w:rsidRDefault="004345D9" w:rsidP="00CA61B5">
      <w:pPr>
        <w:rPr>
          <w:rPrChange w:id="4487" w:author="Stagair1" w:date="2018-05-08T16:40:00Z">
            <w:rPr>
              <w:lang w:val="nl-NL"/>
            </w:rPr>
          </w:rPrChange>
        </w:rPr>
      </w:pPr>
    </w:p>
    <w:p w14:paraId="1E69C961" w14:textId="77777777" w:rsidR="00124005" w:rsidRPr="00E15CDD" w:rsidRDefault="00CA61B5" w:rsidP="00CA61B5">
      <w:pPr>
        <w:rPr>
          <w:ins w:id="4488" w:author="Stagair1" w:date="2018-05-08T16:04:00Z"/>
          <w:rPrChange w:id="4489" w:author="Stagair1" w:date="2018-05-08T16:40:00Z">
            <w:rPr>
              <w:ins w:id="4490" w:author="Stagair1" w:date="2018-05-08T16:04:00Z"/>
              <w:lang w:val="nl-NL"/>
            </w:rPr>
          </w:rPrChange>
        </w:rPr>
      </w:pPr>
      <w:r w:rsidRPr="00E15CDD">
        <w:rPr>
          <w:rPrChange w:id="4491" w:author="Stagair1" w:date="2018-05-08T16:40:00Z">
            <w:rPr>
              <w:lang w:val="nl-NL"/>
            </w:rPr>
          </w:rPrChange>
        </w:rPr>
        <w:lastRenderedPageBreak/>
        <w:t xml:space="preserve">OAuth kan niet gebruikt worden om door middel van SSO aan te melden op ShareFile. ShareFile ondersteunt namelijk geen OAuth als </w:t>
      </w:r>
      <w:del w:id="4492" w:author="Stagair1" w:date="2018-05-08T14:10:00Z">
        <w:r w:rsidR="007A613A" w:rsidRPr="00E15CDD" w:rsidDel="003555DB">
          <w:rPr>
            <w:rPrChange w:id="4493" w:author="Stagair1" w:date="2018-05-08T16:40:00Z">
              <w:rPr>
                <w:lang w:val="nl-NL"/>
              </w:rPr>
            </w:rPrChange>
          </w:rPr>
          <w:delText>service</w:delText>
        </w:r>
        <w:r w:rsidRPr="00E15CDD" w:rsidDel="003555DB">
          <w:rPr>
            <w:rPrChange w:id="4494" w:author="Stagair1" w:date="2018-05-08T16:40:00Z">
              <w:rPr>
                <w:lang w:val="nl-NL"/>
              </w:rPr>
            </w:rPrChange>
          </w:rPr>
          <w:delText xml:space="preserve"> provider</w:delText>
        </w:r>
      </w:del>
      <w:ins w:id="4495" w:author="Stagair1" w:date="2018-05-08T16:03:00Z">
        <w:r w:rsidR="008B661A" w:rsidRPr="00E15CDD">
          <w:rPr>
            <w:rPrChange w:id="4496" w:author="Stagair1" w:date="2018-05-08T16:40:00Z">
              <w:rPr>
                <w:lang w:val="nl-NL"/>
              </w:rPr>
            </w:rPrChange>
          </w:rPr>
          <w:t>application</w:t>
        </w:r>
      </w:ins>
      <w:ins w:id="4497" w:author="Stagair1" w:date="2018-05-08T15:53:00Z">
        <w:r w:rsidR="0002092D" w:rsidRPr="00E15CDD">
          <w:rPr>
            <w:rPrChange w:id="4498" w:author="Stagair1" w:date="2018-05-08T16:40:00Z">
              <w:rPr>
                <w:lang w:val="nl-NL"/>
              </w:rPr>
            </w:rPrChange>
          </w:rPr>
          <w:t xml:space="preserve"> provider</w:t>
        </w:r>
      </w:ins>
      <w:r w:rsidRPr="00E15CDD">
        <w:rPr>
          <w:rPrChange w:id="4499" w:author="Stagair1" w:date="2018-05-08T16:40:00Z">
            <w:rPr>
              <w:lang w:val="nl-NL"/>
            </w:rPr>
          </w:rPrChange>
        </w:rPr>
        <w:t xml:space="preserve">, maar het ondersteunt wel OAuth als </w:t>
      </w:r>
      <w:del w:id="4500" w:author="Stagair1" w:date="2018-05-08T14:09:00Z">
        <w:r w:rsidRPr="00E15CDD" w:rsidDel="003555DB">
          <w:rPr>
            <w:rPrChange w:id="4501" w:author="Stagair1" w:date="2018-05-08T16:40:00Z">
              <w:rPr>
                <w:lang w:val="nl-NL"/>
              </w:rPr>
            </w:rPrChange>
          </w:rPr>
          <w:delText>identity provider</w:delText>
        </w:r>
      </w:del>
      <w:ins w:id="4502" w:author="Stagair1" w:date="2018-05-08T15:53:00Z">
        <w:r w:rsidR="0002092D" w:rsidRPr="00E15CDD">
          <w:rPr>
            <w:rPrChange w:id="4503" w:author="Stagair1" w:date="2018-05-08T16:40:00Z">
              <w:rPr>
                <w:lang w:val="nl-NL"/>
              </w:rPr>
            </w:rPrChange>
          </w:rPr>
          <w:t>authorization provider</w:t>
        </w:r>
      </w:ins>
      <w:r w:rsidRPr="00E15CDD">
        <w:rPr>
          <w:rPrChange w:id="4504" w:author="Stagair1" w:date="2018-05-08T16:40:00Z">
            <w:rPr>
              <w:lang w:val="nl-NL"/>
            </w:rPr>
          </w:rPrChange>
        </w:rPr>
        <w:t xml:space="preserve">. ShareFile kan net zoals NetScaler gebruikt worden als een OAuth </w:t>
      </w:r>
      <w:r w:rsidR="00124005" w:rsidRPr="00E15CDD">
        <w:rPr>
          <w:rPrChange w:id="4505" w:author="Stagair1" w:date="2018-05-08T16:40:00Z">
            <w:rPr>
              <w:lang w:val="nl-NL"/>
            </w:rPr>
          </w:rPrChange>
        </w:rPr>
        <w:t>IDP</w:t>
      </w:r>
      <w:r w:rsidRPr="00E15CDD">
        <w:rPr>
          <w:rPrChange w:id="4506" w:author="Stagair1" w:date="2018-05-08T16:40:00Z">
            <w:rPr>
              <w:lang w:val="nl-NL"/>
            </w:rPr>
          </w:rPrChange>
        </w:rPr>
        <w:t xml:space="preserve"> en bepaalde resources </w:t>
      </w:r>
      <w:r w:rsidR="00124005" w:rsidRPr="00E15CDD">
        <w:rPr>
          <w:rPrChange w:id="4507" w:author="Stagair1" w:date="2018-05-08T16:40:00Z">
            <w:rPr>
              <w:lang w:val="nl-NL"/>
            </w:rPr>
          </w:rPrChange>
        </w:rPr>
        <w:t xml:space="preserve">(zoals bijvoorbeeld gebruikersgegevens) </w:t>
      </w:r>
      <w:r w:rsidRPr="00E15CDD">
        <w:rPr>
          <w:rPrChange w:id="4508" w:author="Stagair1" w:date="2018-05-08T16:40:00Z">
            <w:rPr>
              <w:lang w:val="nl-NL"/>
            </w:rPr>
          </w:rPrChange>
        </w:rPr>
        <w:t xml:space="preserve">delen met services die dat nodig achten. </w:t>
      </w:r>
      <w:r w:rsidR="00ED21B3" w:rsidRPr="00E15CDD">
        <w:rPr>
          <w:rPrChange w:id="4509" w:author="Stagair1" w:date="2018-05-08T16:40:00Z">
            <w:rPr>
              <w:lang w:val="nl-NL"/>
            </w:rPr>
          </w:rPrChange>
        </w:rPr>
        <w:t xml:space="preserve">In figuur 5-13 kan u een voorbeeld configuratie vinden van een OAuth actie </w:t>
      </w:r>
      <w:del w:id="4510" w:author="Stagair1" w:date="2018-05-08T15:31:00Z">
        <w:r w:rsidR="00ED21B3" w:rsidRPr="00E15CDD" w:rsidDel="001E3B24">
          <w:rPr>
            <w:rPrChange w:id="4511" w:author="Stagair1" w:date="2018-05-08T16:40:00Z">
              <w:rPr>
                <w:lang w:val="nl-NL"/>
              </w:rPr>
            </w:rPrChange>
          </w:rPr>
          <w:delText>met NetScaler als IDP</w:delText>
        </w:r>
      </w:del>
      <w:ins w:id="4512" w:author="Stagair1" w:date="2018-05-08T15:31:00Z">
        <w:r w:rsidR="001E3B24" w:rsidRPr="00E15CDD">
          <w:rPr>
            <w:rPrChange w:id="4513" w:author="Stagair1" w:date="2018-05-08T16:40:00Z">
              <w:rPr>
                <w:lang w:val="nl-NL"/>
              </w:rPr>
            </w:rPrChange>
          </w:rPr>
          <w:t>in NetScaler.</w:t>
        </w:r>
      </w:ins>
      <w:del w:id="4514" w:author="Stagair1" w:date="2018-05-08T15:31:00Z">
        <w:r w:rsidR="00ED21B3" w:rsidRPr="00E15CDD" w:rsidDel="001E3B24">
          <w:rPr>
            <w:rPrChange w:id="4515" w:author="Stagair1" w:date="2018-05-08T16:40:00Z">
              <w:rPr>
                <w:lang w:val="nl-NL"/>
              </w:rPr>
            </w:rPrChange>
          </w:rPr>
          <w:delText>, a</w:delText>
        </w:r>
      </w:del>
      <w:ins w:id="4516" w:author="Stagair1" w:date="2018-05-08T15:31:00Z">
        <w:r w:rsidR="001E3B24" w:rsidRPr="00E15CDD">
          <w:rPr>
            <w:rPrChange w:id="4517" w:author="Stagair1" w:date="2018-05-08T16:40:00Z">
              <w:rPr>
                <w:lang w:val="nl-NL"/>
              </w:rPr>
            </w:rPrChange>
          </w:rPr>
          <w:t xml:space="preserve"> </w:t>
        </w:r>
      </w:ins>
      <w:ins w:id="4518" w:author="Stagair1" w:date="2018-05-08T15:38:00Z">
        <w:r w:rsidR="007769A3" w:rsidRPr="00E15CDD">
          <w:rPr>
            <w:rPrChange w:id="4519" w:author="Stagair1" w:date="2018-05-08T16:40:00Z">
              <w:rPr>
                <w:lang w:val="nl-NL"/>
              </w:rPr>
            </w:rPrChange>
          </w:rPr>
          <w:t xml:space="preserve">In deze configuratie speelt NetScaler enkel de </w:t>
        </w:r>
      </w:ins>
      <w:ins w:id="4520" w:author="Stagair1" w:date="2018-05-08T16:03:00Z">
        <w:r w:rsidR="008B661A" w:rsidRPr="00E15CDD">
          <w:rPr>
            <w:rPrChange w:id="4521" w:author="Stagair1" w:date="2018-05-08T16:40:00Z">
              <w:rPr>
                <w:lang w:val="nl-NL"/>
              </w:rPr>
            </w:rPrChange>
          </w:rPr>
          <w:t>a</w:t>
        </w:r>
      </w:ins>
      <w:ins w:id="4522" w:author="Stagair1" w:date="2018-05-08T16:02:00Z">
        <w:r w:rsidR="008B661A" w:rsidRPr="00E15CDD">
          <w:rPr>
            <w:rPrChange w:id="4523" w:author="Stagair1" w:date="2018-05-08T16:40:00Z">
              <w:rPr>
                <w:lang w:val="nl-NL"/>
              </w:rPr>
            </w:rPrChange>
          </w:rPr>
          <w:t xml:space="preserve">pplication provider en </w:t>
        </w:r>
      </w:ins>
      <w:ins w:id="4524" w:author="Stagair1" w:date="2018-05-08T16:03:00Z">
        <w:r w:rsidR="008B661A" w:rsidRPr="00E15CDD">
          <w:rPr>
            <w:rPrChange w:id="4525" w:author="Stagair1" w:date="2018-05-08T16:40:00Z">
              <w:rPr>
                <w:lang w:val="nl-NL"/>
              </w:rPr>
            </w:rPrChange>
          </w:rPr>
          <w:t>geen authorization provider (IDP</w:t>
        </w:r>
      </w:ins>
      <w:ins w:id="4526" w:author="Stagair1" w:date="2018-05-08T16:04:00Z">
        <w:r w:rsidR="008B661A" w:rsidRPr="00E15CDD">
          <w:rPr>
            <w:rPrChange w:id="4527" w:author="Stagair1" w:date="2018-05-08T16:40:00Z">
              <w:rPr>
                <w:lang w:val="nl-NL"/>
              </w:rPr>
            </w:rPrChange>
          </w:rPr>
          <w:t>).</w:t>
        </w:r>
      </w:ins>
      <w:ins w:id="4528" w:author="Stagair1" w:date="2018-05-08T15:55:00Z">
        <w:r w:rsidR="0002092D" w:rsidRPr="00E15CDD">
          <w:rPr>
            <w:rPrChange w:id="4529" w:author="Stagair1" w:date="2018-05-08T16:40:00Z">
              <w:rPr>
                <w:lang w:val="nl-NL"/>
              </w:rPr>
            </w:rPrChange>
          </w:rPr>
          <w:t xml:space="preserve"> </w:t>
        </w:r>
      </w:ins>
      <w:del w:id="4530" w:author="Stagair1" w:date="2018-05-08T15:55:00Z">
        <w:r w:rsidR="00ED21B3" w:rsidRPr="00E15CDD" w:rsidDel="0002092D">
          <w:rPr>
            <w:rPrChange w:id="4531" w:author="Stagair1" w:date="2018-05-08T16:40:00Z">
              <w:rPr>
                <w:lang w:val="nl-NL"/>
              </w:rPr>
            </w:rPrChange>
          </w:rPr>
          <w:delText xml:space="preserve">pplication 1 </w:delText>
        </w:r>
      </w:del>
      <w:del w:id="4532" w:author="Stagair1" w:date="2018-05-08T15:32:00Z">
        <w:r w:rsidR="00ED21B3" w:rsidRPr="00E15CDD" w:rsidDel="001E3B24">
          <w:rPr>
            <w:rPrChange w:id="4533" w:author="Stagair1" w:date="2018-05-08T16:40:00Z">
              <w:rPr>
                <w:lang w:val="nl-NL"/>
              </w:rPr>
            </w:rPrChange>
          </w:rPr>
          <w:delText xml:space="preserve">als </w:delText>
        </w:r>
      </w:del>
      <w:ins w:id="4534" w:author="Stagair1" w:date="2018-05-08T15:56:00Z">
        <w:r w:rsidR="0002092D" w:rsidRPr="00E15CDD">
          <w:rPr>
            <w:rPrChange w:id="4535" w:author="Stagair1" w:date="2018-05-08T16:40:00Z">
              <w:rPr>
                <w:lang w:val="nl-NL"/>
              </w:rPr>
            </w:rPrChange>
          </w:rPr>
          <w:t>Application 1 is hier de service</w:t>
        </w:r>
      </w:ins>
      <w:ins w:id="4536" w:author="Stagair1" w:date="2018-05-08T15:57:00Z">
        <w:r w:rsidR="0002092D" w:rsidRPr="00E15CDD">
          <w:rPr>
            <w:rPrChange w:id="4537" w:author="Stagair1" w:date="2018-05-08T16:40:00Z">
              <w:rPr>
                <w:lang w:val="nl-NL"/>
              </w:rPr>
            </w:rPrChange>
          </w:rPr>
          <w:t>, en zoals je kan zien is</w:t>
        </w:r>
      </w:ins>
      <w:del w:id="4538" w:author="Stagair1" w:date="2018-05-08T15:56:00Z">
        <w:r w:rsidR="00ED21B3" w:rsidRPr="00E15CDD" w:rsidDel="0002092D">
          <w:rPr>
            <w:rPrChange w:id="4539" w:author="Stagair1" w:date="2018-05-08T16:40:00Z">
              <w:rPr>
                <w:lang w:val="nl-NL"/>
              </w:rPr>
            </w:rPrChange>
          </w:rPr>
          <w:delText>service</w:delText>
        </w:r>
      </w:del>
      <w:ins w:id="4540" w:author="Stagair1" w:date="2018-05-08T15:32:00Z">
        <w:r w:rsidR="001E3B24" w:rsidRPr="00E15CDD">
          <w:rPr>
            <w:rPrChange w:id="4541" w:author="Stagair1" w:date="2018-05-08T16:40:00Z">
              <w:rPr>
                <w:lang w:val="nl-NL"/>
              </w:rPr>
            </w:rPrChange>
          </w:rPr>
          <w:t xml:space="preserve"> </w:t>
        </w:r>
      </w:ins>
      <w:del w:id="4542" w:author="Stagair1" w:date="2018-05-08T15:32:00Z">
        <w:r w:rsidR="00ED21B3" w:rsidRPr="00E15CDD" w:rsidDel="001E3B24">
          <w:rPr>
            <w:rPrChange w:id="4543" w:author="Stagair1" w:date="2018-05-08T16:40:00Z">
              <w:rPr>
                <w:lang w:val="nl-NL"/>
              </w:rPr>
            </w:rPrChange>
          </w:rPr>
          <w:delText xml:space="preserve">, </w:delText>
        </w:r>
      </w:del>
      <w:r w:rsidR="00096A65" w:rsidRPr="0056094B">
        <w:fldChar w:fldCharType="begin"/>
      </w:r>
      <w:r w:rsidR="00096A65" w:rsidRPr="00E15CDD">
        <w:instrText xml:space="preserve"> HYPERLINK "https://authorization.application1.com" </w:instrText>
      </w:r>
      <w:r w:rsidR="00096A65" w:rsidRPr="00E15CDD">
        <w:rPr>
          <w:rPrChange w:id="4544" w:author="Stagair1" w:date="2018-05-08T16:40:00Z">
            <w:rPr>
              <w:rStyle w:val="Hyperlink"/>
              <w:lang w:val="nl-NL"/>
            </w:rPr>
          </w:rPrChange>
        </w:rPr>
        <w:fldChar w:fldCharType="separate"/>
      </w:r>
      <w:r w:rsidR="00ED21B3" w:rsidRPr="00E15CDD">
        <w:rPr>
          <w:rStyle w:val="Hyperlink"/>
          <w:rPrChange w:id="4545" w:author="Stagair1" w:date="2018-05-08T16:40:00Z">
            <w:rPr>
              <w:rStyle w:val="Hyperlink"/>
              <w:lang w:val="nl-NL"/>
            </w:rPr>
          </w:rPrChange>
        </w:rPr>
        <w:t>https://authorization.application1.com</w:t>
      </w:r>
      <w:r w:rsidR="00096A65" w:rsidRPr="00E15CDD">
        <w:rPr>
          <w:rStyle w:val="Hyperlink"/>
          <w:rPrChange w:id="4546" w:author="Stagair1" w:date="2018-05-08T16:40:00Z">
            <w:rPr>
              <w:rStyle w:val="Hyperlink"/>
              <w:lang w:val="nl-NL"/>
            </w:rPr>
          </w:rPrChange>
        </w:rPr>
        <w:fldChar w:fldCharType="end"/>
      </w:r>
      <w:r w:rsidR="00ED21B3" w:rsidRPr="00E15CDD">
        <w:rPr>
          <w:rPrChange w:id="4547" w:author="Stagair1" w:date="2018-05-08T16:40:00Z">
            <w:rPr>
              <w:lang w:val="nl-NL"/>
            </w:rPr>
          </w:rPrChange>
        </w:rPr>
        <w:t xml:space="preserve"> </w:t>
      </w:r>
      <w:del w:id="4548" w:author="Stagair1" w:date="2018-05-08T15:57:00Z">
        <w:r w:rsidR="00ED21B3" w:rsidRPr="00E15CDD" w:rsidDel="0002092D">
          <w:rPr>
            <w:rPrChange w:id="4549" w:author="Stagair1" w:date="2018-05-08T16:40:00Z">
              <w:rPr>
                <w:lang w:val="nl-NL"/>
              </w:rPr>
            </w:rPrChange>
          </w:rPr>
          <w:delText xml:space="preserve">als </w:delText>
        </w:r>
      </w:del>
      <w:ins w:id="4550" w:author="Stagair1" w:date="2018-05-08T15:57:00Z">
        <w:r w:rsidR="0002092D" w:rsidRPr="00E15CDD">
          <w:rPr>
            <w:rPrChange w:id="4551" w:author="Stagair1" w:date="2018-05-08T16:40:00Z">
              <w:rPr>
                <w:lang w:val="nl-NL"/>
              </w:rPr>
            </w:rPrChange>
          </w:rPr>
          <w:t xml:space="preserve">de </w:t>
        </w:r>
      </w:ins>
      <w:r w:rsidR="00ED21B3" w:rsidRPr="00E15CDD">
        <w:rPr>
          <w:rPrChange w:id="4552" w:author="Stagair1" w:date="2018-05-08T16:40:00Z">
            <w:rPr>
              <w:lang w:val="nl-NL"/>
            </w:rPr>
          </w:rPrChange>
        </w:rPr>
        <w:t xml:space="preserve">autorisatie server en </w:t>
      </w:r>
      <w:r w:rsidR="00096A65" w:rsidRPr="0056094B">
        <w:fldChar w:fldCharType="begin"/>
      </w:r>
      <w:r w:rsidR="00096A65" w:rsidRPr="00E15CDD">
        <w:instrText xml:space="preserve"> HYPERLINK "https://resources.application1.com" </w:instrText>
      </w:r>
      <w:r w:rsidR="00096A65" w:rsidRPr="00E15CDD">
        <w:rPr>
          <w:rPrChange w:id="4553" w:author="Stagair1" w:date="2018-05-08T16:40:00Z">
            <w:rPr>
              <w:rStyle w:val="Hyperlink"/>
              <w:lang w:val="nl-NL"/>
            </w:rPr>
          </w:rPrChange>
        </w:rPr>
        <w:fldChar w:fldCharType="separate"/>
      </w:r>
      <w:r w:rsidR="00ED21B3" w:rsidRPr="00E15CDD">
        <w:rPr>
          <w:rStyle w:val="Hyperlink"/>
          <w:rPrChange w:id="4554" w:author="Stagair1" w:date="2018-05-08T16:40:00Z">
            <w:rPr>
              <w:rStyle w:val="Hyperlink"/>
              <w:lang w:val="nl-NL"/>
            </w:rPr>
          </w:rPrChange>
        </w:rPr>
        <w:t>https://resources.application1.com</w:t>
      </w:r>
      <w:r w:rsidR="00096A65" w:rsidRPr="00E15CDD">
        <w:rPr>
          <w:rStyle w:val="Hyperlink"/>
          <w:rPrChange w:id="4555" w:author="Stagair1" w:date="2018-05-08T16:40:00Z">
            <w:rPr>
              <w:rStyle w:val="Hyperlink"/>
              <w:lang w:val="nl-NL"/>
            </w:rPr>
          </w:rPrChange>
        </w:rPr>
        <w:fldChar w:fldCharType="end"/>
      </w:r>
      <w:r w:rsidR="00ED21B3" w:rsidRPr="00E15CDD">
        <w:rPr>
          <w:rPrChange w:id="4556" w:author="Stagair1" w:date="2018-05-08T16:40:00Z">
            <w:rPr>
              <w:lang w:val="nl-NL"/>
            </w:rPr>
          </w:rPrChange>
        </w:rPr>
        <w:t xml:space="preserve"> </w:t>
      </w:r>
      <w:del w:id="4557" w:author="Stagair1" w:date="2018-05-08T15:59:00Z">
        <w:r w:rsidR="00ED21B3" w:rsidRPr="00E15CDD" w:rsidDel="0002092D">
          <w:rPr>
            <w:rPrChange w:id="4558" w:author="Stagair1" w:date="2018-05-08T16:40:00Z">
              <w:rPr>
                <w:lang w:val="nl-NL"/>
              </w:rPr>
            </w:rPrChange>
          </w:rPr>
          <w:delText xml:space="preserve">als </w:delText>
        </w:r>
      </w:del>
      <w:ins w:id="4559" w:author="Stagair1" w:date="2018-05-08T15:59:00Z">
        <w:r w:rsidR="0002092D" w:rsidRPr="00E15CDD">
          <w:rPr>
            <w:rPrChange w:id="4560" w:author="Stagair1" w:date="2018-05-08T16:40:00Z">
              <w:rPr>
                <w:lang w:val="nl-NL"/>
              </w:rPr>
            </w:rPrChange>
          </w:rPr>
          <w:t xml:space="preserve">de </w:t>
        </w:r>
      </w:ins>
      <w:r w:rsidR="00ED21B3" w:rsidRPr="00E15CDD">
        <w:rPr>
          <w:rPrChange w:id="4561" w:author="Stagair1" w:date="2018-05-08T16:40:00Z">
            <w:rPr>
              <w:lang w:val="nl-NL"/>
            </w:rPr>
          </w:rPrChange>
        </w:rPr>
        <w:t>resource server.</w:t>
      </w:r>
      <w:r w:rsidR="00776681" w:rsidRPr="00E15CDD">
        <w:rPr>
          <w:rPrChange w:id="4562" w:author="Stagair1" w:date="2018-05-08T16:40:00Z">
            <w:rPr>
              <w:lang w:val="nl-NL"/>
            </w:rPr>
          </w:rPrChange>
        </w:rPr>
        <w:t xml:space="preserve"> </w:t>
      </w:r>
      <w:sdt>
        <w:sdtPr>
          <w:id w:val="1393006572"/>
          <w:citation/>
        </w:sdtPr>
        <w:sdtContent>
          <w:r w:rsidR="00776681" w:rsidRPr="00E15CDD">
            <w:rPr>
              <w:rPrChange w:id="4563" w:author="Stagair1" w:date="2018-05-08T16:40:00Z">
                <w:rPr>
                  <w:lang w:val="nl-NL"/>
                </w:rPr>
              </w:rPrChange>
            </w:rPr>
            <w:fldChar w:fldCharType="begin"/>
          </w:r>
          <w:r w:rsidR="00776681" w:rsidRPr="00E15CDD">
            <w:instrText xml:space="preserve"> CITATION Cit181 \l 2067 </w:instrText>
          </w:r>
          <w:r w:rsidR="00776681" w:rsidRPr="00E15CDD">
            <w:rPr>
              <w:rPrChange w:id="4564" w:author="Stagair1" w:date="2018-05-08T16:40:00Z">
                <w:rPr>
                  <w:lang w:val="nl-NL"/>
                </w:rPr>
              </w:rPrChange>
            </w:rPr>
            <w:fldChar w:fldCharType="separate"/>
          </w:r>
          <w:r w:rsidR="006F20A4" w:rsidRPr="00E15CDD">
            <w:rPr>
              <w:rPrChange w:id="4565" w:author="Stagair1" w:date="2018-05-08T16:40:00Z">
                <w:rPr>
                  <w:noProof/>
                </w:rPr>
              </w:rPrChange>
            </w:rPr>
            <w:t>[39]</w:t>
          </w:r>
          <w:r w:rsidR="00776681" w:rsidRPr="00E15CDD">
            <w:rPr>
              <w:rPrChange w:id="4566" w:author="Stagair1" w:date="2018-05-08T16:40:00Z">
                <w:rPr>
                  <w:lang w:val="nl-NL"/>
                </w:rPr>
              </w:rPrChange>
            </w:rPr>
            <w:fldChar w:fldCharType="end"/>
          </w:r>
        </w:sdtContent>
      </w:sdt>
      <w:r w:rsidR="00776681" w:rsidRPr="00E15CDD">
        <w:rPr>
          <w:rPrChange w:id="4567" w:author="Stagair1" w:date="2018-05-08T16:40:00Z">
            <w:rPr>
              <w:lang w:val="nl-NL"/>
            </w:rPr>
          </w:rPrChange>
        </w:rPr>
        <w:t xml:space="preserve"> </w:t>
      </w:r>
      <w:sdt>
        <w:sdtPr>
          <w:id w:val="-624156895"/>
          <w:citation/>
        </w:sdtPr>
        <w:sdtContent>
          <w:r w:rsidR="00776681" w:rsidRPr="00E15CDD">
            <w:rPr>
              <w:rPrChange w:id="4568" w:author="Stagair1" w:date="2018-05-08T16:40:00Z">
                <w:rPr>
                  <w:lang w:val="nl-NL"/>
                </w:rPr>
              </w:rPrChange>
            </w:rPr>
            <w:fldChar w:fldCharType="begin"/>
          </w:r>
          <w:r w:rsidR="00776681" w:rsidRPr="00E15CDD">
            <w:instrText xml:space="preserve"> CITATION Cit19 \l 2067 </w:instrText>
          </w:r>
          <w:r w:rsidR="00776681" w:rsidRPr="00E15CDD">
            <w:rPr>
              <w:rPrChange w:id="4569" w:author="Stagair1" w:date="2018-05-08T16:40:00Z">
                <w:rPr>
                  <w:lang w:val="nl-NL"/>
                </w:rPr>
              </w:rPrChange>
            </w:rPr>
            <w:fldChar w:fldCharType="separate"/>
          </w:r>
          <w:r w:rsidR="006F20A4" w:rsidRPr="00E15CDD">
            <w:rPr>
              <w:rPrChange w:id="4570" w:author="Stagair1" w:date="2018-05-08T16:40:00Z">
                <w:rPr>
                  <w:noProof/>
                </w:rPr>
              </w:rPrChange>
            </w:rPr>
            <w:t>[40]</w:t>
          </w:r>
          <w:r w:rsidR="00776681" w:rsidRPr="00E15CDD">
            <w:rPr>
              <w:rPrChange w:id="4571" w:author="Stagair1" w:date="2018-05-08T16:40:00Z">
                <w:rPr>
                  <w:lang w:val="nl-NL"/>
                </w:rPr>
              </w:rPrChange>
            </w:rPr>
            <w:fldChar w:fldCharType="end"/>
          </w:r>
        </w:sdtContent>
      </w:sdt>
    </w:p>
    <w:p w14:paraId="5B5F56EB" w14:textId="77777777" w:rsidR="008B661A" w:rsidRPr="00E15CDD" w:rsidRDefault="008B661A" w:rsidP="00CA61B5">
      <w:pPr>
        <w:rPr>
          <w:rPrChange w:id="4572" w:author="Stagair1" w:date="2018-05-08T16:40:00Z">
            <w:rPr>
              <w:lang w:val="nl-NL"/>
            </w:rPr>
          </w:rPrChange>
        </w:rPr>
      </w:pPr>
      <w:ins w:id="4573" w:author="Stagair1" w:date="2018-05-08T16:05:00Z">
        <w:r w:rsidRPr="00E15CDD">
          <w:rPr>
            <w:rPrChange w:id="4574" w:author="Stagair1" w:date="2018-05-08T16:40:00Z">
              <w:rPr>
                <w:lang w:val="nl-NL"/>
              </w:rPr>
            </w:rPrChange>
          </w:rPr>
          <w:t xml:space="preserve">Een interne SharePoint applicatie die gebruik maakt van Gmail accounts als </w:t>
        </w:r>
      </w:ins>
      <w:ins w:id="4575" w:author="Stagair1" w:date="2018-05-08T16:06:00Z">
        <w:r w:rsidRPr="00E15CDD">
          <w:rPr>
            <w:rPrChange w:id="4576" w:author="Stagair1" w:date="2018-05-08T16:40:00Z">
              <w:rPr>
                <w:lang w:val="nl-NL"/>
              </w:rPr>
            </w:rPrChange>
          </w:rPr>
          <w:t>gebruiker accounts</w:t>
        </w:r>
      </w:ins>
      <w:ins w:id="4577" w:author="Stagair1" w:date="2018-05-08T16:05:00Z">
        <w:r w:rsidRPr="00E15CDD">
          <w:rPr>
            <w:rPrChange w:id="4578" w:author="Stagair1" w:date="2018-05-08T16:40:00Z">
              <w:rPr>
                <w:lang w:val="nl-NL"/>
              </w:rPr>
            </w:rPrChange>
          </w:rPr>
          <w:t xml:space="preserve"> </w:t>
        </w:r>
      </w:ins>
      <w:ins w:id="4579" w:author="Stagair1" w:date="2018-05-08T16:06:00Z">
        <w:r w:rsidRPr="00E15CDD">
          <w:rPr>
            <w:rPrChange w:id="4580" w:author="Stagair1" w:date="2018-05-08T16:40:00Z">
              <w:rPr>
                <w:lang w:val="nl-NL"/>
              </w:rPr>
            </w:rPrChange>
          </w:rPr>
          <w:t xml:space="preserve">kan hier een mooi voorbeeld van zijn. Daarbij zal NetScaler de rol van Application provider spelen in de plaats van de SharePoint server die ermee verbonden is. Hij </w:t>
        </w:r>
      </w:ins>
      <w:ins w:id="4581" w:author="Stagair1" w:date="2018-05-08T16:08:00Z">
        <w:r w:rsidRPr="00E15CDD">
          <w:rPr>
            <w:rPrChange w:id="4582" w:author="Stagair1" w:date="2018-05-08T16:40:00Z">
              <w:rPr>
                <w:lang w:val="nl-NL"/>
              </w:rPr>
            </w:rPrChange>
          </w:rPr>
          <w:t>laat</w:t>
        </w:r>
      </w:ins>
      <w:ins w:id="4583" w:author="Stagair1" w:date="2018-05-08T16:06:00Z">
        <w:r w:rsidRPr="00E15CDD">
          <w:rPr>
            <w:rPrChange w:id="4584" w:author="Stagair1" w:date="2018-05-08T16:40:00Z">
              <w:rPr>
                <w:lang w:val="nl-NL"/>
              </w:rPr>
            </w:rPrChange>
          </w:rPr>
          <w:t xml:space="preserve"> </w:t>
        </w:r>
      </w:ins>
      <w:ins w:id="4585" w:author="Stagair1" w:date="2018-05-08T16:07:00Z">
        <w:r w:rsidRPr="00E15CDD">
          <w:rPr>
            <w:rPrChange w:id="4586" w:author="Stagair1" w:date="2018-05-08T16:40:00Z">
              <w:rPr>
                <w:lang w:val="nl-NL"/>
              </w:rPr>
            </w:rPrChange>
          </w:rPr>
          <w:t xml:space="preserve">de autorisatie gebeuren door </w:t>
        </w:r>
      </w:ins>
      <w:ins w:id="4587" w:author="Stagair1" w:date="2018-05-08T16:08:00Z">
        <w:r w:rsidRPr="00E15CDD">
          <w:rPr>
            <w:rPrChange w:id="4588" w:author="Stagair1" w:date="2018-05-08T16:40:00Z">
              <w:rPr>
                <w:lang w:val="nl-NL"/>
              </w:rPr>
            </w:rPrChange>
          </w:rPr>
          <w:t xml:space="preserve">Google’s autorisatieserver. En </w:t>
        </w:r>
      </w:ins>
      <w:ins w:id="4589" w:author="Stagair1" w:date="2018-05-08T16:09:00Z">
        <w:r w:rsidRPr="00E15CDD">
          <w:rPr>
            <w:rPrChange w:id="4590" w:author="Stagair1" w:date="2018-05-08T16:40:00Z">
              <w:rPr>
                <w:lang w:val="nl-NL"/>
              </w:rPr>
            </w:rPrChange>
          </w:rPr>
          <w:t>Ontvangt de nodige gebruikersinformatie van Google’s resource server.</w:t>
        </w:r>
      </w:ins>
    </w:p>
    <w:p w14:paraId="7396568D" w14:textId="77777777" w:rsidR="00CA61B5" w:rsidRPr="00E15CDD" w:rsidRDefault="00CA61B5" w:rsidP="00CA61B5">
      <w:pPr>
        <w:rPr>
          <w:rPrChange w:id="4591" w:author="Stagair1" w:date="2018-05-08T16:40:00Z">
            <w:rPr>
              <w:lang w:val="nl-NL"/>
            </w:rPr>
          </w:rPrChange>
        </w:rPr>
      </w:pPr>
      <w:r w:rsidRPr="00E15CDD">
        <w:rPr>
          <w:rPrChange w:id="4592" w:author="Stagair1" w:date="2018-05-08T16:40:00Z">
            <w:rPr>
              <w:lang w:val="nl-NL"/>
            </w:rPr>
          </w:rPrChange>
        </w:rPr>
        <w:t>Meer informatie over de werking van OAuth kan je terugvinden in hoofdstuk</w:t>
      </w:r>
      <w:r w:rsidR="004A37CD" w:rsidRPr="00E15CDD">
        <w:rPr>
          <w:rPrChange w:id="4593" w:author="Stagair1" w:date="2018-05-08T16:40:00Z">
            <w:rPr>
              <w:lang w:val="nl-NL"/>
            </w:rPr>
          </w:rPrChange>
        </w:rPr>
        <w:t xml:space="preserve"> </w:t>
      </w:r>
      <w:r w:rsidR="004A37CD" w:rsidRPr="00E15CDD">
        <w:rPr>
          <w:rPrChange w:id="4594" w:author="Stagair1" w:date="2018-05-08T16:40:00Z">
            <w:rPr>
              <w:lang w:val="nl-NL"/>
            </w:rPr>
          </w:rPrChange>
        </w:rPr>
        <w:fldChar w:fldCharType="begin"/>
      </w:r>
      <w:r w:rsidR="004A37CD" w:rsidRPr="00E15CDD">
        <w:rPr>
          <w:rPrChange w:id="4595" w:author="Stagair1" w:date="2018-05-08T16:40:00Z">
            <w:rPr>
              <w:lang w:val="nl-NL"/>
            </w:rPr>
          </w:rPrChange>
        </w:rPr>
        <w:instrText xml:space="preserve"> REF _Ref512430421 \r \h </w:instrText>
      </w:r>
      <w:r w:rsidR="004A37CD" w:rsidRPr="00E15CDD">
        <w:rPr>
          <w:rPrChange w:id="4596" w:author="Stagair1" w:date="2018-05-08T16:40:00Z">
            <w:rPr/>
          </w:rPrChange>
        </w:rPr>
      </w:r>
      <w:r w:rsidR="004A37CD" w:rsidRPr="00E15CDD">
        <w:rPr>
          <w:rPrChange w:id="4597" w:author="Stagair1" w:date="2018-05-08T16:40:00Z">
            <w:rPr>
              <w:lang w:val="nl-NL"/>
            </w:rPr>
          </w:rPrChange>
        </w:rPr>
        <w:fldChar w:fldCharType="separate"/>
      </w:r>
      <w:r w:rsidR="004A37CD" w:rsidRPr="00E15CDD">
        <w:rPr>
          <w:rPrChange w:id="4598" w:author="Stagair1" w:date="2018-05-08T16:40:00Z">
            <w:rPr>
              <w:lang w:val="nl-NL"/>
            </w:rPr>
          </w:rPrChange>
        </w:rPr>
        <w:t>4.3.2.2</w:t>
      </w:r>
      <w:r w:rsidR="004A37CD" w:rsidRPr="00E15CDD">
        <w:rPr>
          <w:rPrChange w:id="4599" w:author="Stagair1" w:date="2018-05-08T16:40:00Z">
            <w:rPr>
              <w:lang w:val="nl-NL"/>
            </w:rPr>
          </w:rPrChange>
        </w:rPr>
        <w:fldChar w:fldCharType="end"/>
      </w:r>
      <w:r w:rsidRPr="00E15CDD">
        <w:rPr>
          <w:rPrChange w:id="4600" w:author="Stagair1" w:date="2018-05-08T16:40:00Z">
            <w:rPr>
              <w:lang w:val="nl-NL"/>
            </w:rPr>
          </w:rPrChange>
        </w:rPr>
        <w:t>.</w:t>
      </w:r>
    </w:p>
    <w:p w14:paraId="69834F9D" w14:textId="77777777" w:rsidR="00CA61B5" w:rsidRPr="00E15CDD" w:rsidRDefault="00CA61B5" w:rsidP="00CA61B5">
      <w:pPr>
        <w:rPr>
          <w:rPrChange w:id="4601" w:author="Stagair1" w:date="2018-05-08T16:40:00Z">
            <w:rPr>
              <w:lang w:val="nl-NL"/>
            </w:rPr>
          </w:rPrChange>
        </w:rPr>
      </w:pPr>
    </w:p>
    <w:p w14:paraId="6D92258E" w14:textId="77777777" w:rsidR="00CA61B5" w:rsidRPr="00E15CDD" w:rsidRDefault="00CA61B5" w:rsidP="002C24C5">
      <w:pPr>
        <w:pStyle w:val="Kop3"/>
        <w:rPr>
          <w:rPrChange w:id="4602" w:author="Stagair1" w:date="2018-05-08T16:40:00Z">
            <w:rPr>
              <w:lang w:val="nl-NL"/>
            </w:rPr>
          </w:rPrChange>
        </w:rPr>
      </w:pPr>
      <w:bookmarkStart w:id="4603" w:name="_Toc512841453"/>
      <w:r w:rsidRPr="00E15CDD">
        <w:rPr>
          <w:rPrChange w:id="4604" w:author="Stagair1" w:date="2018-05-08T16:40:00Z">
            <w:rPr>
              <w:lang w:val="nl-NL"/>
            </w:rPr>
          </w:rPrChange>
        </w:rPr>
        <w:t>Andere mogelijkheden van NetScaler</w:t>
      </w:r>
      <w:bookmarkEnd w:id="4603"/>
    </w:p>
    <w:p w14:paraId="1AB7AB87" w14:textId="77777777" w:rsidR="00CA61B5" w:rsidRPr="00E15CDD" w:rsidRDefault="00CA61B5" w:rsidP="00CA61B5">
      <w:pPr>
        <w:rPr>
          <w:rPrChange w:id="4605" w:author="Stagair1" w:date="2018-05-08T16:40:00Z">
            <w:rPr>
              <w:lang w:val="nl-NL"/>
            </w:rPr>
          </w:rPrChange>
        </w:rPr>
      </w:pPr>
      <w:r w:rsidRPr="00E15CDD">
        <w:rPr>
          <w:rPrChange w:id="4606" w:author="Stagair1" w:date="2018-05-08T16:40:00Z">
            <w:rPr>
              <w:lang w:val="nl-NL"/>
            </w:rPr>
          </w:rPrChange>
        </w:rPr>
        <w:t>Indien NetScaler als een border gateway opgesteld wordt</w:t>
      </w:r>
      <w:r w:rsidR="00031290" w:rsidRPr="00E15CDD">
        <w:rPr>
          <w:rPrChange w:id="4607" w:author="Stagair1" w:date="2018-05-08T16:40:00Z">
            <w:rPr>
              <w:lang w:val="nl-NL"/>
            </w:rPr>
          </w:rPrChange>
        </w:rPr>
        <w:t>,</w:t>
      </w:r>
      <w:r w:rsidRPr="00E15CDD">
        <w:rPr>
          <w:rPrChange w:id="4608" w:author="Stagair1" w:date="2018-05-08T16:40:00Z">
            <w:rPr>
              <w:lang w:val="nl-NL"/>
            </w:rPr>
          </w:rPrChange>
        </w:rPr>
        <w:t xml:space="preserve"> kan hij ook instaan voor de NAT van het passerend IP-verkeer. In deze opstelling is dat niet het geval, de NetScaler hier zal enkel verkeer tussen de ShareFile en </w:t>
      </w:r>
      <w:r w:rsidR="00F05CCA" w:rsidRPr="00E15CDD">
        <w:rPr>
          <w:rPrChange w:id="4609" w:author="Stagair1" w:date="2018-05-08T16:40:00Z">
            <w:rPr>
              <w:lang w:val="nl-NL"/>
            </w:rPr>
          </w:rPrChange>
        </w:rPr>
        <w:t>SZ</w:t>
      </w:r>
      <w:r w:rsidRPr="00E15CDD">
        <w:rPr>
          <w:rPrChange w:id="4610" w:author="Stagair1" w:date="2018-05-08T16:40:00Z">
            <w:rPr>
              <w:lang w:val="nl-NL"/>
            </w:rPr>
          </w:rPrChange>
        </w:rPr>
        <w:t xml:space="preserve"> en het DNS-verkeer van de DNS-server ontvangen. Hij zal niet als gateway dienen, en hij zal NAT overlaten aan de reeds bestaande border gateway.</w:t>
      </w:r>
    </w:p>
    <w:p w14:paraId="133C2619" w14:textId="77777777" w:rsidR="00CA61B5" w:rsidRPr="00E15CDD" w:rsidRDefault="00CA61B5" w:rsidP="00CA61B5">
      <w:pPr>
        <w:rPr>
          <w:rPrChange w:id="4611" w:author="Stagair1" w:date="2018-05-08T16:40:00Z">
            <w:rPr>
              <w:lang w:val="nl-NL"/>
            </w:rPr>
          </w:rPrChange>
        </w:rPr>
      </w:pPr>
      <w:r w:rsidRPr="00E15CDD">
        <w:rPr>
          <w:rPrChange w:id="4612" w:author="Stagair1" w:date="2018-05-08T16:40:00Z">
            <w:rPr>
              <w:lang w:val="nl-NL"/>
            </w:rPr>
          </w:rPrChange>
        </w:rPr>
        <w:t>NetScaler kan geconfigureerd worden als een applicatie firewall. Op die manier voldoet NetScaler als een standalone border router en firewall. In deze opstelling wordt dit werk overgelaten aan de reeds bestaande firewall.</w:t>
      </w:r>
    </w:p>
    <w:p w14:paraId="058E4E93" w14:textId="77777777" w:rsidR="00CA61B5" w:rsidRPr="00E15CDD" w:rsidRDefault="00CA61B5" w:rsidP="00CA61B5">
      <w:pPr>
        <w:rPr>
          <w:rPrChange w:id="4613" w:author="Stagair1" w:date="2018-05-08T16:40:00Z">
            <w:rPr>
              <w:lang w:val="nl-NL"/>
            </w:rPr>
          </w:rPrChange>
        </w:rPr>
      </w:pPr>
      <w:r w:rsidRPr="00E15CDD">
        <w:rPr>
          <w:rPrChange w:id="4614" w:author="Stagair1" w:date="2018-05-08T16:40:00Z">
            <w:rPr>
              <w:lang w:val="nl-NL"/>
            </w:rPr>
          </w:rPrChange>
        </w:rPr>
        <w:t>Indien NetScaler wel als default gateway gebruikt wordt</w:t>
      </w:r>
      <w:r w:rsidR="00031290" w:rsidRPr="00E15CDD">
        <w:rPr>
          <w:rPrChange w:id="4615" w:author="Stagair1" w:date="2018-05-08T16:40:00Z">
            <w:rPr>
              <w:lang w:val="nl-NL"/>
            </w:rPr>
          </w:rPrChange>
        </w:rPr>
        <w:t>,</w:t>
      </w:r>
      <w:r w:rsidRPr="00E15CDD">
        <w:rPr>
          <w:rPrChange w:id="4616" w:author="Stagair1" w:date="2018-05-08T16:40:00Z">
            <w:rPr>
              <w:lang w:val="nl-NL"/>
            </w:rPr>
          </w:rPrChange>
        </w:rPr>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14:paraId="3F690770" w14:textId="77777777" w:rsidR="00EA36B8" w:rsidRPr="00E15CDD" w:rsidRDefault="00EA36B8" w:rsidP="00CA61B5">
      <w:pPr>
        <w:rPr>
          <w:rPrChange w:id="4617" w:author="Stagair1" w:date="2018-05-08T16:40:00Z">
            <w:rPr>
              <w:lang w:val="nl-NL"/>
            </w:rPr>
          </w:rPrChange>
        </w:rPr>
      </w:pPr>
    </w:p>
    <w:p w14:paraId="3B4F29B5" w14:textId="77777777" w:rsidR="00EA36B8" w:rsidRPr="00E15CDD" w:rsidRDefault="00EA36B8" w:rsidP="00CA61B5">
      <w:pPr>
        <w:rPr>
          <w:rPrChange w:id="4618" w:author="Stagair1" w:date="2018-05-08T16:40:00Z">
            <w:rPr>
              <w:lang w:val="nl-NL"/>
            </w:rPr>
          </w:rPrChange>
        </w:rPr>
      </w:pPr>
    </w:p>
    <w:p w14:paraId="66FFCC4F" w14:textId="77777777" w:rsidR="00EA36B8" w:rsidRPr="00E15CDD" w:rsidRDefault="00C57106" w:rsidP="00E662FF">
      <w:pPr>
        <w:pStyle w:val="Kop2"/>
        <w:rPr>
          <w:rPrChange w:id="4619" w:author="Stagair1" w:date="2018-05-08T16:40:00Z">
            <w:rPr>
              <w:lang w:val="nl-NL"/>
            </w:rPr>
          </w:rPrChange>
        </w:rPr>
      </w:pPr>
      <w:bookmarkStart w:id="4620" w:name="_Toc512841454"/>
      <w:bookmarkStart w:id="4621" w:name="_Ref513125636"/>
      <w:r w:rsidRPr="00E15CDD">
        <w:rPr>
          <w:rPrChange w:id="4622" w:author="Stagair1" w:date="2018-05-08T16:40:00Z">
            <w:rPr>
              <w:lang w:val="nl-NL"/>
            </w:rPr>
          </w:rPrChange>
        </w:rPr>
        <w:t>StorageZone</w:t>
      </w:r>
      <w:r w:rsidR="00311256" w:rsidRPr="00E15CDD">
        <w:rPr>
          <w:rPrChange w:id="4623" w:author="Stagair1" w:date="2018-05-08T16:40:00Z">
            <w:rPr>
              <w:lang w:val="nl-NL"/>
            </w:rPr>
          </w:rPrChange>
        </w:rPr>
        <w:t xml:space="preserve"> (SZ)</w:t>
      </w:r>
      <w:r w:rsidR="001A2D6C" w:rsidRPr="00E15CDD">
        <w:rPr>
          <w:rPrChange w:id="4624" w:author="Stagair1" w:date="2018-05-08T16:40:00Z">
            <w:rPr>
              <w:lang w:val="nl-NL"/>
            </w:rPr>
          </w:rPrChange>
        </w:rPr>
        <w:t xml:space="preserve"> configuratie</w:t>
      </w:r>
      <w:bookmarkEnd w:id="4620"/>
      <w:bookmarkEnd w:id="4621"/>
    </w:p>
    <w:p w14:paraId="7E4DDE71" w14:textId="77777777" w:rsidR="00EA36B8" w:rsidRPr="00E15CDD" w:rsidRDefault="00EA36B8">
      <w:pPr>
        <w:rPr>
          <w:rPrChange w:id="4625" w:author="Stagair1" w:date="2018-05-08T16:40:00Z">
            <w:rPr>
              <w:lang w:val="nl-NL"/>
            </w:rPr>
          </w:rPrChange>
        </w:rPr>
      </w:pPr>
    </w:p>
    <w:p w14:paraId="0C5B9CE6" w14:textId="77777777" w:rsidR="00C57106" w:rsidRPr="00E15CDD" w:rsidRDefault="00C57106">
      <w:pPr>
        <w:rPr>
          <w:rPrChange w:id="4626" w:author="Stagair1" w:date="2018-05-08T16:40:00Z">
            <w:rPr>
              <w:lang w:val="nl-NL"/>
            </w:rPr>
          </w:rPrChange>
        </w:rPr>
      </w:pPr>
      <w:r w:rsidRPr="00E15CDD">
        <w:rPr>
          <w:rPrChange w:id="4627" w:author="Stagair1" w:date="2018-05-08T16:40:00Z">
            <w:rPr>
              <w:lang w:val="nl-NL"/>
            </w:rPr>
          </w:rPrChange>
        </w:rPr>
        <w:t xml:space="preserve">Dit hoofdstuk beschrijft de opzet en configuratie van de </w:t>
      </w:r>
      <w:r w:rsidR="00F05CCA" w:rsidRPr="00E15CDD">
        <w:rPr>
          <w:rPrChange w:id="4628" w:author="Stagair1" w:date="2018-05-08T16:40:00Z">
            <w:rPr>
              <w:lang w:val="nl-NL"/>
            </w:rPr>
          </w:rPrChange>
        </w:rPr>
        <w:t>SZ</w:t>
      </w:r>
      <w:r w:rsidRPr="00E15CDD">
        <w:rPr>
          <w:rPrChange w:id="4629" w:author="Stagair1" w:date="2018-05-08T16:40:00Z">
            <w:rPr>
              <w:lang w:val="nl-NL"/>
            </w:rPr>
          </w:rPrChange>
        </w:rPr>
        <w:t xml:space="preserve">. Deze configuratie gebeurt op de </w:t>
      </w:r>
      <w:r w:rsidR="00F05CCA" w:rsidRPr="00E15CDD">
        <w:rPr>
          <w:rPrChange w:id="4630" w:author="Stagair1" w:date="2018-05-08T16:40:00Z">
            <w:rPr>
              <w:lang w:val="nl-NL"/>
            </w:rPr>
          </w:rPrChange>
        </w:rPr>
        <w:t>SZ</w:t>
      </w:r>
      <w:r w:rsidR="00F05CCA" w:rsidRPr="00E15CDD">
        <w:rPr>
          <w:rPrChange w:id="4631" w:author="Stagair1" w:date="2018-05-08T16:40:00Z">
            <w:rPr>
              <w:lang w:val="nl-NL"/>
            </w:rPr>
          </w:rPrChange>
        </w:rPr>
        <w:softHyphen/>
        <w:t>-C</w:t>
      </w:r>
      <w:r w:rsidRPr="00E15CDD">
        <w:rPr>
          <w:rPrChange w:id="4632" w:author="Stagair1" w:date="2018-05-08T16:40:00Z">
            <w:rPr>
              <w:lang w:val="nl-NL"/>
            </w:rPr>
          </w:rPrChange>
        </w:rPr>
        <w:t>. Het is aangewezen om hiervoor een Wind</w:t>
      </w:r>
      <w:r w:rsidR="00000B01" w:rsidRPr="00E15CDD">
        <w:rPr>
          <w:rPrChange w:id="4633" w:author="Stagair1" w:date="2018-05-08T16:40:00Z">
            <w:rPr>
              <w:lang w:val="nl-NL"/>
            </w:rPr>
          </w:rPrChange>
        </w:rPr>
        <w:t xml:space="preserve">ows Server machine te gebruiken. </w:t>
      </w:r>
      <w:r w:rsidR="002077FB" w:rsidRPr="00E15CDD">
        <w:rPr>
          <w:rPrChange w:id="4634" w:author="Stagair1" w:date="2018-05-08T16:40:00Z">
            <w:rPr>
              <w:lang w:val="nl-NL"/>
            </w:rPr>
          </w:rPrChange>
        </w:rPr>
        <w:t>In deze opstelling maakt men gebruik van de Windows Server 2016 Standaard editie.</w:t>
      </w:r>
      <w:r w:rsidR="00192ADF" w:rsidRPr="00E15CDD">
        <w:rPr>
          <w:rPrChange w:id="4635" w:author="Stagair1" w:date="2018-05-08T16:40:00Z">
            <w:rPr>
              <w:lang w:val="nl-NL"/>
            </w:rPr>
          </w:rPrChange>
        </w:rPr>
        <w:t xml:space="preserve"> Zoals reeds vermeld in hoofdstuk </w:t>
      </w:r>
      <w:r w:rsidR="00192ADF" w:rsidRPr="00E15CDD">
        <w:rPr>
          <w:rPrChange w:id="4636" w:author="Stagair1" w:date="2018-05-08T16:40:00Z">
            <w:rPr>
              <w:lang w:val="nl-NL"/>
            </w:rPr>
          </w:rPrChange>
        </w:rPr>
        <w:fldChar w:fldCharType="begin"/>
      </w:r>
      <w:r w:rsidR="00192ADF" w:rsidRPr="00E15CDD">
        <w:rPr>
          <w:rPrChange w:id="4637" w:author="Stagair1" w:date="2018-05-08T16:40:00Z">
            <w:rPr>
              <w:lang w:val="nl-NL"/>
            </w:rPr>
          </w:rPrChange>
        </w:rPr>
        <w:instrText xml:space="preserve"> REF _Ref513130979 \r \h </w:instrText>
      </w:r>
      <w:r w:rsidR="00192ADF" w:rsidRPr="00E15CDD">
        <w:rPr>
          <w:rPrChange w:id="4638" w:author="Stagair1" w:date="2018-05-08T16:40:00Z">
            <w:rPr/>
          </w:rPrChange>
        </w:rPr>
      </w:r>
      <w:r w:rsidR="00192ADF" w:rsidRPr="00E15CDD">
        <w:rPr>
          <w:rPrChange w:id="4639" w:author="Stagair1" w:date="2018-05-08T16:40:00Z">
            <w:rPr>
              <w:lang w:val="nl-NL"/>
            </w:rPr>
          </w:rPrChange>
        </w:rPr>
        <w:fldChar w:fldCharType="separate"/>
      </w:r>
      <w:r w:rsidR="00192ADF" w:rsidRPr="00E15CDD">
        <w:rPr>
          <w:rPrChange w:id="4640" w:author="Stagair1" w:date="2018-05-08T16:40:00Z">
            <w:rPr>
              <w:lang w:val="nl-NL"/>
            </w:rPr>
          </w:rPrChange>
        </w:rPr>
        <w:t>4.2.3</w:t>
      </w:r>
      <w:r w:rsidR="00192ADF" w:rsidRPr="00E15CDD">
        <w:rPr>
          <w:rPrChange w:id="4641" w:author="Stagair1" w:date="2018-05-08T16:40:00Z">
            <w:rPr>
              <w:lang w:val="nl-NL"/>
            </w:rPr>
          </w:rPrChange>
        </w:rPr>
        <w:fldChar w:fldCharType="end"/>
      </w:r>
      <w:r w:rsidR="00192ADF" w:rsidRPr="00E15CDD">
        <w:rPr>
          <w:rPrChange w:id="4642" w:author="Stagair1" w:date="2018-05-08T16:40:00Z">
            <w:rPr>
              <w:lang w:val="nl-NL"/>
            </w:rPr>
          </w:rPrChange>
        </w:rPr>
        <w:t xml:space="preserve"> van de voorstudie, dient de primaire SZ-C hier tevens als de fileserver. Soms wordt er dan ook verwezen naar deze server als de fileserver of de primaire SZ-C.</w:t>
      </w:r>
    </w:p>
    <w:p w14:paraId="319EE32C" w14:textId="77777777" w:rsidR="00C57106" w:rsidRPr="00E15CDD" w:rsidRDefault="00C57106">
      <w:pPr>
        <w:rPr>
          <w:rPrChange w:id="4643" w:author="Stagair1" w:date="2018-05-08T16:40:00Z">
            <w:rPr>
              <w:lang w:val="nl-NL"/>
            </w:rPr>
          </w:rPrChange>
        </w:rPr>
      </w:pPr>
    </w:p>
    <w:p w14:paraId="377DCAA1" w14:textId="77777777" w:rsidR="00C57106" w:rsidRPr="00E15CDD" w:rsidRDefault="00C57106" w:rsidP="00C57106">
      <w:pPr>
        <w:pStyle w:val="Kop3"/>
        <w:rPr>
          <w:rPrChange w:id="4644" w:author="Stagair1" w:date="2018-05-08T16:40:00Z">
            <w:rPr>
              <w:lang w:val="nl-NL"/>
            </w:rPr>
          </w:rPrChange>
        </w:rPr>
      </w:pPr>
      <w:bookmarkStart w:id="4645" w:name="_Toc512841455"/>
      <w:r w:rsidRPr="00E15CDD">
        <w:rPr>
          <w:rPrChange w:id="4646" w:author="Stagair1" w:date="2018-05-08T16:40:00Z">
            <w:rPr>
              <w:lang w:val="nl-NL"/>
            </w:rPr>
          </w:rPrChange>
        </w:rPr>
        <w:lastRenderedPageBreak/>
        <w:t>Server rollen en functies</w:t>
      </w:r>
      <w:bookmarkEnd w:id="4645"/>
    </w:p>
    <w:p w14:paraId="6FD34C71" w14:textId="77777777" w:rsidR="008A1401" w:rsidRPr="00E15CDD" w:rsidRDefault="008A1401" w:rsidP="00C57106">
      <w:pPr>
        <w:rPr>
          <w:rPrChange w:id="4647" w:author="Stagair1" w:date="2018-05-08T16:40:00Z">
            <w:rPr>
              <w:lang w:val="nl-NL"/>
            </w:rPr>
          </w:rPrChange>
        </w:rPr>
      </w:pPr>
      <w:r w:rsidRPr="00E15CDD">
        <w:rPr>
          <w:rPrChange w:id="4648" w:author="Stagair1" w:date="2018-05-08T16:40:00Z">
            <w:rPr>
              <w:lang w:val="nl-NL"/>
            </w:rPr>
          </w:rPrChange>
        </w:rPr>
        <w:t xml:space="preserve">Om de fileserver gereed te maken opdat hij later opgezet kan worden als een </w:t>
      </w:r>
      <w:r w:rsidR="00F05CCA" w:rsidRPr="00E15CDD">
        <w:rPr>
          <w:rPrChange w:id="4649" w:author="Stagair1" w:date="2018-05-08T16:40:00Z">
            <w:rPr>
              <w:lang w:val="nl-NL"/>
            </w:rPr>
          </w:rPrChange>
        </w:rPr>
        <w:t>SZ</w:t>
      </w:r>
      <w:r w:rsidR="00F05CCA" w:rsidRPr="00E15CDD">
        <w:rPr>
          <w:rPrChange w:id="4650" w:author="Stagair1" w:date="2018-05-08T16:40:00Z">
            <w:rPr>
              <w:lang w:val="nl-NL"/>
            </w:rPr>
          </w:rPrChange>
        </w:rPr>
        <w:softHyphen/>
        <w:t>-C</w:t>
      </w:r>
      <w:r w:rsidRPr="00E15CDD">
        <w:rPr>
          <w:rPrChange w:id="4651" w:author="Stagair1" w:date="2018-05-08T16:40:00Z">
            <w:rPr>
              <w:lang w:val="nl-NL"/>
            </w:rPr>
          </w:rPrChange>
        </w:rPr>
        <w:t xml:space="preserve"> moeten enkele server rollen en functies geïnstalleerd worden. Dit kan zeer vlot gedaan worden vanuit de Windows Server Manager.</w:t>
      </w:r>
    </w:p>
    <w:p w14:paraId="18286F9B" w14:textId="77777777" w:rsidR="00C57106" w:rsidRPr="00E15CDD" w:rsidRDefault="008A1401" w:rsidP="00C57106">
      <w:pPr>
        <w:rPr>
          <w:rPrChange w:id="4652" w:author="Stagair1" w:date="2018-05-08T16:40:00Z">
            <w:rPr>
              <w:lang w:val="nl-NL"/>
            </w:rPr>
          </w:rPrChange>
        </w:rPr>
      </w:pPr>
      <w:r w:rsidRPr="00E15CDD">
        <w:rPr>
          <w:rPrChange w:id="4653" w:author="Stagair1" w:date="2018-05-08T16:40:00Z">
            <w:rPr>
              <w:lang w:val="nl-NL"/>
            </w:rPr>
          </w:rPrChange>
        </w:rPr>
        <w:t xml:space="preserve">Eerst en vooral zal de IIS Web Server </w:t>
      </w:r>
      <w:r w:rsidR="00EF5C9C" w:rsidRPr="00E15CDD">
        <w:rPr>
          <w:rPrChange w:id="4654" w:author="Stagair1" w:date="2018-05-08T16:40:00Z">
            <w:rPr>
              <w:lang w:val="nl-NL"/>
            </w:rPr>
          </w:rPrChange>
        </w:rPr>
        <w:t xml:space="preserve">rol </w:t>
      </w:r>
      <w:r w:rsidRPr="00E15CDD">
        <w:rPr>
          <w:rPrChange w:id="4655" w:author="Stagair1" w:date="2018-05-08T16:40:00Z">
            <w:rPr>
              <w:lang w:val="nl-NL"/>
            </w:rPr>
          </w:rPrChange>
        </w:rPr>
        <w:t xml:space="preserve">geselecteerd worden voor installatie. Omdat ShareFile de </w:t>
      </w:r>
      <w:r w:rsidR="00F05CCA" w:rsidRPr="00E15CDD">
        <w:rPr>
          <w:rPrChange w:id="4656" w:author="Stagair1" w:date="2018-05-08T16:40:00Z">
            <w:rPr>
              <w:lang w:val="nl-NL"/>
            </w:rPr>
          </w:rPrChange>
        </w:rPr>
        <w:t>SZ-C</w:t>
      </w:r>
      <w:r w:rsidRPr="00E15CDD">
        <w:rPr>
          <w:rPrChange w:id="4657" w:author="Stagair1" w:date="2018-05-08T16:40:00Z">
            <w:rPr>
              <w:lang w:val="nl-NL"/>
            </w:rPr>
          </w:rPrChange>
        </w:rPr>
        <w:t xml:space="preserve"> moet kunnen bereiken over het internet, en het verkeer over HTTPS zal lopen, moet de Co</w:t>
      </w:r>
      <w:r w:rsidR="00CD33C5" w:rsidRPr="00E15CDD">
        <w:rPr>
          <w:rPrChange w:id="4658" w:author="Stagair1" w:date="2018-05-08T16:40:00Z">
            <w:rPr>
              <w:lang w:val="nl-NL"/>
            </w:rPr>
          </w:rPrChange>
        </w:rPr>
        <w:t>ntroller functioneren als een webs</w:t>
      </w:r>
      <w:r w:rsidRPr="00E15CDD">
        <w:rPr>
          <w:rPrChange w:id="4659" w:author="Stagair1" w:date="2018-05-08T16:40:00Z">
            <w:rPr>
              <w:lang w:val="nl-NL"/>
            </w:rPr>
          </w:rPrChange>
        </w:rPr>
        <w:t>erver.</w:t>
      </w:r>
    </w:p>
    <w:p w14:paraId="624E5E28" w14:textId="77777777" w:rsidR="008A1401" w:rsidRPr="00E15CDD" w:rsidRDefault="008A1401" w:rsidP="00C57106">
      <w:pPr>
        <w:rPr>
          <w:rPrChange w:id="4660" w:author="Stagair1" w:date="2018-05-08T16:40:00Z">
            <w:rPr>
              <w:lang w:val="nl-NL"/>
            </w:rPr>
          </w:rPrChange>
        </w:rPr>
      </w:pPr>
      <w:r w:rsidRPr="00E15CDD">
        <w:rPr>
          <w:rPrChange w:id="4661" w:author="Stagair1" w:date="2018-05-08T16:40:00Z">
            <w:rPr>
              <w:lang w:val="nl-NL"/>
            </w:rPr>
          </w:rPrChange>
        </w:rPr>
        <w:t xml:space="preserve">Als extra functie bovenop de standaard functies zal hij voorzien moeten worden van de nieuwste ASP.NET. Deze </w:t>
      </w:r>
      <w:r w:rsidR="002077FB" w:rsidRPr="00E15CDD">
        <w:rPr>
          <w:rPrChange w:id="4662" w:author="Stagair1" w:date="2018-05-08T16:40:00Z">
            <w:rPr>
              <w:lang w:val="nl-NL"/>
            </w:rPr>
          </w:rPrChange>
        </w:rPr>
        <w:t>vindt</w:t>
      </w:r>
      <w:r w:rsidRPr="00E15CDD">
        <w:rPr>
          <w:rPrChange w:id="4663" w:author="Stagair1" w:date="2018-05-08T16:40:00Z">
            <w:rPr>
              <w:lang w:val="nl-NL"/>
            </w:rPr>
          </w:rPrChange>
        </w:rPr>
        <w:t xml:space="preserve"> men onder het nieuwste .NET framework. Momenteel is dat .NET versie 4.6 in Windows Server 2016</w:t>
      </w:r>
      <w:r w:rsidR="002077FB" w:rsidRPr="00E15CDD">
        <w:rPr>
          <w:rPrChange w:id="4664" w:author="Stagair1" w:date="2018-05-08T16:40:00Z">
            <w:rPr>
              <w:lang w:val="nl-NL"/>
            </w:rPr>
          </w:rPrChange>
        </w:rPr>
        <w:t xml:space="preserve">. De Controller zal gebruik maken van ASP.NET scripts </w:t>
      </w:r>
      <w:r w:rsidR="008D7393" w:rsidRPr="00E15CDD">
        <w:rPr>
          <w:rPrChange w:id="4665" w:author="Stagair1" w:date="2018-05-08T16:40:00Z">
            <w:rPr>
              <w:lang w:val="nl-NL"/>
            </w:rPr>
          </w:rPrChange>
        </w:rPr>
        <w:t>voor de configuratie.</w:t>
      </w:r>
    </w:p>
    <w:p w14:paraId="737EFDFE" w14:textId="77777777" w:rsidR="008D2079" w:rsidRPr="00E15CDD" w:rsidRDefault="00EF5C9C" w:rsidP="00C57106">
      <w:pPr>
        <w:rPr>
          <w:rPrChange w:id="4666" w:author="Stagair1" w:date="2018-05-08T16:40:00Z">
            <w:rPr>
              <w:lang w:val="nl-NL"/>
            </w:rPr>
          </w:rPrChange>
        </w:rPr>
      </w:pPr>
      <w:r w:rsidRPr="00E15CDD">
        <w:rPr>
          <w:rPrChange w:id="4667" w:author="Stagair1" w:date="2018-05-08T16:40:00Z">
            <w:rPr>
              <w:lang w:val="nl-NL"/>
            </w:rPr>
          </w:rPrChange>
        </w:rPr>
        <w:t>Een paar e</w:t>
      </w:r>
      <w:r w:rsidR="002077FB" w:rsidRPr="00E15CDD">
        <w:rPr>
          <w:rPrChange w:id="4668" w:author="Stagair1" w:date="2018-05-08T16:40:00Z">
            <w:rPr>
              <w:lang w:val="nl-NL"/>
            </w:rPr>
          </w:rPrChange>
        </w:rPr>
        <w:t xml:space="preserve">xtra services binnen de IIS-rol moeten mee geïnstalleerd worden. </w:t>
      </w:r>
      <w:r w:rsidR="00CD33C5" w:rsidRPr="00E15CDD">
        <w:rPr>
          <w:rPrChange w:id="4669" w:author="Stagair1" w:date="2018-05-08T16:40:00Z">
            <w:rPr>
              <w:lang w:val="nl-NL"/>
            </w:rPr>
          </w:rPrChange>
        </w:rPr>
        <w:t>Basis</w:t>
      </w:r>
      <w:r w:rsidR="002077FB" w:rsidRPr="00E15CDD">
        <w:rPr>
          <w:rPrChange w:id="4670" w:author="Stagair1" w:date="2018-05-08T16:40:00Z">
            <w:rPr>
              <w:lang w:val="nl-NL"/>
            </w:rPr>
          </w:rPrChange>
        </w:rPr>
        <w:t xml:space="preserve"> </w:t>
      </w:r>
      <w:r w:rsidR="00CD33C5" w:rsidRPr="00E15CDD">
        <w:rPr>
          <w:rPrChange w:id="4671" w:author="Stagair1" w:date="2018-05-08T16:40:00Z">
            <w:rPr>
              <w:lang w:val="nl-NL"/>
            </w:rPr>
          </w:rPrChange>
        </w:rPr>
        <w:t>authenticatie,</w:t>
      </w:r>
      <w:r w:rsidR="002077FB" w:rsidRPr="00E15CDD">
        <w:rPr>
          <w:rPrChange w:id="4672" w:author="Stagair1" w:date="2018-05-08T16:40:00Z">
            <w:rPr>
              <w:lang w:val="nl-NL"/>
            </w:rPr>
          </w:rPrChange>
        </w:rPr>
        <w:t xml:space="preserve"> dat zich bevindt </w:t>
      </w:r>
      <w:r w:rsidR="00CD33C5" w:rsidRPr="00E15CDD">
        <w:rPr>
          <w:rPrChange w:id="4673" w:author="Stagair1" w:date="2018-05-08T16:40:00Z">
            <w:rPr>
              <w:lang w:val="nl-NL"/>
            </w:rPr>
          </w:rPrChange>
        </w:rPr>
        <w:t>onder s</w:t>
      </w:r>
      <w:r w:rsidR="002077FB" w:rsidRPr="00E15CDD">
        <w:rPr>
          <w:rPrChange w:id="4674" w:author="Stagair1" w:date="2018-05-08T16:40:00Z">
            <w:rPr>
              <w:lang w:val="nl-NL"/>
            </w:rPr>
          </w:rPrChange>
        </w:rPr>
        <w:t>ecurity</w:t>
      </w:r>
      <w:r w:rsidRPr="00E15CDD">
        <w:rPr>
          <w:rPrChange w:id="4675" w:author="Stagair1" w:date="2018-05-08T16:40:00Z">
            <w:rPr>
              <w:lang w:val="nl-NL"/>
            </w:rPr>
          </w:rPrChange>
        </w:rPr>
        <w:t>,</w:t>
      </w:r>
      <w:r w:rsidR="002077FB" w:rsidRPr="00E15CDD">
        <w:rPr>
          <w:rPrChange w:id="4676" w:author="Stagair1" w:date="2018-05-08T16:40:00Z">
            <w:rPr>
              <w:lang w:val="nl-NL"/>
            </w:rPr>
          </w:rPrChange>
        </w:rPr>
        <w:t xml:space="preserve"> zal nodig zijn voor </w:t>
      </w:r>
      <w:r w:rsidRPr="00E15CDD">
        <w:rPr>
          <w:rPrChange w:id="4677" w:author="Stagair1" w:date="2018-05-08T16:40:00Z">
            <w:rPr>
              <w:lang w:val="nl-NL"/>
            </w:rPr>
          </w:rPrChange>
        </w:rPr>
        <w:t xml:space="preserve">de </w:t>
      </w:r>
      <w:r w:rsidR="002077FB" w:rsidRPr="00E15CDD">
        <w:rPr>
          <w:rPrChange w:id="4678" w:author="Stagair1" w:date="2018-05-08T16:40:00Z">
            <w:rPr>
              <w:lang w:val="nl-NL"/>
            </w:rPr>
          </w:rPrChange>
        </w:rPr>
        <w:t>authenticatie van gebruikers met de fileserver. De fileserver bevindt zich namelijk in hetzelfde domein als de gebruikers die willen connecteren via ShareFile</w:t>
      </w:r>
      <w:r w:rsidRPr="00E15CDD">
        <w:rPr>
          <w:rPrChange w:id="4679" w:author="Stagair1" w:date="2018-05-08T16:40:00Z">
            <w:rPr>
              <w:lang w:val="nl-NL"/>
            </w:rPr>
          </w:rPrChange>
        </w:rPr>
        <w:t>. D</w:t>
      </w:r>
      <w:r w:rsidR="002077FB" w:rsidRPr="00E15CDD">
        <w:rPr>
          <w:rPrChange w:id="4680" w:author="Stagair1" w:date="2018-05-08T16:40:00Z">
            <w:rPr>
              <w:lang w:val="nl-NL"/>
            </w:rPr>
          </w:rPrChange>
        </w:rPr>
        <w:t xml:space="preserve">e share die gebruikt wordt als lokale opslag is </w:t>
      </w:r>
      <w:r w:rsidRPr="00820EB6">
        <w:rPr>
          <w:strike/>
          <w:rPrChange w:id="4681" w:author="Evert-Jan Jacobs" w:date="2018-05-13T13:50:00Z">
            <w:rPr>
              <w:lang w:val="nl-NL"/>
            </w:rPr>
          </w:rPrChange>
        </w:rPr>
        <w:t>dan</w:t>
      </w:r>
      <w:r w:rsidRPr="00E15CDD">
        <w:rPr>
          <w:rPrChange w:id="4682" w:author="Stagair1" w:date="2018-05-08T16:40:00Z">
            <w:rPr>
              <w:lang w:val="nl-NL"/>
            </w:rPr>
          </w:rPrChange>
        </w:rPr>
        <w:t xml:space="preserve"> ook </w:t>
      </w:r>
      <w:r w:rsidR="002077FB" w:rsidRPr="00E15CDD">
        <w:rPr>
          <w:rPrChange w:id="4683" w:author="Stagair1" w:date="2018-05-08T16:40:00Z">
            <w:rPr>
              <w:lang w:val="nl-NL"/>
            </w:rPr>
          </w:rPrChange>
        </w:rPr>
        <w:t xml:space="preserve">voorzien van bepaalde </w:t>
      </w:r>
      <w:r w:rsidRPr="00E15CDD">
        <w:rPr>
          <w:rPrChange w:id="4684" w:author="Stagair1" w:date="2018-05-08T16:40:00Z">
            <w:rPr>
              <w:lang w:val="nl-NL"/>
            </w:rPr>
          </w:rPrChange>
        </w:rPr>
        <w:t>gebruikers</w:t>
      </w:r>
      <w:r w:rsidR="002077FB" w:rsidRPr="00E15CDD">
        <w:rPr>
          <w:rPrChange w:id="4685" w:author="Stagair1" w:date="2018-05-08T16:40:00Z">
            <w:rPr>
              <w:lang w:val="nl-NL"/>
            </w:rPr>
          </w:rPrChange>
        </w:rPr>
        <w:t xml:space="preserve">rechten. </w:t>
      </w:r>
      <w:r w:rsidRPr="00E15CDD">
        <w:rPr>
          <w:rPrChange w:id="4686" w:author="Stagair1" w:date="2018-05-08T16:40:00Z">
            <w:rPr>
              <w:lang w:val="nl-NL"/>
            </w:rPr>
          </w:rPrChange>
        </w:rPr>
        <w:t>Daarom zal de a</w:t>
      </w:r>
      <w:r w:rsidR="002077FB" w:rsidRPr="00E15CDD">
        <w:rPr>
          <w:rPrChange w:id="4687" w:author="Stagair1" w:date="2018-05-08T16:40:00Z">
            <w:rPr>
              <w:lang w:val="nl-NL"/>
            </w:rPr>
          </w:rPrChange>
        </w:rPr>
        <w:t xml:space="preserve">uthenticatie van gebruikers met de </w:t>
      </w:r>
      <w:r w:rsidRPr="00E15CDD">
        <w:rPr>
          <w:rPrChange w:id="4688" w:author="Stagair1" w:date="2018-05-08T16:40:00Z">
            <w:rPr>
              <w:lang w:val="nl-NL"/>
            </w:rPr>
          </w:rPrChange>
        </w:rPr>
        <w:t>fileserver van toepassing zijn</w:t>
      </w:r>
      <w:r w:rsidR="008D2079" w:rsidRPr="00E15CDD">
        <w:rPr>
          <w:rPrChange w:id="4689" w:author="Stagair1" w:date="2018-05-08T16:40:00Z">
            <w:rPr>
              <w:lang w:val="nl-NL"/>
            </w:rPr>
          </w:rPrChange>
        </w:rPr>
        <w:t xml:space="preserve"> voor het nakijken van hun rechten. De nieuwste ASP.NET rol (hier versie 4.6) moet ook geselecteerd worden voor een correcte werking. Deze kan gevonden worden onder Application Development.</w:t>
      </w:r>
    </w:p>
    <w:p w14:paraId="69E2F4D4" w14:textId="77777777" w:rsidR="008D2079" w:rsidRPr="00E15CDD" w:rsidRDefault="008D2079" w:rsidP="00C57106">
      <w:pPr>
        <w:rPr>
          <w:rPrChange w:id="4690" w:author="Stagair1" w:date="2018-05-08T16:40:00Z">
            <w:rPr>
              <w:lang w:val="nl-NL"/>
            </w:rPr>
          </w:rPrChange>
        </w:rPr>
      </w:pPr>
      <w:commentRangeStart w:id="4691"/>
      <w:r w:rsidRPr="00E15CDD">
        <w:rPr>
          <w:rPrChange w:id="4692" w:author="Stagair1" w:date="2018-05-08T16:40:00Z">
            <w:rPr>
              <w:lang w:val="nl-NL"/>
            </w:rPr>
          </w:rPrChange>
        </w:rPr>
        <w:t xml:space="preserve">Achter </w:t>
      </w:r>
      <w:commentRangeEnd w:id="4691"/>
      <w:r w:rsidR="00820EB6">
        <w:rPr>
          <w:rStyle w:val="Verwijzingopmerking"/>
        </w:rPr>
        <w:commentReference w:id="4691"/>
      </w:r>
      <w:r w:rsidRPr="00E15CDD">
        <w:rPr>
          <w:rPrChange w:id="4693" w:author="Stagair1" w:date="2018-05-08T16:40:00Z">
            <w:rPr>
              <w:lang w:val="nl-NL"/>
            </w:rPr>
          </w:rPrChange>
        </w:rPr>
        <w:t xml:space="preserve">het selecteren van </w:t>
      </w:r>
      <w:r w:rsidR="00EF5C9C" w:rsidRPr="00E15CDD">
        <w:rPr>
          <w:rPrChange w:id="4694" w:author="Stagair1" w:date="2018-05-08T16:40:00Z">
            <w:rPr>
              <w:lang w:val="nl-NL"/>
            </w:rPr>
          </w:rPrChange>
        </w:rPr>
        <w:t>de</w:t>
      </w:r>
      <w:r w:rsidRPr="00E15CDD">
        <w:rPr>
          <w:rPrChange w:id="4695" w:author="Stagair1" w:date="2018-05-08T16:40:00Z">
            <w:rPr>
              <w:lang w:val="nl-NL"/>
            </w:rPr>
          </w:rPrChange>
        </w:rPr>
        <w:t xml:space="preserve"> nodige rollen, functies en services (eventueel met hun management tools) mag de installatie van start gaan. Na de installatie is het niet verplicht, maar zeker aangeraden om de server opnieuw op te starten.</w:t>
      </w:r>
    </w:p>
    <w:p w14:paraId="42D75716" w14:textId="77777777" w:rsidR="00C57106" w:rsidRPr="00E15CDD" w:rsidRDefault="00C57106" w:rsidP="00C57106">
      <w:pPr>
        <w:rPr>
          <w:rPrChange w:id="4696" w:author="Stagair1" w:date="2018-05-08T16:40:00Z">
            <w:rPr>
              <w:lang w:val="nl-NL"/>
            </w:rPr>
          </w:rPrChange>
        </w:rPr>
      </w:pPr>
    </w:p>
    <w:p w14:paraId="5A34BA50" w14:textId="77777777" w:rsidR="00C57106" w:rsidRPr="00E15CDD" w:rsidRDefault="00311256" w:rsidP="00C57106">
      <w:pPr>
        <w:pStyle w:val="Kop3"/>
        <w:rPr>
          <w:rPrChange w:id="4697" w:author="Stagair1" w:date="2018-05-08T16:40:00Z">
            <w:rPr>
              <w:lang w:val="nl-NL"/>
            </w:rPr>
          </w:rPrChange>
        </w:rPr>
      </w:pPr>
      <w:bookmarkStart w:id="4698" w:name="_Ref512425531"/>
      <w:bookmarkStart w:id="4699" w:name="_Toc512841456"/>
      <w:r w:rsidRPr="00E15CDD">
        <w:rPr>
          <w:rPrChange w:id="4700" w:author="Stagair1" w:date="2018-05-08T16:40:00Z">
            <w:rPr>
              <w:lang w:val="nl-NL"/>
            </w:rPr>
          </w:rPrChange>
        </w:rPr>
        <w:t>Internet Information Services (</w:t>
      </w:r>
      <w:r w:rsidR="00C57106" w:rsidRPr="00E15CDD">
        <w:rPr>
          <w:rPrChange w:id="4701" w:author="Stagair1" w:date="2018-05-08T16:40:00Z">
            <w:rPr>
              <w:lang w:val="nl-NL"/>
            </w:rPr>
          </w:rPrChange>
        </w:rPr>
        <w:t>IIS</w:t>
      </w:r>
      <w:r w:rsidRPr="00E15CDD">
        <w:rPr>
          <w:rPrChange w:id="4702" w:author="Stagair1" w:date="2018-05-08T16:40:00Z">
            <w:rPr>
              <w:lang w:val="nl-NL"/>
            </w:rPr>
          </w:rPrChange>
        </w:rPr>
        <w:t>)</w:t>
      </w:r>
      <w:bookmarkEnd w:id="4698"/>
      <w:bookmarkEnd w:id="4699"/>
    </w:p>
    <w:p w14:paraId="33DC684E" w14:textId="77777777" w:rsidR="00934A6E" w:rsidRPr="00E15CDD" w:rsidRDefault="0038305B" w:rsidP="00C57106">
      <w:pPr>
        <w:rPr>
          <w:rPrChange w:id="4703" w:author="Stagair1" w:date="2018-05-08T16:40:00Z">
            <w:rPr>
              <w:lang w:val="nl-NL"/>
            </w:rPr>
          </w:rPrChange>
        </w:rPr>
      </w:pPr>
      <w:commentRangeStart w:id="4704"/>
      <w:r w:rsidRPr="00E15CDD">
        <w:rPr>
          <w:rPrChange w:id="4705" w:author="Stagair1" w:date="2018-05-08T16:40:00Z">
            <w:rPr>
              <w:lang w:val="nl-NL"/>
            </w:rPr>
          </w:rPrChange>
        </w:rPr>
        <w:t xml:space="preserve">Aangezien we geen </w:t>
      </w:r>
      <w:r w:rsidR="000067DE" w:rsidRPr="00E15CDD">
        <w:rPr>
          <w:rPrChange w:id="4706" w:author="Stagair1" w:date="2018-05-08T16:40:00Z">
            <w:rPr>
              <w:lang w:val="nl-NL"/>
            </w:rPr>
          </w:rPrChange>
        </w:rPr>
        <w:t xml:space="preserve">eigen </w:t>
      </w:r>
      <w:r w:rsidRPr="00E15CDD">
        <w:rPr>
          <w:rPrChange w:id="4707" w:author="Stagair1" w:date="2018-05-08T16:40:00Z">
            <w:rPr>
              <w:lang w:val="nl-NL"/>
            </w:rPr>
          </w:rPrChange>
        </w:rPr>
        <w:t xml:space="preserve">website hoeven te hosten, is er niet veel extra configuratie vereist op de IIS-server. </w:t>
      </w:r>
      <w:commentRangeEnd w:id="4704"/>
      <w:r w:rsidR="000A7FA5">
        <w:rPr>
          <w:rStyle w:val="Verwijzingopmerking"/>
        </w:rPr>
        <w:commentReference w:id="4704"/>
      </w:r>
      <w:r w:rsidRPr="00E15CDD">
        <w:rPr>
          <w:rPrChange w:id="4708" w:author="Stagair1" w:date="2018-05-08T16:40:00Z">
            <w:rPr>
              <w:lang w:val="nl-NL"/>
            </w:rPr>
          </w:rPrChange>
        </w:rPr>
        <w:t>Toch moeten enkele belangrijke zaken geconfigureerd</w:t>
      </w:r>
      <w:r w:rsidR="00934A6E" w:rsidRPr="00E15CDD">
        <w:rPr>
          <w:rPrChange w:id="4709" w:author="Stagair1" w:date="2018-05-08T16:40:00Z">
            <w:rPr>
              <w:lang w:val="nl-NL"/>
            </w:rPr>
          </w:rPrChange>
        </w:rPr>
        <w:t xml:space="preserve"> worden voor een goede werking.</w:t>
      </w:r>
    </w:p>
    <w:p w14:paraId="299A38A0" w14:textId="77777777" w:rsidR="007E069B" w:rsidRPr="00E15CDD" w:rsidRDefault="00BF0442" w:rsidP="00BF0442">
      <w:pPr>
        <w:rPr>
          <w:rPrChange w:id="4710" w:author="Stagair1" w:date="2018-05-08T16:40:00Z">
            <w:rPr>
              <w:lang w:val="nl-NL"/>
            </w:rPr>
          </w:rPrChange>
        </w:rPr>
      </w:pPr>
      <w:r w:rsidRPr="0056094B">
        <w:rPr>
          <w:noProof/>
          <w:lang w:eastAsia="nl-BE"/>
        </w:rPr>
        <w:lastRenderedPageBreak/>
        <mc:AlternateContent>
          <mc:Choice Requires="wps">
            <w:drawing>
              <wp:anchor distT="0" distB="0" distL="114300" distR="114300" simplePos="0" relativeHeight="251732992" behindDoc="0" locked="0" layoutInCell="1" allowOverlap="1" wp14:anchorId="2BC10A1A" wp14:editId="27AD3F32">
                <wp:simplePos x="0" y="0"/>
                <wp:positionH relativeFrom="column">
                  <wp:posOffset>0</wp:posOffset>
                </wp:positionH>
                <wp:positionV relativeFrom="paragraph">
                  <wp:posOffset>5017770</wp:posOffset>
                </wp:positionV>
                <wp:extent cx="4667885" cy="635"/>
                <wp:effectExtent l="0" t="0" r="5715" b="12065"/>
                <wp:wrapTopAndBottom/>
                <wp:docPr id="87" name="Text Box 87"/>
                <wp:cNvGraphicFramePr/>
                <a:graphic xmlns:a="http://schemas.openxmlformats.org/drawingml/2006/main">
                  <a:graphicData uri="http://schemas.microsoft.com/office/word/2010/wordprocessingShape">
                    <wps:wsp>
                      <wps:cNvSpPr txBox="1"/>
                      <wps:spPr>
                        <a:xfrm>
                          <a:off x="0" y="0"/>
                          <a:ext cx="4667885" cy="635"/>
                        </a:xfrm>
                        <a:prstGeom prst="rect">
                          <a:avLst/>
                        </a:prstGeom>
                        <a:solidFill>
                          <a:prstClr val="white"/>
                        </a:solidFill>
                        <a:ln>
                          <a:noFill/>
                        </a:ln>
                      </wps:spPr>
                      <wps:txbx>
                        <w:txbxContent>
                          <w:p w14:paraId="3E36FD4B" w14:textId="77777777" w:rsidR="005A0626" w:rsidRPr="00CB348A" w:rsidRDefault="005A0626" w:rsidP="00BF0442">
                            <w:pPr>
                              <w:pStyle w:val="Bijschrift"/>
                              <w:rPr>
                                <w:noProof/>
                                <w:sz w:val="22"/>
                                <w:szCs w:val="22"/>
                              </w:rPr>
                            </w:pPr>
                            <w:bookmarkStart w:id="4711" w:name="_Toc512457935"/>
                            <w:r>
                              <w:t xml:space="preserve">Figuur </w:t>
                            </w:r>
                            <w:ins w:id="4712" w:author="Stagair1" w:date="2018-05-08T17:40:00Z">
                              <w:r>
                                <w:fldChar w:fldCharType="begin"/>
                              </w:r>
                              <w:r>
                                <w:instrText xml:space="preserve"> STYLEREF 1 \s </w:instrText>
                              </w:r>
                            </w:ins>
                            <w:r>
                              <w:fldChar w:fldCharType="separate"/>
                            </w:r>
                            <w:r>
                              <w:rPr>
                                <w:noProof/>
                              </w:rPr>
                              <w:t>5</w:t>
                            </w:r>
                            <w:ins w:id="4713" w:author="Stagair1" w:date="2018-05-08T17:40:00Z">
                              <w:r>
                                <w:fldChar w:fldCharType="end"/>
                              </w:r>
                              <w:r>
                                <w:noBreakHyphen/>
                              </w:r>
                              <w:r>
                                <w:fldChar w:fldCharType="begin"/>
                              </w:r>
                              <w:r>
                                <w:instrText xml:space="preserve"> SEQ Figuur \* ARABIC \s 1 </w:instrText>
                              </w:r>
                            </w:ins>
                            <w:r>
                              <w:fldChar w:fldCharType="separate"/>
                            </w:r>
                            <w:ins w:id="4714" w:author="Stagair1" w:date="2018-05-08T17:40:00Z">
                              <w:r>
                                <w:rPr>
                                  <w:noProof/>
                                </w:rPr>
                                <w:t>14</w:t>
                              </w:r>
                              <w:r>
                                <w:fldChar w:fldCharType="end"/>
                              </w:r>
                            </w:ins>
                            <w:del w:id="4715"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14</w:delText>
                              </w:r>
                              <w:r w:rsidDel="00E15CDD">
                                <w:rPr>
                                  <w:noProof/>
                                </w:rPr>
                                <w:fldChar w:fldCharType="end"/>
                              </w:r>
                            </w:del>
                            <w:r>
                              <w:t>: Importeren van een server certificaat in IIS-Manager.</w:t>
                            </w:r>
                            <w:bookmarkEnd w:id="471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2BC10A1A" id="Text Box 87" o:spid="_x0000_s1076" type="#_x0000_t202" style="position:absolute;margin-left:0;margin-top:395.1pt;width:367.55pt;height:.05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" stroked="f">
                <v:textbox style="mso-fit-shape-to-text:t" inset="0,0,0,0">
                  <w:txbxContent>
                    <w:p w14:paraId="3E36FD4B" w14:textId="77777777" w:rsidR="005A0626" w:rsidRPr="00CB348A" w:rsidRDefault="005A0626" w:rsidP="00BF0442">
                      <w:pPr>
                        <w:pStyle w:val="Bijschrift"/>
                        <w:rPr>
                          <w:noProof/>
                          <w:sz w:val="22"/>
                          <w:szCs w:val="22"/>
                        </w:rPr>
                      </w:pPr>
                      <w:bookmarkStart w:id="4716" w:name="_Toc512457935"/>
                      <w:r>
                        <w:t xml:space="preserve">Figuur </w:t>
                      </w:r>
                      <w:ins w:id="4717" w:author="Stagair1" w:date="2018-05-08T17:40:00Z">
                        <w:r>
                          <w:fldChar w:fldCharType="begin"/>
                        </w:r>
                        <w:r>
                          <w:instrText xml:space="preserve"> STYLEREF 1 \s </w:instrText>
                        </w:r>
                      </w:ins>
                      <w:r>
                        <w:fldChar w:fldCharType="separate"/>
                      </w:r>
                      <w:r>
                        <w:rPr>
                          <w:noProof/>
                        </w:rPr>
                        <w:t>5</w:t>
                      </w:r>
                      <w:ins w:id="4718" w:author="Stagair1" w:date="2018-05-08T17:40:00Z">
                        <w:r>
                          <w:fldChar w:fldCharType="end"/>
                        </w:r>
                        <w:r>
                          <w:noBreakHyphen/>
                        </w:r>
                        <w:r>
                          <w:fldChar w:fldCharType="begin"/>
                        </w:r>
                        <w:r>
                          <w:instrText xml:space="preserve"> SEQ Figuur \* ARABIC \s 1 </w:instrText>
                        </w:r>
                      </w:ins>
                      <w:r>
                        <w:fldChar w:fldCharType="separate"/>
                      </w:r>
                      <w:ins w:id="4719" w:author="Stagair1" w:date="2018-05-08T17:40:00Z">
                        <w:r>
                          <w:rPr>
                            <w:noProof/>
                          </w:rPr>
                          <w:t>14</w:t>
                        </w:r>
                        <w:r>
                          <w:fldChar w:fldCharType="end"/>
                        </w:r>
                      </w:ins>
                      <w:del w:id="4720"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14</w:delText>
                        </w:r>
                        <w:r w:rsidDel="00E15CDD">
                          <w:rPr>
                            <w:noProof/>
                          </w:rPr>
                          <w:fldChar w:fldCharType="end"/>
                        </w:r>
                      </w:del>
                      <w:r>
                        <w:t>: Importeren van een server certificaat in IIS-Manager.</w:t>
                      </w:r>
                      <w:bookmarkEnd w:id="4716"/>
                    </w:p>
                  </w:txbxContent>
                </v:textbox>
                <w10:wrap type="topAndBottom"/>
              </v:shape>
            </w:pict>
          </mc:Fallback>
        </mc:AlternateContent>
      </w:r>
      <w:r w:rsidR="007E069B" w:rsidRPr="00E15CDD">
        <w:rPr>
          <w:noProof/>
          <w:lang w:eastAsia="nl-BE"/>
          <w:rPrChange w:id="4721" w:author="Stagair1" w:date="2018-05-08T16:40:00Z">
            <w:rPr>
              <w:noProof/>
              <w:lang w:eastAsia="nl-BE"/>
            </w:rPr>
          </w:rPrChange>
        </w:rPr>
        <w:drawing>
          <wp:anchor distT="0" distB="0" distL="114300" distR="114300" simplePos="0" relativeHeight="251728896" behindDoc="0" locked="0" layoutInCell="1" allowOverlap="1" wp14:anchorId="3C5E1A09" wp14:editId="01199FF1">
            <wp:simplePos x="0" y="0"/>
            <wp:positionH relativeFrom="column">
              <wp:posOffset>0</wp:posOffset>
            </wp:positionH>
            <wp:positionV relativeFrom="paragraph">
              <wp:posOffset>292735</wp:posOffset>
            </wp:positionV>
            <wp:extent cx="4667885" cy="4667885"/>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4667885" cy="46678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1C7B261F" w14:textId="77777777" w:rsidR="007E069B" w:rsidRPr="00E15CDD" w:rsidRDefault="007E069B" w:rsidP="00C57106">
      <w:pPr>
        <w:rPr>
          <w:rPrChange w:id="4722" w:author="Stagair1" w:date="2018-05-08T16:40:00Z">
            <w:rPr>
              <w:lang w:val="nl-NL"/>
            </w:rPr>
          </w:rPrChange>
        </w:rPr>
      </w:pPr>
    </w:p>
    <w:p w14:paraId="3B723E7E" w14:textId="77777777" w:rsidR="00C57106" w:rsidRPr="00E15CDD" w:rsidRDefault="0038305B" w:rsidP="00C57106">
      <w:pPr>
        <w:rPr>
          <w:rPrChange w:id="4723" w:author="Stagair1" w:date="2018-05-08T16:40:00Z">
            <w:rPr>
              <w:lang w:val="nl-NL"/>
            </w:rPr>
          </w:rPrChange>
        </w:rPr>
      </w:pPr>
      <w:r w:rsidRPr="00E15CDD">
        <w:rPr>
          <w:rPrChange w:id="4724" w:author="Stagair1" w:date="2018-05-08T16:40:00Z">
            <w:rPr>
              <w:lang w:val="nl-NL"/>
            </w:rPr>
          </w:rPrChange>
        </w:rPr>
        <w:t>In hoofdstuk</w:t>
      </w:r>
      <w:r w:rsidR="004A37CD" w:rsidRPr="00E15CDD">
        <w:rPr>
          <w:rPrChange w:id="4725" w:author="Stagair1" w:date="2018-05-08T16:40:00Z">
            <w:rPr>
              <w:lang w:val="nl-NL"/>
            </w:rPr>
          </w:rPrChange>
        </w:rPr>
        <w:t xml:space="preserve"> </w:t>
      </w:r>
      <w:r w:rsidR="004A37CD" w:rsidRPr="00E15CDD">
        <w:rPr>
          <w:rPrChange w:id="4726" w:author="Stagair1" w:date="2018-05-08T16:40:00Z">
            <w:rPr>
              <w:lang w:val="nl-NL"/>
            </w:rPr>
          </w:rPrChange>
        </w:rPr>
        <w:fldChar w:fldCharType="begin"/>
      </w:r>
      <w:r w:rsidR="004A37CD" w:rsidRPr="00E15CDD">
        <w:rPr>
          <w:rPrChange w:id="4727" w:author="Stagair1" w:date="2018-05-08T16:40:00Z">
            <w:rPr>
              <w:lang w:val="nl-NL"/>
            </w:rPr>
          </w:rPrChange>
        </w:rPr>
        <w:instrText xml:space="preserve"> REF _Ref512430509 \r \h </w:instrText>
      </w:r>
      <w:r w:rsidR="004A37CD" w:rsidRPr="00E15CDD">
        <w:rPr>
          <w:rPrChange w:id="4728" w:author="Stagair1" w:date="2018-05-08T16:40:00Z">
            <w:rPr/>
          </w:rPrChange>
        </w:rPr>
      </w:r>
      <w:r w:rsidR="004A37CD" w:rsidRPr="00E15CDD">
        <w:rPr>
          <w:rPrChange w:id="4729" w:author="Stagair1" w:date="2018-05-08T16:40:00Z">
            <w:rPr>
              <w:lang w:val="nl-NL"/>
            </w:rPr>
          </w:rPrChange>
        </w:rPr>
        <w:fldChar w:fldCharType="separate"/>
      </w:r>
      <w:r w:rsidR="004A37CD" w:rsidRPr="00E15CDD">
        <w:rPr>
          <w:rPrChange w:id="4730" w:author="Stagair1" w:date="2018-05-08T16:40:00Z">
            <w:rPr>
              <w:lang w:val="nl-NL"/>
            </w:rPr>
          </w:rPrChange>
        </w:rPr>
        <w:t>5.3.1.2</w:t>
      </w:r>
      <w:r w:rsidR="004A37CD" w:rsidRPr="00E15CDD">
        <w:rPr>
          <w:rPrChange w:id="4731" w:author="Stagair1" w:date="2018-05-08T16:40:00Z">
            <w:rPr>
              <w:lang w:val="nl-NL"/>
            </w:rPr>
          </w:rPrChange>
        </w:rPr>
        <w:fldChar w:fldCharType="end"/>
      </w:r>
      <w:r w:rsidRPr="00E15CDD">
        <w:rPr>
          <w:rPrChange w:id="4732" w:author="Stagair1" w:date="2018-05-08T16:40:00Z">
            <w:rPr>
              <w:lang w:val="nl-NL"/>
            </w:rPr>
          </w:rPrChange>
        </w:rPr>
        <w:t xml:space="preserve"> werd aangeraden om het verkeer van NetScaler naar </w:t>
      </w:r>
      <w:r w:rsidR="00F05CCA" w:rsidRPr="00E15CDD">
        <w:rPr>
          <w:rPrChange w:id="4733" w:author="Stagair1" w:date="2018-05-08T16:40:00Z">
            <w:rPr>
              <w:lang w:val="nl-NL"/>
            </w:rPr>
          </w:rPrChange>
        </w:rPr>
        <w:t>SZ</w:t>
      </w:r>
      <w:r w:rsidRPr="00E15CDD">
        <w:rPr>
          <w:rPrChange w:id="4734" w:author="Stagair1" w:date="2018-05-08T16:40:00Z">
            <w:rPr>
              <w:lang w:val="nl-NL"/>
            </w:rPr>
          </w:rPrChange>
        </w:rPr>
        <w:t xml:space="preserve"> over HTTPS te laten lopen. </w:t>
      </w:r>
      <w:r w:rsidRPr="00812300">
        <w:rPr>
          <w:strike/>
          <w:rPrChange w:id="4735" w:author="Evert-Jan Jacobs" w:date="2018-05-13T13:53:00Z">
            <w:rPr>
              <w:lang w:val="nl-NL"/>
            </w:rPr>
          </w:rPrChange>
        </w:rPr>
        <w:t>Indien dit zo gekozen werd is het nu nodig van</w:t>
      </w:r>
      <w:r w:rsidRPr="00E15CDD">
        <w:rPr>
          <w:rPrChange w:id="4736" w:author="Stagair1" w:date="2018-05-08T16:40:00Z">
            <w:rPr>
              <w:lang w:val="nl-NL"/>
            </w:rPr>
          </w:rPrChange>
        </w:rPr>
        <w:t xml:space="preserve"> een passend certificaat </w:t>
      </w:r>
      <w:r w:rsidR="00934A6E" w:rsidRPr="00E15CDD">
        <w:rPr>
          <w:rPrChange w:id="4737" w:author="Stagair1" w:date="2018-05-08T16:40:00Z">
            <w:rPr>
              <w:lang w:val="nl-NL"/>
            </w:rPr>
          </w:rPrChange>
        </w:rPr>
        <w:t xml:space="preserve">op de NetScaler </w:t>
      </w:r>
      <w:commentRangeStart w:id="4738"/>
      <w:r w:rsidR="00934A6E" w:rsidRPr="00E15CDD">
        <w:rPr>
          <w:rPrChange w:id="4739" w:author="Stagair1" w:date="2018-05-08T16:40:00Z">
            <w:rPr>
              <w:lang w:val="nl-NL"/>
            </w:rPr>
          </w:rPrChange>
        </w:rPr>
        <w:t xml:space="preserve">te </w:t>
      </w:r>
      <w:commentRangeEnd w:id="4738"/>
      <w:r w:rsidR="00812300">
        <w:rPr>
          <w:rStyle w:val="Verwijzingopmerking"/>
        </w:rPr>
        <w:commentReference w:id="4738"/>
      </w:r>
      <w:r w:rsidR="00934A6E" w:rsidRPr="00E15CDD">
        <w:rPr>
          <w:rPrChange w:id="4740" w:author="Stagair1" w:date="2018-05-08T16:40:00Z">
            <w:rPr>
              <w:lang w:val="nl-NL"/>
            </w:rPr>
          </w:rPrChange>
        </w:rPr>
        <w:t xml:space="preserve">installeren. </w:t>
      </w:r>
      <w:r w:rsidR="002F0DBA" w:rsidRPr="00E15CDD">
        <w:rPr>
          <w:rPrChange w:id="4741" w:author="Stagair1" w:date="2018-05-08T16:40:00Z">
            <w:rPr>
              <w:lang w:val="nl-NL"/>
            </w:rPr>
          </w:rPrChange>
        </w:rPr>
        <w:t>Het type certificaat is van weinig belang</w:t>
      </w:r>
      <w:r w:rsidR="00934A6E" w:rsidRPr="00E15CDD">
        <w:rPr>
          <w:rPrChange w:id="4742" w:author="Stagair1" w:date="2018-05-08T16:40:00Z">
            <w:rPr>
              <w:lang w:val="nl-NL"/>
            </w:rPr>
          </w:rPrChange>
        </w:rPr>
        <w:t xml:space="preserve">, zolang dat de NetScaler het certificaat herkent en vertrouwt is er geen probleem. Het verkeer van de NetScaler naar de </w:t>
      </w:r>
      <w:r w:rsidR="00F05CCA" w:rsidRPr="00E15CDD">
        <w:rPr>
          <w:rPrChange w:id="4743" w:author="Stagair1" w:date="2018-05-08T16:40:00Z">
            <w:rPr>
              <w:lang w:val="nl-NL"/>
            </w:rPr>
          </w:rPrChange>
        </w:rPr>
        <w:t>SZ-C</w:t>
      </w:r>
      <w:r w:rsidR="00934A6E" w:rsidRPr="00E15CDD">
        <w:rPr>
          <w:rPrChange w:id="4744" w:author="Stagair1" w:date="2018-05-08T16:40:00Z">
            <w:rPr>
              <w:lang w:val="nl-NL"/>
            </w:rPr>
          </w:rPrChange>
        </w:rPr>
        <w:t xml:space="preserve"> verloopt nam</w:t>
      </w:r>
      <w:r w:rsidR="002F0DBA" w:rsidRPr="00E15CDD">
        <w:rPr>
          <w:rPrChange w:id="4745" w:author="Stagair1" w:date="2018-05-08T16:40:00Z">
            <w:rPr>
              <w:lang w:val="nl-NL"/>
            </w:rPr>
          </w:rPrChange>
        </w:rPr>
        <w:t>elijk intern. H</w:t>
      </w:r>
      <w:r w:rsidR="00A773CA" w:rsidRPr="00E15CDD">
        <w:rPr>
          <w:rPrChange w:id="4746" w:author="Stagair1" w:date="2018-05-08T16:40:00Z">
            <w:rPr>
              <w:lang w:val="nl-NL"/>
            </w:rPr>
          </w:rPrChange>
        </w:rPr>
        <w:t xml:space="preserve">et is niet nodig om hier </w:t>
      </w:r>
      <w:r w:rsidR="00934A6E" w:rsidRPr="00E15CDD">
        <w:rPr>
          <w:rPrChange w:id="4747" w:author="Stagair1" w:date="2018-05-08T16:40:00Z">
            <w:rPr>
              <w:lang w:val="nl-NL"/>
            </w:rPr>
          </w:rPrChange>
        </w:rPr>
        <w:t>een publiek gesigneerd certificaat te gebruiken</w:t>
      </w:r>
      <w:r w:rsidR="00A773CA" w:rsidRPr="00E15CDD">
        <w:rPr>
          <w:rPrChange w:id="4748" w:author="Stagair1" w:date="2018-05-08T16:40:00Z">
            <w:rPr>
              <w:lang w:val="nl-NL"/>
            </w:rPr>
          </w:rPrChange>
        </w:rPr>
        <w:t xml:space="preserve">, </w:t>
      </w:r>
      <w:r w:rsidR="00A773CA" w:rsidRPr="007E3C24">
        <w:rPr>
          <w:strike/>
          <w:rPrChange w:id="4749" w:author="Evert-Jan Jacobs" w:date="2018-05-13T13:54:00Z">
            <w:rPr>
              <w:lang w:val="nl-NL"/>
            </w:rPr>
          </w:rPrChange>
        </w:rPr>
        <w:t>maar het kan wel</w:t>
      </w:r>
      <w:r w:rsidR="00934A6E" w:rsidRPr="007E3C24">
        <w:rPr>
          <w:strike/>
          <w:rPrChange w:id="4750" w:author="Evert-Jan Jacobs" w:date="2018-05-13T13:54:00Z">
            <w:rPr>
              <w:lang w:val="nl-NL"/>
            </w:rPr>
          </w:rPrChange>
        </w:rPr>
        <w:t>.</w:t>
      </w:r>
      <w:r w:rsidR="00934A6E" w:rsidRPr="00E15CDD">
        <w:rPr>
          <w:rPrChange w:id="4751" w:author="Stagair1" w:date="2018-05-08T16:40:00Z">
            <w:rPr>
              <w:lang w:val="nl-NL"/>
            </w:rPr>
          </w:rPrChange>
        </w:rPr>
        <w:t xml:space="preserve"> </w:t>
      </w:r>
      <w:commentRangeStart w:id="4752"/>
      <w:r w:rsidR="00934A6E" w:rsidRPr="00E15CDD">
        <w:rPr>
          <w:rPrChange w:id="4753" w:author="Stagair1" w:date="2018-05-08T16:40:00Z">
            <w:rPr>
              <w:lang w:val="nl-NL"/>
            </w:rPr>
          </w:rPrChange>
        </w:rPr>
        <w:t xml:space="preserve">In </w:t>
      </w:r>
      <w:commentRangeEnd w:id="4752"/>
      <w:r w:rsidR="007E3C24">
        <w:rPr>
          <w:rStyle w:val="Verwijzingopmerking"/>
        </w:rPr>
        <w:commentReference w:id="4752"/>
      </w:r>
      <w:r w:rsidR="00934A6E" w:rsidRPr="00E15CDD">
        <w:rPr>
          <w:rPrChange w:id="4754" w:author="Stagair1" w:date="2018-05-08T16:40:00Z">
            <w:rPr>
              <w:lang w:val="nl-NL"/>
            </w:rPr>
          </w:rPrChange>
        </w:rPr>
        <w:t>dit geval wordt</w:t>
      </w:r>
      <w:r w:rsidR="00A773CA" w:rsidRPr="00E15CDD">
        <w:rPr>
          <w:rPrChange w:id="4755" w:author="Stagair1" w:date="2018-05-08T16:40:00Z">
            <w:rPr>
              <w:lang w:val="nl-NL"/>
            </w:rPr>
          </w:rPrChange>
        </w:rPr>
        <w:t xml:space="preserve"> weer</w:t>
      </w:r>
      <w:r w:rsidR="00934A6E" w:rsidRPr="00E15CDD">
        <w:rPr>
          <w:rPrChange w:id="4756" w:author="Stagair1" w:date="2018-05-08T16:40:00Z">
            <w:rPr>
              <w:lang w:val="nl-NL"/>
            </w:rPr>
          </w:rPrChange>
        </w:rPr>
        <w:t xml:space="preserve"> gekozen voor hetzelfde wildcard certificaat dat reeds gebruikt werd op de NetScaler</w:t>
      </w:r>
      <w:r w:rsidR="004A37CD" w:rsidRPr="00E15CDD">
        <w:rPr>
          <w:rPrChange w:id="4757" w:author="Stagair1" w:date="2018-05-08T16:40:00Z">
            <w:rPr>
              <w:lang w:val="nl-NL"/>
            </w:rPr>
          </w:rPrChange>
        </w:rPr>
        <w:t xml:space="preserve"> zijn CS-VS</w:t>
      </w:r>
      <w:r w:rsidR="002F0DBA" w:rsidRPr="00E15CDD">
        <w:rPr>
          <w:rPrChange w:id="4758" w:author="Stagair1" w:date="2018-05-08T16:40:00Z">
            <w:rPr>
              <w:lang w:val="nl-NL"/>
            </w:rPr>
          </w:rPrChange>
        </w:rPr>
        <w:t xml:space="preserve"> (zie hoofdstuk </w:t>
      </w:r>
      <w:r w:rsidR="002F0DBA" w:rsidRPr="00E15CDD">
        <w:rPr>
          <w:rPrChange w:id="4759" w:author="Stagair1" w:date="2018-05-08T16:40:00Z">
            <w:rPr>
              <w:lang w:val="nl-NL"/>
            </w:rPr>
          </w:rPrChange>
        </w:rPr>
        <w:fldChar w:fldCharType="begin"/>
      </w:r>
      <w:r w:rsidR="002F0DBA" w:rsidRPr="00E15CDD">
        <w:rPr>
          <w:rPrChange w:id="4760" w:author="Stagair1" w:date="2018-05-08T16:40:00Z">
            <w:rPr>
              <w:lang w:val="nl-NL"/>
            </w:rPr>
          </w:rPrChange>
        </w:rPr>
        <w:instrText xml:space="preserve"> REF _Ref512430544 \r \h </w:instrText>
      </w:r>
      <w:r w:rsidR="002F0DBA" w:rsidRPr="00E15CDD">
        <w:rPr>
          <w:rPrChange w:id="4761" w:author="Stagair1" w:date="2018-05-08T16:40:00Z">
            <w:rPr/>
          </w:rPrChange>
        </w:rPr>
      </w:r>
      <w:r w:rsidR="002F0DBA" w:rsidRPr="00E15CDD">
        <w:rPr>
          <w:rPrChange w:id="4762" w:author="Stagair1" w:date="2018-05-08T16:40:00Z">
            <w:rPr>
              <w:lang w:val="nl-NL"/>
            </w:rPr>
          </w:rPrChange>
        </w:rPr>
        <w:fldChar w:fldCharType="separate"/>
      </w:r>
      <w:r w:rsidR="002F0DBA" w:rsidRPr="00E15CDD">
        <w:rPr>
          <w:rPrChange w:id="4763" w:author="Stagair1" w:date="2018-05-08T16:40:00Z">
            <w:rPr>
              <w:lang w:val="nl-NL"/>
            </w:rPr>
          </w:rPrChange>
        </w:rPr>
        <w:t>5.3.1.1</w:t>
      </w:r>
      <w:r w:rsidR="002F0DBA" w:rsidRPr="00E15CDD">
        <w:rPr>
          <w:rPrChange w:id="4764" w:author="Stagair1" w:date="2018-05-08T16:40:00Z">
            <w:rPr>
              <w:lang w:val="nl-NL"/>
            </w:rPr>
          </w:rPrChange>
        </w:rPr>
        <w:fldChar w:fldCharType="end"/>
      </w:r>
      <w:r w:rsidR="002F0DBA" w:rsidRPr="00E15CDD">
        <w:rPr>
          <w:rPrChange w:id="4765" w:author="Stagair1" w:date="2018-05-08T16:40:00Z">
            <w:rPr>
              <w:lang w:val="nl-NL"/>
            </w:rPr>
          </w:rPrChange>
        </w:rPr>
        <w:t>)</w:t>
      </w:r>
      <w:r w:rsidR="00934A6E" w:rsidRPr="00E15CDD">
        <w:rPr>
          <w:rPrChange w:id="4766" w:author="Stagair1" w:date="2018-05-08T16:40:00Z">
            <w:rPr>
              <w:lang w:val="nl-NL"/>
            </w:rPr>
          </w:rPrChange>
        </w:rPr>
        <w:t>. Voor het installeren van het gekozen certificaat moet men eerst en vooral de IIS Manager openen in Windows Server Manager.</w:t>
      </w:r>
      <w:r w:rsidR="000D2451" w:rsidRPr="00E15CDD">
        <w:rPr>
          <w:rPrChange w:id="4767" w:author="Stagair1" w:date="2018-05-08T16:40:00Z">
            <w:rPr>
              <w:lang w:val="nl-NL"/>
            </w:rPr>
          </w:rPrChange>
        </w:rPr>
        <w:t xml:space="preserve"> </w:t>
      </w:r>
      <w:r w:rsidR="00CD33C5" w:rsidRPr="00E15CDD">
        <w:rPr>
          <w:rPrChange w:id="4768" w:author="Stagair1" w:date="2018-05-08T16:40:00Z">
            <w:rPr>
              <w:lang w:val="nl-NL"/>
            </w:rPr>
          </w:rPrChange>
        </w:rPr>
        <w:t>Selecteer de huidige fileserver (op deze machine is dat de localhost). Ga naar server certificaten en klik op importeer om het gewenste certificaat te importeren. Vul het nodige wachtwoord in indien daarom gevraagd wordt. Idealiter wordt deze geïnstalleerd in de persoonlijke certificaten store</w:t>
      </w:r>
      <w:r w:rsidR="00ED21B3" w:rsidRPr="00E15CDD">
        <w:rPr>
          <w:rPrChange w:id="4769" w:author="Stagair1" w:date="2018-05-08T16:40:00Z">
            <w:rPr>
              <w:lang w:val="nl-NL"/>
            </w:rPr>
          </w:rPrChange>
        </w:rPr>
        <w:t xml:space="preserve"> (zoals dat in figuur 5-14 gedaan wordt)</w:t>
      </w:r>
      <w:r w:rsidR="00CD33C5" w:rsidRPr="00E15CDD">
        <w:rPr>
          <w:rPrChange w:id="4770" w:author="Stagair1" w:date="2018-05-08T16:40:00Z">
            <w:rPr>
              <w:lang w:val="nl-NL"/>
            </w:rPr>
          </w:rPrChange>
        </w:rPr>
        <w:t>.</w:t>
      </w:r>
    </w:p>
    <w:p w14:paraId="28D42956" w14:textId="77777777" w:rsidR="007E069B" w:rsidRPr="00E15CDD" w:rsidRDefault="00BF0442" w:rsidP="00C57106">
      <w:pPr>
        <w:rPr>
          <w:rPrChange w:id="4771" w:author="Stagair1" w:date="2018-05-08T16:40:00Z">
            <w:rPr>
              <w:lang w:val="nl-NL"/>
            </w:rPr>
          </w:rPrChange>
        </w:rPr>
      </w:pPr>
      <w:r w:rsidRPr="0056094B">
        <w:rPr>
          <w:noProof/>
          <w:lang w:eastAsia="nl-BE"/>
        </w:rPr>
        <w:lastRenderedPageBreak/>
        <mc:AlternateContent>
          <mc:Choice Requires="wps">
            <w:drawing>
              <wp:anchor distT="0" distB="0" distL="114300" distR="114300" simplePos="0" relativeHeight="251735040" behindDoc="0" locked="0" layoutInCell="1" allowOverlap="1" wp14:anchorId="4F199DC4" wp14:editId="24C65168">
                <wp:simplePos x="0" y="0"/>
                <wp:positionH relativeFrom="column">
                  <wp:posOffset>0</wp:posOffset>
                </wp:positionH>
                <wp:positionV relativeFrom="paragraph">
                  <wp:posOffset>3341370</wp:posOffset>
                </wp:positionV>
                <wp:extent cx="5058410" cy="635"/>
                <wp:effectExtent l="0" t="0" r="0" b="1206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14:paraId="3908367F" w14:textId="77777777" w:rsidR="005A0626" w:rsidRPr="00ED28B1" w:rsidRDefault="005A0626" w:rsidP="00BF0442">
                            <w:pPr>
                              <w:pStyle w:val="Bijschrift"/>
                              <w:rPr>
                                <w:noProof/>
                                <w:sz w:val="22"/>
                                <w:szCs w:val="22"/>
                              </w:rPr>
                            </w:pPr>
                            <w:bookmarkStart w:id="4772" w:name="_Toc512457936"/>
                            <w:r>
                              <w:t xml:space="preserve">Figuur </w:t>
                            </w:r>
                            <w:ins w:id="4773" w:author="Stagair1" w:date="2018-05-08T17:40:00Z">
                              <w:r>
                                <w:fldChar w:fldCharType="begin"/>
                              </w:r>
                              <w:r>
                                <w:instrText xml:space="preserve"> STYLEREF 1 \s </w:instrText>
                              </w:r>
                            </w:ins>
                            <w:r>
                              <w:fldChar w:fldCharType="separate"/>
                            </w:r>
                            <w:r>
                              <w:rPr>
                                <w:noProof/>
                              </w:rPr>
                              <w:t>5</w:t>
                            </w:r>
                            <w:ins w:id="4774" w:author="Stagair1" w:date="2018-05-08T17:40:00Z">
                              <w:r>
                                <w:fldChar w:fldCharType="end"/>
                              </w:r>
                              <w:r>
                                <w:noBreakHyphen/>
                              </w:r>
                              <w:r>
                                <w:fldChar w:fldCharType="begin"/>
                              </w:r>
                              <w:r>
                                <w:instrText xml:space="preserve"> SEQ Figuur \* ARABIC \s 1 </w:instrText>
                              </w:r>
                            </w:ins>
                            <w:r>
                              <w:fldChar w:fldCharType="separate"/>
                            </w:r>
                            <w:ins w:id="4775" w:author="Stagair1" w:date="2018-05-08T17:40:00Z">
                              <w:r>
                                <w:rPr>
                                  <w:noProof/>
                                </w:rPr>
                                <w:t>15</w:t>
                              </w:r>
                              <w:r>
                                <w:fldChar w:fldCharType="end"/>
                              </w:r>
                            </w:ins>
                            <w:del w:id="4776"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15</w:delText>
                              </w:r>
                              <w:r w:rsidDel="00E15CDD">
                                <w:rPr>
                                  <w:noProof/>
                                </w:rPr>
                                <w:fldChar w:fldCharType="end"/>
                              </w:r>
                            </w:del>
                            <w:r>
                              <w:t>: Toevoegen van de HTTPS binding aan de default website.</w:t>
                            </w:r>
                            <w:bookmarkEnd w:id="477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F199DC4" id="Text Box 88" o:spid="_x0000_s1077" type="#_x0000_t202" style="position:absolute;margin-left:0;margin-top:263.1pt;width:398.3pt;height:.05pt;z-index:2517350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" stroked="f">
                <v:textbox style="mso-fit-shape-to-text:t" inset="0,0,0,0">
                  <w:txbxContent>
                    <w:p w14:paraId="3908367F" w14:textId="77777777" w:rsidR="005A0626" w:rsidRPr="00ED28B1" w:rsidRDefault="005A0626" w:rsidP="00BF0442">
                      <w:pPr>
                        <w:pStyle w:val="Bijschrift"/>
                        <w:rPr>
                          <w:noProof/>
                          <w:sz w:val="22"/>
                          <w:szCs w:val="22"/>
                        </w:rPr>
                      </w:pPr>
                      <w:bookmarkStart w:id="4777" w:name="_Toc512457936"/>
                      <w:r>
                        <w:t xml:space="preserve">Figuur </w:t>
                      </w:r>
                      <w:ins w:id="4778" w:author="Stagair1" w:date="2018-05-08T17:40:00Z">
                        <w:r>
                          <w:fldChar w:fldCharType="begin"/>
                        </w:r>
                        <w:r>
                          <w:instrText xml:space="preserve"> STYLEREF 1 \s </w:instrText>
                        </w:r>
                      </w:ins>
                      <w:r>
                        <w:fldChar w:fldCharType="separate"/>
                      </w:r>
                      <w:r>
                        <w:rPr>
                          <w:noProof/>
                        </w:rPr>
                        <w:t>5</w:t>
                      </w:r>
                      <w:ins w:id="4779" w:author="Stagair1" w:date="2018-05-08T17:40:00Z">
                        <w:r>
                          <w:fldChar w:fldCharType="end"/>
                        </w:r>
                        <w:r>
                          <w:noBreakHyphen/>
                        </w:r>
                        <w:r>
                          <w:fldChar w:fldCharType="begin"/>
                        </w:r>
                        <w:r>
                          <w:instrText xml:space="preserve"> SEQ Figuur \* ARABIC \s 1 </w:instrText>
                        </w:r>
                      </w:ins>
                      <w:r>
                        <w:fldChar w:fldCharType="separate"/>
                      </w:r>
                      <w:ins w:id="4780" w:author="Stagair1" w:date="2018-05-08T17:40:00Z">
                        <w:r>
                          <w:rPr>
                            <w:noProof/>
                          </w:rPr>
                          <w:t>15</w:t>
                        </w:r>
                        <w:r>
                          <w:fldChar w:fldCharType="end"/>
                        </w:r>
                      </w:ins>
                      <w:del w:id="4781"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15</w:delText>
                        </w:r>
                        <w:r w:rsidDel="00E15CDD">
                          <w:rPr>
                            <w:noProof/>
                          </w:rPr>
                          <w:fldChar w:fldCharType="end"/>
                        </w:r>
                      </w:del>
                      <w:r>
                        <w:t>: Toevoegen van de HTTPS binding aan de default website.</w:t>
                      </w:r>
                      <w:bookmarkEnd w:id="4777"/>
                    </w:p>
                  </w:txbxContent>
                </v:textbox>
                <w10:wrap type="topAndBottom"/>
              </v:shape>
            </w:pict>
          </mc:Fallback>
        </mc:AlternateContent>
      </w:r>
      <w:r w:rsidR="007E069B" w:rsidRPr="00E15CDD">
        <w:rPr>
          <w:noProof/>
          <w:lang w:eastAsia="nl-BE"/>
          <w:rPrChange w:id="4782" w:author="Stagair1" w:date="2018-05-08T16:40:00Z">
            <w:rPr>
              <w:noProof/>
              <w:lang w:eastAsia="nl-BE"/>
            </w:rPr>
          </w:rPrChange>
        </w:rPr>
        <w:drawing>
          <wp:anchor distT="0" distB="0" distL="114300" distR="114300" simplePos="0" relativeHeight="251730944" behindDoc="0" locked="0" layoutInCell="1" allowOverlap="1" wp14:anchorId="672DC29E" wp14:editId="61901E4F">
            <wp:simplePos x="0" y="0"/>
            <wp:positionH relativeFrom="column">
              <wp:posOffset>0</wp:posOffset>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38">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6E429F9B" w14:textId="77777777" w:rsidR="007E069B" w:rsidRPr="00E15CDD" w:rsidRDefault="007E069B" w:rsidP="00C57106">
      <w:pPr>
        <w:rPr>
          <w:rPrChange w:id="4783" w:author="Stagair1" w:date="2018-05-08T16:40:00Z">
            <w:rPr>
              <w:lang w:val="nl-NL"/>
            </w:rPr>
          </w:rPrChange>
        </w:rPr>
      </w:pPr>
    </w:p>
    <w:p w14:paraId="0CF1F592" w14:textId="77777777" w:rsidR="00CD33C5" w:rsidRPr="00E15CDD" w:rsidRDefault="00CD33C5" w:rsidP="00C57106">
      <w:pPr>
        <w:rPr>
          <w:rPrChange w:id="4784" w:author="Stagair1" w:date="2018-05-08T16:40:00Z">
            <w:rPr>
              <w:lang w:val="nl-NL"/>
            </w:rPr>
          </w:rPrChange>
        </w:rPr>
      </w:pPr>
      <w:commentRangeStart w:id="4785"/>
      <w:r w:rsidRPr="00E15CDD">
        <w:rPr>
          <w:rPrChange w:id="4786" w:author="Stagair1" w:date="2018-05-08T16:40:00Z">
            <w:rPr>
              <w:lang w:val="nl-NL"/>
            </w:rPr>
          </w:rPrChange>
        </w:rPr>
        <w:t xml:space="preserve">Open nu vanuit hetzelfde menu de sites folder. Navigeer in deze folder naar de default website. Open de website bindingen in het acties panel </w:t>
      </w:r>
      <w:r w:rsidR="00A773CA" w:rsidRPr="00E15CDD">
        <w:rPr>
          <w:rPrChange w:id="4787" w:author="Stagair1" w:date="2018-05-08T16:40:00Z">
            <w:rPr>
              <w:lang w:val="nl-NL"/>
            </w:rPr>
          </w:rPrChange>
        </w:rPr>
        <w:t>aan</w:t>
      </w:r>
      <w:r w:rsidRPr="00E15CDD">
        <w:rPr>
          <w:rPrChange w:id="4788" w:author="Stagair1" w:date="2018-05-08T16:40:00Z">
            <w:rPr>
              <w:lang w:val="nl-NL"/>
            </w:rPr>
          </w:rPrChange>
        </w:rPr>
        <w:t xml:space="preserve"> de rechter kant</w:t>
      </w:r>
      <w:r w:rsidR="00AE0F02" w:rsidRPr="00E15CDD">
        <w:rPr>
          <w:rPrChange w:id="4789" w:author="Stagair1" w:date="2018-05-08T16:40:00Z">
            <w:rPr>
              <w:lang w:val="nl-NL"/>
            </w:rPr>
          </w:rPrChange>
        </w:rPr>
        <w:t>. Voeg een binding toe van het type HTTPS, met de standaard poort 443, en het recent geïmporteerde certificaat.</w:t>
      </w:r>
      <w:commentRangeEnd w:id="4785"/>
      <w:r w:rsidR="006418F4">
        <w:rPr>
          <w:rStyle w:val="Verwijzingopmerking"/>
        </w:rPr>
        <w:commentReference w:id="4785"/>
      </w:r>
    </w:p>
    <w:p w14:paraId="3966AA0C" w14:textId="77777777" w:rsidR="00C57106" w:rsidRPr="00E15CDD" w:rsidRDefault="00C57106" w:rsidP="00C57106">
      <w:pPr>
        <w:rPr>
          <w:rPrChange w:id="4790" w:author="Stagair1" w:date="2018-05-08T16:40:00Z">
            <w:rPr>
              <w:lang w:val="nl-NL"/>
            </w:rPr>
          </w:rPrChange>
        </w:rPr>
      </w:pPr>
    </w:p>
    <w:p w14:paraId="32965731" w14:textId="77777777" w:rsidR="00C57106" w:rsidRPr="00E15CDD" w:rsidRDefault="00C57106" w:rsidP="00C57106">
      <w:pPr>
        <w:pStyle w:val="Kop3"/>
        <w:rPr>
          <w:rPrChange w:id="4791" w:author="Stagair1" w:date="2018-05-08T16:40:00Z">
            <w:rPr>
              <w:lang w:val="nl-NL"/>
            </w:rPr>
          </w:rPrChange>
        </w:rPr>
      </w:pPr>
      <w:bookmarkStart w:id="4792" w:name="_Ref512430642"/>
      <w:bookmarkStart w:id="4793" w:name="_Toc512841457"/>
      <w:r w:rsidRPr="00E15CDD">
        <w:rPr>
          <w:rPrChange w:id="4794" w:author="Stagair1" w:date="2018-05-08T16:40:00Z">
            <w:rPr>
              <w:lang w:val="nl-NL"/>
            </w:rPr>
          </w:rPrChange>
        </w:rPr>
        <w:t>Controller</w:t>
      </w:r>
      <w:bookmarkEnd w:id="4792"/>
      <w:bookmarkEnd w:id="4793"/>
    </w:p>
    <w:p w14:paraId="4C9BBB8E" w14:textId="77777777" w:rsidR="00EA36B8" w:rsidRPr="00E15CDD" w:rsidRDefault="006F0FE1">
      <w:pPr>
        <w:rPr>
          <w:rPrChange w:id="4795" w:author="Stagair1" w:date="2018-05-08T16:40:00Z">
            <w:rPr>
              <w:lang w:val="nl-NL"/>
            </w:rPr>
          </w:rPrChange>
        </w:rPr>
      </w:pPr>
      <w:r w:rsidRPr="00E15CDD">
        <w:rPr>
          <w:rPrChange w:id="4796" w:author="Stagair1" w:date="2018-05-08T16:40:00Z">
            <w:rPr>
              <w:lang w:val="nl-NL"/>
            </w:rPr>
          </w:rPrChange>
        </w:rPr>
        <w:t>Na het configureren van de fileserver als een webserver</w:t>
      </w:r>
      <w:r w:rsidR="00B21C74" w:rsidRPr="00E15CDD">
        <w:rPr>
          <w:rPrChange w:id="4797" w:author="Stagair1" w:date="2018-05-08T16:40:00Z">
            <w:rPr>
              <w:lang w:val="nl-NL"/>
            </w:rPr>
          </w:rPrChange>
        </w:rPr>
        <w:t xml:space="preserve"> kan de </w:t>
      </w:r>
      <w:r w:rsidR="00F05CCA" w:rsidRPr="00E15CDD">
        <w:rPr>
          <w:rPrChange w:id="4798" w:author="Stagair1" w:date="2018-05-08T16:40:00Z">
            <w:rPr>
              <w:lang w:val="nl-NL"/>
            </w:rPr>
          </w:rPrChange>
        </w:rPr>
        <w:t>SZ-C</w:t>
      </w:r>
      <w:r w:rsidR="00B21C74" w:rsidRPr="00E15CDD">
        <w:rPr>
          <w:rPrChange w:id="4799" w:author="Stagair1" w:date="2018-05-08T16:40:00Z">
            <w:rPr>
              <w:lang w:val="nl-NL"/>
            </w:rPr>
          </w:rPrChange>
        </w:rPr>
        <w:t xml:space="preserve"> geïnstalleerd en geconfigureerd worden. </w:t>
      </w:r>
      <w:r w:rsidR="00A84DCF" w:rsidRPr="00E15CDD">
        <w:rPr>
          <w:rPrChange w:id="4800" w:author="Stagair1" w:date="2018-05-08T16:40:00Z">
            <w:rPr>
              <w:lang w:val="nl-NL"/>
            </w:rPr>
          </w:rPrChange>
        </w:rPr>
        <w:t xml:space="preserve">Hiervoor moet het meeste recente </w:t>
      </w:r>
      <w:r w:rsidR="00F05CCA" w:rsidRPr="00E15CDD">
        <w:rPr>
          <w:rPrChange w:id="4801" w:author="Stagair1" w:date="2018-05-08T16:40:00Z">
            <w:rPr>
              <w:lang w:val="nl-NL"/>
            </w:rPr>
          </w:rPrChange>
        </w:rPr>
        <w:t>SZ-C</w:t>
      </w:r>
      <w:r w:rsidR="00A84DCF" w:rsidRPr="00E15CDD">
        <w:rPr>
          <w:rPrChange w:id="4802" w:author="Stagair1" w:date="2018-05-08T16:40:00Z">
            <w:rPr>
              <w:lang w:val="nl-NL"/>
            </w:rPr>
          </w:rPrChange>
        </w:rPr>
        <w:t xml:space="preserve"> installatiebestand van de Citrix website gehaald worden. In deze opstelling werd </w:t>
      </w:r>
      <w:r w:rsidR="00F05CCA" w:rsidRPr="00E15CDD">
        <w:rPr>
          <w:rPrChange w:id="4803" w:author="Stagair1" w:date="2018-05-08T16:40:00Z">
            <w:rPr>
              <w:lang w:val="nl-NL"/>
            </w:rPr>
          </w:rPrChange>
        </w:rPr>
        <w:t>SZ-C</w:t>
      </w:r>
      <w:r w:rsidR="00A84DCF" w:rsidRPr="00E15CDD">
        <w:rPr>
          <w:rPrChange w:id="4804" w:author="Stagair1" w:date="2018-05-08T16:40:00Z">
            <w:rPr>
              <w:lang w:val="nl-NL"/>
            </w:rPr>
          </w:rPrChange>
        </w:rPr>
        <w:t xml:space="preserve"> versie 5.2 gebruikt.</w:t>
      </w:r>
    </w:p>
    <w:p w14:paraId="0D771EBD" w14:textId="77777777" w:rsidR="00970344" w:rsidRPr="00E15CDD" w:rsidRDefault="00DE4A5A">
      <w:pPr>
        <w:rPr>
          <w:rPrChange w:id="4805" w:author="Stagair1" w:date="2018-05-08T16:40:00Z">
            <w:rPr>
              <w:lang w:val="nl-NL"/>
            </w:rPr>
          </w:rPrChange>
        </w:rPr>
      </w:pPr>
      <w:r w:rsidRPr="00E15CDD">
        <w:rPr>
          <w:rPrChange w:id="4806" w:author="Stagair1" w:date="2018-05-08T16:40:00Z">
            <w:rPr>
              <w:lang w:val="nl-NL"/>
            </w:rPr>
          </w:rPrChange>
        </w:rPr>
        <w:t xml:space="preserve">Voor het starten van de installatie moet </w:t>
      </w:r>
      <w:r w:rsidR="00B55772" w:rsidRPr="00E15CDD">
        <w:rPr>
          <w:rPrChange w:id="4807" w:author="Stagair1" w:date="2018-05-08T16:40:00Z">
            <w:rPr>
              <w:lang w:val="nl-NL"/>
            </w:rPr>
          </w:rPrChange>
        </w:rPr>
        <w:t xml:space="preserve">nagekeken worden </w:t>
      </w:r>
      <w:commentRangeStart w:id="4808"/>
      <w:r w:rsidR="00B55772" w:rsidRPr="00E15CDD">
        <w:rPr>
          <w:rPrChange w:id="4809" w:author="Stagair1" w:date="2018-05-08T16:40:00Z">
            <w:rPr>
              <w:lang w:val="nl-NL"/>
            </w:rPr>
          </w:rPrChange>
        </w:rPr>
        <w:t>of</w:t>
      </w:r>
      <w:commentRangeEnd w:id="4808"/>
      <w:r w:rsidR="001C2A70">
        <w:rPr>
          <w:rStyle w:val="Verwijzingopmerking"/>
        </w:rPr>
        <w:commentReference w:id="4808"/>
      </w:r>
      <w:r w:rsidR="00B55772" w:rsidRPr="00E15CDD">
        <w:rPr>
          <w:rPrChange w:id="4810" w:author="Stagair1" w:date="2018-05-08T16:40:00Z">
            <w:rPr>
              <w:lang w:val="nl-NL"/>
            </w:rPr>
          </w:rPrChange>
        </w:rPr>
        <w:t xml:space="preserve"> anonieme authenticatie en ASP.NET </w:t>
      </w:r>
      <w:commentRangeStart w:id="4811"/>
      <w:r w:rsidR="00B55772" w:rsidRPr="00E15CDD">
        <w:rPr>
          <w:rPrChange w:id="4812" w:author="Stagair1" w:date="2018-05-08T16:40:00Z">
            <w:rPr>
              <w:lang w:val="nl-NL"/>
            </w:rPr>
          </w:rPrChange>
        </w:rPr>
        <w:t xml:space="preserve">verpersoonlijking </w:t>
      </w:r>
      <w:commentRangeEnd w:id="4811"/>
      <w:r w:rsidR="0058541F">
        <w:rPr>
          <w:rStyle w:val="Verwijzingopmerking"/>
        </w:rPr>
        <w:commentReference w:id="4811"/>
      </w:r>
      <w:r w:rsidR="00B55772" w:rsidRPr="00E15CDD">
        <w:rPr>
          <w:rPrChange w:id="4813" w:author="Stagair1" w:date="2018-05-08T16:40:00Z">
            <w:rPr>
              <w:lang w:val="nl-NL"/>
            </w:rPr>
          </w:rPrChange>
        </w:rPr>
        <w:t xml:space="preserve">aanstaan. </w:t>
      </w:r>
      <w:r w:rsidR="00B55772" w:rsidRPr="001C2A70">
        <w:rPr>
          <w:strike/>
          <w:rPrChange w:id="4814" w:author="Evert-Jan Jacobs" w:date="2018-05-13T13:57:00Z">
            <w:rPr>
              <w:lang w:val="nl-NL"/>
            </w:rPr>
          </w:rPrChange>
        </w:rPr>
        <w:t>De rest moet uitstaan op dit moment</w:t>
      </w:r>
      <w:r w:rsidR="00B55772" w:rsidRPr="00E15CDD">
        <w:rPr>
          <w:rPrChange w:id="4815" w:author="Stagair1" w:date="2018-05-08T16:40:00Z">
            <w:rPr>
              <w:lang w:val="nl-NL"/>
            </w:rPr>
          </w:rPrChange>
        </w:rPr>
        <w:t xml:space="preserve">. Ander authenticaties methoden kunnen na de installatie en configuratie van de </w:t>
      </w:r>
      <w:r w:rsidR="00F05CCA" w:rsidRPr="00E15CDD">
        <w:rPr>
          <w:rPrChange w:id="4816" w:author="Stagair1" w:date="2018-05-08T16:40:00Z">
            <w:rPr>
              <w:lang w:val="nl-NL"/>
            </w:rPr>
          </w:rPrChange>
        </w:rPr>
        <w:t>SZ</w:t>
      </w:r>
      <w:r w:rsidR="00970344" w:rsidRPr="00E15CDD">
        <w:rPr>
          <w:rPrChange w:id="4817" w:author="Stagair1" w:date="2018-05-08T16:40:00Z">
            <w:rPr>
              <w:lang w:val="nl-NL"/>
            </w:rPr>
          </w:rPrChange>
        </w:rPr>
        <w:t xml:space="preserve"> ingeschakeld worden.</w:t>
      </w:r>
      <w:r w:rsidR="00BE33E0" w:rsidRPr="00E15CDD">
        <w:rPr>
          <w:rPrChange w:id="4818" w:author="Stagair1" w:date="2018-05-08T16:40:00Z">
            <w:rPr>
              <w:lang w:val="nl-NL"/>
            </w:rPr>
          </w:rPrChange>
        </w:rPr>
        <w:t xml:space="preserve"> </w:t>
      </w:r>
      <w:sdt>
        <w:sdtPr>
          <w:id w:val="-1366363508"/>
          <w:citation/>
        </w:sdtPr>
        <w:sdtContent>
          <w:r w:rsidR="00BE33E0" w:rsidRPr="00E15CDD">
            <w:rPr>
              <w:rPrChange w:id="4819" w:author="Stagair1" w:date="2018-05-08T16:40:00Z">
                <w:rPr>
                  <w:lang w:val="nl-NL"/>
                </w:rPr>
              </w:rPrChange>
            </w:rPr>
            <w:fldChar w:fldCharType="begin"/>
          </w:r>
          <w:r w:rsidR="00BE33E0" w:rsidRPr="00E15CDD">
            <w:instrText xml:space="preserve"> CITATION Cit18 \l 2067 </w:instrText>
          </w:r>
          <w:r w:rsidR="00BE33E0" w:rsidRPr="00E15CDD">
            <w:rPr>
              <w:rPrChange w:id="4820" w:author="Stagair1" w:date="2018-05-08T16:40:00Z">
                <w:rPr>
                  <w:lang w:val="nl-NL"/>
                </w:rPr>
              </w:rPrChange>
            </w:rPr>
            <w:fldChar w:fldCharType="separate"/>
          </w:r>
          <w:r w:rsidR="006F20A4" w:rsidRPr="00E15CDD">
            <w:rPr>
              <w:rPrChange w:id="4821" w:author="Stagair1" w:date="2018-05-08T16:40:00Z">
                <w:rPr>
                  <w:noProof/>
                </w:rPr>
              </w:rPrChange>
            </w:rPr>
            <w:t>[10]</w:t>
          </w:r>
          <w:r w:rsidR="00BE33E0" w:rsidRPr="00E15CDD">
            <w:rPr>
              <w:rPrChange w:id="4822" w:author="Stagair1" w:date="2018-05-08T16:40:00Z">
                <w:rPr>
                  <w:lang w:val="nl-NL"/>
                </w:rPr>
              </w:rPrChange>
            </w:rPr>
            <w:fldChar w:fldCharType="end"/>
          </w:r>
        </w:sdtContent>
      </w:sdt>
    </w:p>
    <w:p w14:paraId="2DE2FE92" w14:textId="77777777" w:rsidR="00A84DCF" w:rsidRPr="00E15CDD" w:rsidRDefault="00A84DCF">
      <w:pPr>
        <w:rPr>
          <w:rPrChange w:id="4823" w:author="Stagair1" w:date="2018-05-08T16:40:00Z">
            <w:rPr>
              <w:lang w:val="nl-NL"/>
            </w:rPr>
          </w:rPrChange>
        </w:rPr>
      </w:pPr>
      <w:r w:rsidRPr="00E15CDD">
        <w:rPr>
          <w:rPrChange w:id="4824" w:author="Stagair1" w:date="2018-05-08T16:40:00Z">
            <w:rPr>
              <w:lang w:val="nl-NL"/>
            </w:rPr>
          </w:rPrChange>
        </w:rPr>
        <w:t xml:space="preserve">Start en vervolledig de installatie </w:t>
      </w:r>
      <w:r w:rsidR="00C11D78" w:rsidRPr="00E15CDD">
        <w:rPr>
          <w:rPrChange w:id="4825" w:author="Stagair1" w:date="2018-05-08T16:40:00Z">
            <w:rPr>
              <w:lang w:val="nl-NL"/>
            </w:rPr>
          </w:rPrChange>
        </w:rPr>
        <w:t>met zijn standaardwaarden. De Controller zal geïnstalleerd worden in de wwwroot folder van de webserver. Op deze manier is hij bereikbaar van buitenaf, aangezien de default website de inhoud van deze folder host. Na de installatie is het nodig om de server opnieuw op te starten.</w:t>
      </w:r>
    </w:p>
    <w:p w14:paraId="784CEC92" w14:textId="77777777" w:rsidR="00BF0442" w:rsidRPr="00E15CDD" w:rsidRDefault="00BF0442" w:rsidP="00BF0442">
      <w:pPr>
        <w:keepNext/>
        <w:rPr>
          <w:rPrChange w:id="4826" w:author="Stagair1" w:date="2018-05-08T16:40:00Z">
            <w:rPr>
              <w:lang w:val="nl-NL"/>
            </w:rPr>
          </w:rPrChange>
        </w:rPr>
      </w:pPr>
      <w:r w:rsidRPr="0056094B">
        <w:rPr>
          <w:noProof/>
          <w:lang w:eastAsia="nl-BE"/>
        </w:rPr>
        <w:lastRenderedPageBreak/>
        <w:drawing>
          <wp:inline distT="0" distB="0" distL="0" distR="0" wp14:anchorId="70E7A0A7" wp14:editId="010B0C5A">
            <wp:extent cx="4483100" cy="2260600"/>
            <wp:effectExtent l="0" t="0" r="4445" b="571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483100" cy="2260600"/>
                    </a:xfrm>
                    <a:prstGeom prst="rect">
                      <a:avLst/>
                    </a:prstGeom>
                  </pic:spPr>
                </pic:pic>
              </a:graphicData>
            </a:graphic>
          </wp:inline>
        </w:drawing>
      </w:r>
    </w:p>
    <w:p w14:paraId="3A1C8C75" w14:textId="77777777" w:rsidR="007E069B" w:rsidRPr="00E15CDD" w:rsidRDefault="00BF0442" w:rsidP="00BF0442">
      <w:pPr>
        <w:pStyle w:val="Bijschrift"/>
        <w:rPr>
          <w:rPrChange w:id="4827" w:author="Stagair1" w:date="2018-05-08T16:40:00Z">
            <w:rPr>
              <w:lang w:val="nl-NL"/>
            </w:rPr>
          </w:rPrChange>
        </w:rPr>
      </w:pPr>
      <w:bookmarkStart w:id="4828" w:name="_Toc512457937"/>
      <w:r w:rsidRPr="00E15CDD">
        <w:rPr>
          <w:rPrChange w:id="4829" w:author="Stagair1" w:date="2018-05-08T16:40:00Z">
            <w:rPr>
              <w:lang w:val="nl-NL"/>
            </w:rPr>
          </w:rPrChange>
        </w:rPr>
        <w:t xml:space="preserve">Figuur </w:t>
      </w:r>
      <w:ins w:id="4830" w:author="Stagair1" w:date="2018-05-08T17:40:00Z">
        <w:r w:rsidR="00060962">
          <w:fldChar w:fldCharType="begin"/>
        </w:r>
        <w:r w:rsidR="00060962">
          <w:instrText xml:space="preserve"> STYLEREF 1 \s </w:instrText>
        </w:r>
      </w:ins>
      <w:r w:rsidR="00060962">
        <w:fldChar w:fldCharType="separate"/>
      </w:r>
      <w:r w:rsidR="00060962">
        <w:rPr>
          <w:noProof/>
        </w:rPr>
        <w:t>5</w:t>
      </w:r>
      <w:ins w:id="4831"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32" w:author="Stagair1" w:date="2018-05-08T17:40:00Z">
        <w:r w:rsidR="00060962">
          <w:rPr>
            <w:noProof/>
          </w:rPr>
          <w:t>16</w:t>
        </w:r>
        <w:r w:rsidR="00060962">
          <w:fldChar w:fldCharType="end"/>
        </w:r>
      </w:ins>
      <w:del w:id="4833" w:author="Stagair1" w:date="2018-05-08T16:39:00Z">
        <w:r w:rsidR="006463A1" w:rsidRPr="00E15CDD" w:rsidDel="00E15CDD">
          <w:rPr>
            <w:rPrChange w:id="4834" w:author="Stagair1" w:date="2018-05-08T16:40:00Z">
              <w:rPr>
                <w:lang w:val="nl-NL"/>
              </w:rPr>
            </w:rPrChange>
          </w:rPr>
          <w:fldChar w:fldCharType="begin"/>
        </w:r>
        <w:r w:rsidR="006463A1" w:rsidRPr="00E15CDD" w:rsidDel="00E15CDD">
          <w:rPr>
            <w:rPrChange w:id="4835" w:author="Stagair1" w:date="2018-05-08T16:40:00Z">
              <w:rPr>
                <w:lang w:val="nl-NL"/>
              </w:rPr>
            </w:rPrChange>
          </w:rPr>
          <w:delInstrText xml:space="preserve"> STYLEREF 1 \s </w:delInstrText>
        </w:r>
        <w:r w:rsidR="006463A1" w:rsidRPr="00E15CDD" w:rsidDel="00E15CDD">
          <w:rPr>
            <w:rPrChange w:id="4836" w:author="Stagair1" w:date="2018-05-08T16:40:00Z">
              <w:rPr>
                <w:lang w:val="nl-NL"/>
              </w:rPr>
            </w:rPrChange>
          </w:rPr>
          <w:fldChar w:fldCharType="separate"/>
        </w:r>
        <w:r w:rsidR="006463A1" w:rsidRPr="00E15CDD" w:rsidDel="00E15CDD">
          <w:rPr>
            <w:rPrChange w:id="4837" w:author="Stagair1" w:date="2018-05-08T16:40:00Z">
              <w:rPr>
                <w:lang w:val="nl-NL"/>
              </w:rPr>
            </w:rPrChange>
          </w:rPr>
          <w:delText>5</w:delText>
        </w:r>
        <w:r w:rsidR="006463A1" w:rsidRPr="00E15CDD" w:rsidDel="00E15CDD">
          <w:rPr>
            <w:rPrChange w:id="4838" w:author="Stagair1" w:date="2018-05-08T16:40:00Z">
              <w:rPr>
                <w:lang w:val="nl-NL"/>
              </w:rPr>
            </w:rPrChange>
          </w:rPr>
          <w:fldChar w:fldCharType="end"/>
        </w:r>
        <w:r w:rsidR="006463A1" w:rsidRPr="00E15CDD" w:rsidDel="00E15CDD">
          <w:rPr>
            <w:rPrChange w:id="4839" w:author="Stagair1" w:date="2018-05-08T16:40:00Z">
              <w:rPr>
                <w:lang w:val="nl-NL"/>
              </w:rPr>
            </w:rPrChange>
          </w:rPr>
          <w:noBreakHyphen/>
        </w:r>
        <w:r w:rsidR="006463A1" w:rsidRPr="00E15CDD" w:rsidDel="00E15CDD">
          <w:rPr>
            <w:rPrChange w:id="4840" w:author="Stagair1" w:date="2018-05-08T16:40:00Z">
              <w:rPr>
                <w:lang w:val="nl-NL"/>
              </w:rPr>
            </w:rPrChange>
          </w:rPr>
          <w:fldChar w:fldCharType="begin"/>
        </w:r>
        <w:r w:rsidR="006463A1" w:rsidRPr="00E15CDD" w:rsidDel="00E15CDD">
          <w:rPr>
            <w:rPrChange w:id="4841" w:author="Stagair1" w:date="2018-05-08T16:40:00Z">
              <w:rPr>
                <w:lang w:val="nl-NL"/>
              </w:rPr>
            </w:rPrChange>
          </w:rPr>
          <w:delInstrText xml:space="preserve"> SEQ Figuur \* ARABIC \s 1 </w:delInstrText>
        </w:r>
        <w:r w:rsidR="006463A1" w:rsidRPr="00E15CDD" w:rsidDel="00E15CDD">
          <w:rPr>
            <w:rPrChange w:id="4842" w:author="Stagair1" w:date="2018-05-08T16:40:00Z">
              <w:rPr>
                <w:lang w:val="nl-NL"/>
              </w:rPr>
            </w:rPrChange>
          </w:rPr>
          <w:fldChar w:fldCharType="separate"/>
        </w:r>
        <w:r w:rsidR="006463A1" w:rsidRPr="00E15CDD" w:rsidDel="00E15CDD">
          <w:rPr>
            <w:rPrChange w:id="4843" w:author="Stagair1" w:date="2018-05-08T16:40:00Z">
              <w:rPr>
                <w:lang w:val="nl-NL"/>
              </w:rPr>
            </w:rPrChange>
          </w:rPr>
          <w:delText>16</w:delText>
        </w:r>
        <w:r w:rsidR="006463A1" w:rsidRPr="00E15CDD" w:rsidDel="00E15CDD">
          <w:rPr>
            <w:rPrChange w:id="4844" w:author="Stagair1" w:date="2018-05-08T16:40:00Z">
              <w:rPr>
                <w:lang w:val="nl-NL"/>
              </w:rPr>
            </w:rPrChange>
          </w:rPr>
          <w:fldChar w:fldCharType="end"/>
        </w:r>
      </w:del>
      <w:r w:rsidRPr="00E15CDD">
        <w:rPr>
          <w:rPrChange w:id="4845" w:author="Stagair1" w:date="2018-05-08T16:40:00Z">
            <w:rPr>
              <w:lang w:val="nl-NL"/>
            </w:rPr>
          </w:rPrChange>
        </w:rPr>
        <w:t xml:space="preserve">: Aanmelden op het ShareFile </w:t>
      </w:r>
      <w:r w:rsidR="007A613A" w:rsidRPr="00E15CDD">
        <w:rPr>
          <w:rPrChange w:id="4846" w:author="Stagair1" w:date="2018-05-08T16:40:00Z">
            <w:rPr>
              <w:lang w:val="nl-NL"/>
            </w:rPr>
          </w:rPrChange>
        </w:rPr>
        <w:t>subdomein</w:t>
      </w:r>
      <w:r w:rsidRPr="00E15CDD">
        <w:rPr>
          <w:rPrChange w:id="4847" w:author="Stagair1" w:date="2018-05-08T16:40:00Z">
            <w:rPr>
              <w:lang w:val="nl-NL"/>
            </w:rPr>
          </w:rPrChange>
        </w:rPr>
        <w:t xml:space="preserve"> in het </w:t>
      </w:r>
      <w:r w:rsidR="007A613A" w:rsidRPr="00E15CDD">
        <w:rPr>
          <w:rPrChange w:id="4848" w:author="Stagair1" w:date="2018-05-08T16:40:00Z">
            <w:rPr>
              <w:lang w:val="nl-NL"/>
            </w:rPr>
          </w:rPrChange>
        </w:rPr>
        <w:t>SZ-configuratie</w:t>
      </w:r>
      <w:r w:rsidRPr="00E15CDD">
        <w:rPr>
          <w:rPrChange w:id="4849" w:author="Stagair1" w:date="2018-05-08T16:40:00Z">
            <w:rPr>
              <w:lang w:val="nl-NL"/>
            </w:rPr>
          </w:rPrChange>
        </w:rPr>
        <w:t xml:space="preserve"> script.</w:t>
      </w:r>
      <w:bookmarkEnd w:id="4828"/>
    </w:p>
    <w:p w14:paraId="7445423D" w14:textId="77777777" w:rsidR="00BF0442" w:rsidRPr="00E15CDD" w:rsidRDefault="00BF0442">
      <w:pPr>
        <w:rPr>
          <w:rPrChange w:id="4850" w:author="Stagair1" w:date="2018-05-08T16:40:00Z">
            <w:rPr>
              <w:lang w:val="nl-NL"/>
            </w:rPr>
          </w:rPrChange>
        </w:rPr>
      </w:pPr>
    </w:p>
    <w:p w14:paraId="200B00EB" w14:textId="77777777" w:rsidR="00BF0442" w:rsidRPr="00E15CDD" w:rsidRDefault="00BF0442" w:rsidP="00BF0442">
      <w:pPr>
        <w:keepNext/>
        <w:rPr>
          <w:rPrChange w:id="4851" w:author="Stagair1" w:date="2018-05-08T16:40:00Z">
            <w:rPr>
              <w:lang w:val="nl-NL"/>
            </w:rPr>
          </w:rPrChange>
        </w:rPr>
      </w:pPr>
      <w:r w:rsidRPr="0056094B">
        <w:rPr>
          <w:noProof/>
          <w:lang w:eastAsia="nl-BE"/>
        </w:rPr>
        <w:drawing>
          <wp:inline distT="0" distB="0" distL="0" distR="0" wp14:anchorId="1FE5788B" wp14:editId="414E278A">
            <wp:extent cx="5549900" cy="5414433"/>
            <wp:effectExtent l="0" t="0" r="0" b="0"/>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t="18171"/>
                    <a:stretch/>
                  </pic:blipFill>
                  <pic:spPr bwMode="auto">
                    <a:xfrm>
                      <a:off x="0" y="0"/>
                      <a:ext cx="5549900" cy="5414433"/>
                    </a:xfrm>
                    <a:prstGeom prst="rect">
                      <a:avLst/>
                    </a:prstGeom>
                    <a:ln>
                      <a:noFill/>
                    </a:ln>
                    <a:extLst>
                      <a:ext uri="{53640926-AAD7-44D8-BBD7-CCE9431645EC}">
                        <a14:shadowObscured xmlns:a14="http://schemas.microsoft.com/office/drawing/2010/main"/>
                      </a:ext>
                    </a:extLst>
                  </pic:spPr>
                </pic:pic>
              </a:graphicData>
            </a:graphic>
          </wp:inline>
        </w:drawing>
      </w:r>
    </w:p>
    <w:p w14:paraId="612EFA6E" w14:textId="77777777" w:rsidR="00BF0442" w:rsidRPr="00E15CDD" w:rsidRDefault="00BF0442" w:rsidP="00BF0442">
      <w:pPr>
        <w:pStyle w:val="Bijschrift"/>
        <w:rPr>
          <w:rPrChange w:id="4852" w:author="Stagair1" w:date="2018-05-08T16:40:00Z">
            <w:rPr>
              <w:lang w:val="nl-NL"/>
            </w:rPr>
          </w:rPrChange>
        </w:rPr>
      </w:pPr>
      <w:bookmarkStart w:id="4853" w:name="_Toc512457938"/>
      <w:r w:rsidRPr="00E15CDD">
        <w:rPr>
          <w:rPrChange w:id="4854" w:author="Stagair1" w:date="2018-05-08T16:40:00Z">
            <w:rPr>
              <w:lang w:val="nl-NL"/>
            </w:rPr>
          </w:rPrChange>
        </w:rPr>
        <w:t xml:space="preserve">Figuur </w:t>
      </w:r>
      <w:ins w:id="4855" w:author="Stagair1" w:date="2018-05-08T17:40:00Z">
        <w:r w:rsidR="00060962">
          <w:fldChar w:fldCharType="begin"/>
        </w:r>
        <w:r w:rsidR="00060962">
          <w:instrText xml:space="preserve"> STYLEREF 1 \s </w:instrText>
        </w:r>
      </w:ins>
      <w:r w:rsidR="00060962">
        <w:fldChar w:fldCharType="separate"/>
      </w:r>
      <w:r w:rsidR="00060962">
        <w:rPr>
          <w:noProof/>
        </w:rPr>
        <w:t>5</w:t>
      </w:r>
      <w:ins w:id="4856"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4857" w:author="Stagair1" w:date="2018-05-08T17:40:00Z">
        <w:r w:rsidR="00060962">
          <w:rPr>
            <w:noProof/>
          </w:rPr>
          <w:t>17</w:t>
        </w:r>
        <w:r w:rsidR="00060962">
          <w:fldChar w:fldCharType="end"/>
        </w:r>
      </w:ins>
      <w:del w:id="4858" w:author="Stagair1" w:date="2018-05-08T16:39:00Z">
        <w:r w:rsidR="006463A1" w:rsidRPr="00E15CDD" w:rsidDel="00E15CDD">
          <w:rPr>
            <w:rPrChange w:id="4859" w:author="Stagair1" w:date="2018-05-08T16:40:00Z">
              <w:rPr>
                <w:lang w:val="nl-NL"/>
              </w:rPr>
            </w:rPrChange>
          </w:rPr>
          <w:fldChar w:fldCharType="begin"/>
        </w:r>
        <w:r w:rsidR="006463A1" w:rsidRPr="00E15CDD" w:rsidDel="00E15CDD">
          <w:rPr>
            <w:rPrChange w:id="4860" w:author="Stagair1" w:date="2018-05-08T16:40:00Z">
              <w:rPr>
                <w:lang w:val="nl-NL"/>
              </w:rPr>
            </w:rPrChange>
          </w:rPr>
          <w:delInstrText xml:space="preserve"> STYLEREF 1 \s </w:delInstrText>
        </w:r>
        <w:r w:rsidR="006463A1" w:rsidRPr="00E15CDD" w:rsidDel="00E15CDD">
          <w:rPr>
            <w:rPrChange w:id="4861" w:author="Stagair1" w:date="2018-05-08T16:40:00Z">
              <w:rPr>
                <w:lang w:val="nl-NL"/>
              </w:rPr>
            </w:rPrChange>
          </w:rPr>
          <w:fldChar w:fldCharType="separate"/>
        </w:r>
        <w:r w:rsidR="006463A1" w:rsidRPr="00E15CDD" w:rsidDel="00E15CDD">
          <w:rPr>
            <w:rPrChange w:id="4862" w:author="Stagair1" w:date="2018-05-08T16:40:00Z">
              <w:rPr>
                <w:lang w:val="nl-NL"/>
              </w:rPr>
            </w:rPrChange>
          </w:rPr>
          <w:delText>5</w:delText>
        </w:r>
        <w:r w:rsidR="006463A1" w:rsidRPr="00E15CDD" w:rsidDel="00E15CDD">
          <w:rPr>
            <w:rPrChange w:id="4863" w:author="Stagair1" w:date="2018-05-08T16:40:00Z">
              <w:rPr>
                <w:lang w:val="nl-NL"/>
              </w:rPr>
            </w:rPrChange>
          </w:rPr>
          <w:fldChar w:fldCharType="end"/>
        </w:r>
        <w:r w:rsidR="006463A1" w:rsidRPr="00E15CDD" w:rsidDel="00E15CDD">
          <w:rPr>
            <w:rPrChange w:id="4864" w:author="Stagair1" w:date="2018-05-08T16:40:00Z">
              <w:rPr>
                <w:lang w:val="nl-NL"/>
              </w:rPr>
            </w:rPrChange>
          </w:rPr>
          <w:noBreakHyphen/>
        </w:r>
        <w:r w:rsidR="006463A1" w:rsidRPr="00E15CDD" w:rsidDel="00E15CDD">
          <w:rPr>
            <w:rPrChange w:id="4865" w:author="Stagair1" w:date="2018-05-08T16:40:00Z">
              <w:rPr>
                <w:lang w:val="nl-NL"/>
              </w:rPr>
            </w:rPrChange>
          </w:rPr>
          <w:fldChar w:fldCharType="begin"/>
        </w:r>
        <w:r w:rsidR="006463A1" w:rsidRPr="00E15CDD" w:rsidDel="00E15CDD">
          <w:rPr>
            <w:rPrChange w:id="4866" w:author="Stagair1" w:date="2018-05-08T16:40:00Z">
              <w:rPr>
                <w:lang w:val="nl-NL"/>
              </w:rPr>
            </w:rPrChange>
          </w:rPr>
          <w:delInstrText xml:space="preserve"> SEQ Figuur \* ARABIC \s 1 </w:delInstrText>
        </w:r>
        <w:r w:rsidR="006463A1" w:rsidRPr="00E15CDD" w:rsidDel="00E15CDD">
          <w:rPr>
            <w:rPrChange w:id="4867" w:author="Stagair1" w:date="2018-05-08T16:40:00Z">
              <w:rPr>
                <w:lang w:val="nl-NL"/>
              </w:rPr>
            </w:rPrChange>
          </w:rPr>
          <w:fldChar w:fldCharType="separate"/>
        </w:r>
        <w:r w:rsidR="006463A1" w:rsidRPr="00E15CDD" w:rsidDel="00E15CDD">
          <w:rPr>
            <w:rPrChange w:id="4868" w:author="Stagair1" w:date="2018-05-08T16:40:00Z">
              <w:rPr>
                <w:lang w:val="nl-NL"/>
              </w:rPr>
            </w:rPrChange>
          </w:rPr>
          <w:delText>17</w:delText>
        </w:r>
        <w:r w:rsidR="006463A1" w:rsidRPr="00E15CDD" w:rsidDel="00E15CDD">
          <w:rPr>
            <w:rPrChange w:id="4869" w:author="Stagair1" w:date="2018-05-08T16:40:00Z">
              <w:rPr>
                <w:lang w:val="nl-NL"/>
              </w:rPr>
            </w:rPrChange>
          </w:rPr>
          <w:fldChar w:fldCharType="end"/>
        </w:r>
      </w:del>
      <w:r w:rsidRPr="00E15CDD">
        <w:rPr>
          <w:rPrChange w:id="4870" w:author="Stagair1" w:date="2018-05-08T16:40:00Z">
            <w:rPr>
              <w:lang w:val="nl-NL"/>
            </w:rPr>
          </w:rPrChange>
        </w:rPr>
        <w:t xml:space="preserve">: Configuratie van de SZ in het </w:t>
      </w:r>
      <w:r w:rsidR="006463A1" w:rsidRPr="00E15CDD">
        <w:rPr>
          <w:rPrChange w:id="4871" w:author="Stagair1" w:date="2018-05-08T16:40:00Z">
            <w:rPr>
              <w:lang w:val="nl-NL"/>
            </w:rPr>
          </w:rPrChange>
        </w:rPr>
        <w:t xml:space="preserve">ASP.NET </w:t>
      </w:r>
      <w:r w:rsidRPr="00E15CDD">
        <w:rPr>
          <w:rPrChange w:id="4872" w:author="Stagair1" w:date="2018-05-08T16:40:00Z">
            <w:rPr>
              <w:lang w:val="nl-NL"/>
            </w:rPr>
          </w:rPrChange>
        </w:rPr>
        <w:t>script.</w:t>
      </w:r>
      <w:bookmarkEnd w:id="4853"/>
    </w:p>
    <w:p w14:paraId="624A3D9A" w14:textId="77777777" w:rsidR="00BF0442" w:rsidRPr="00E15CDD" w:rsidRDefault="00BF0442">
      <w:pPr>
        <w:rPr>
          <w:rPrChange w:id="4873" w:author="Stagair1" w:date="2018-05-08T16:40:00Z">
            <w:rPr>
              <w:lang w:val="nl-NL"/>
            </w:rPr>
          </w:rPrChange>
        </w:rPr>
      </w:pPr>
    </w:p>
    <w:p w14:paraId="552A2F82" w14:textId="77777777" w:rsidR="00C11D78" w:rsidRPr="00E15CDD" w:rsidRDefault="008F44A1">
      <w:pPr>
        <w:rPr>
          <w:rPrChange w:id="4874" w:author="Stagair1" w:date="2018-05-08T16:40:00Z">
            <w:rPr>
              <w:lang w:val="nl-NL"/>
            </w:rPr>
          </w:rPrChange>
        </w:rPr>
      </w:pPr>
      <w:commentRangeStart w:id="4875"/>
      <w:r w:rsidRPr="00E15CDD">
        <w:rPr>
          <w:rPrChange w:id="4876" w:author="Stagair1" w:date="2018-05-08T16:40:00Z">
            <w:rPr>
              <w:lang w:val="nl-NL"/>
            </w:rPr>
          </w:rPrChange>
        </w:rPr>
        <w:lastRenderedPageBreak/>
        <w:t xml:space="preserve">Browse naar </w:t>
      </w:r>
      <w:r w:rsidR="00A773CA" w:rsidRPr="00E15CDD">
        <w:rPr>
          <w:rPrChange w:id="4877" w:author="Stagair1" w:date="2018-05-08T16:40:00Z">
            <w:rPr>
              <w:lang w:val="nl-NL"/>
            </w:rPr>
          </w:rPrChange>
        </w:rPr>
        <w:t xml:space="preserve">het </w:t>
      </w:r>
      <w:r w:rsidRPr="00E15CDD">
        <w:rPr>
          <w:rPrChange w:id="4878" w:author="Stagair1" w:date="2018-05-08T16:40:00Z">
            <w:rPr>
              <w:lang w:val="nl-NL"/>
            </w:rPr>
          </w:rPrChange>
        </w:rPr>
        <w:t>“ConfigService/admin.aspx</w:t>
      </w:r>
      <w:commentRangeEnd w:id="4875"/>
      <w:r w:rsidR="00BB56DB">
        <w:rPr>
          <w:rStyle w:val="Verwijzingopmerking"/>
        </w:rPr>
        <w:commentReference w:id="4875"/>
      </w:r>
      <w:r w:rsidRPr="00E15CDD">
        <w:rPr>
          <w:rPrChange w:id="4879" w:author="Stagair1" w:date="2018-05-08T16:40:00Z">
            <w:rPr>
              <w:lang w:val="nl-NL"/>
            </w:rPr>
          </w:rPrChange>
        </w:rPr>
        <w:t>”</w:t>
      </w:r>
      <w:r w:rsidR="00A773CA" w:rsidRPr="00E15CDD">
        <w:rPr>
          <w:rPrChange w:id="4880" w:author="Stagair1" w:date="2018-05-08T16:40:00Z">
            <w:rPr>
              <w:lang w:val="nl-NL"/>
            </w:rPr>
          </w:rPrChange>
        </w:rPr>
        <w:t xml:space="preserve"> script op de </w:t>
      </w:r>
      <w:r w:rsidR="0045063A" w:rsidRPr="00E15CDD">
        <w:rPr>
          <w:rPrChange w:id="4881" w:author="Stagair1" w:date="2018-05-08T16:40:00Z">
            <w:rPr>
              <w:lang w:val="nl-NL"/>
            </w:rPr>
          </w:rPrChange>
        </w:rPr>
        <w:t xml:space="preserve">lokale </w:t>
      </w:r>
      <w:r w:rsidR="00A773CA" w:rsidRPr="00E15CDD">
        <w:rPr>
          <w:rPrChange w:id="4882" w:author="Stagair1" w:date="2018-05-08T16:40:00Z">
            <w:rPr>
              <w:lang w:val="nl-NL"/>
            </w:rPr>
          </w:rPrChange>
        </w:rPr>
        <w:t>webserver</w:t>
      </w:r>
      <w:r w:rsidRPr="00E15CDD">
        <w:rPr>
          <w:rPrChange w:id="4883" w:author="Stagair1" w:date="2018-05-08T16:40:00Z">
            <w:rPr>
              <w:lang w:val="nl-NL"/>
            </w:rPr>
          </w:rPrChange>
        </w:rPr>
        <w:t xml:space="preserve"> met een internetbrowser om de configuratie te starten. Vul de gebruikersgegevens van een administrator account voor de ShareFile in, en het bijhorende ShareFile subdomein waarvoor de </w:t>
      </w:r>
      <w:r w:rsidR="00F05CCA" w:rsidRPr="00E15CDD">
        <w:rPr>
          <w:rPrChange w:id="4884" w:author="Stagair1" w:date="2018-05-08T16:40:00Z">
            <w:rPr>
              <w:lang w:val="nl-NL"/>
            </w:rPr>
          </w:rPrChange>
        </w:rPr>
        <w:t>SZ</w:t>
      </w:r>
      <w:r w:rsidRPr="00E15CDD">
        <w:rPr>
          <w:rPrChange w:id="4885" w:author="Stagair1" w:date="2018-05-08T16:40:00Z">
            <w:rPr>
              <w:lang w:val="nl-NL"/>
            </w:rPr>
          </w:rPrChange>
        </w:rPr>
        <w:t xml:space="preserve"> geconfigureerd wordt.</w:t>
      </w:r>
      <w:r w:rsidR="00ED21B3" w:rsidRPr="00E15CDD">
        <w:rPr>
          <w:rPrChange w:id="4886" w:author="Stagair1" w:date="2018-05-08T16:40:00Z">
            <w:rPr>
              <w:lang w:val="nl-NL"/>
            </w:rPr>
          </w:rPrChange>
        </w:rPr>
        <w:t xml:space="preserve"> Dergelijke subdomeinen zijn van de vorm bedrijfsnaam.sharefile.com zoals u kunt zien in figuur 5-16.</w:t>
      </w:r>
      <w:r w:rsidR="00B9751C" w:rsidRPr="00E15CDD">
        <w:rPr>
          <w:rPrChange w:id="4887" w:author="Stagair1" w:date="2018-05-08T16:40:00Z">
            <w:rPr>
              <w:lang w:val="nl-NL"/>
            </w:rPr>
          </w:rPrChange>
        </w:rPr>
        <w:t xml:space="preserve"> Bij het opzetten van de eerste </w:t>
      </w:r>
      <w:r w:rsidR="00F05CCA" w:rsidRPr="00E15CDD">
        <w:rPr>
          <w:rPrChange w:id="4888" w:author="Stagair1" w:date="2018-05-08T16:40:00Z">
            <w:rPr>
              <w:lang w:val="nl-NL"/>
            </w:rPr>
          </w:rPrChange>
        </w:rPr>
        <w:t>SZ-C</w:t>
      </w:r>
      <w:r w:rsidR="00B9751C" w:rsidRPr="00E15CDD">
        <w:rPr>
          <w:rPrChange w:id="4889" w:author="Stagair1" w:date="2018-05-08T16:40:00Z">
            <w:rPr>
              <w:lang w:val="nl-NL"/>
            </w:rPr>
          </w:rPrChange>
        </w:rPr>
        <w:t xml:space="preserve"> wordt een nieuwe lokale </w:t>
      </w:r>
      <w:r w:rsidR="00F05CCA" w:rsidRPr="00E15CDD">
        <w:rPr>
          <w:rPrChange w:id="4890" w:author="Stagair1" w:date="2018-05-08T16:40:00Z">
            <w:rPr>
              <w:lang w:val="nl-NL"/>
            </w:rPr>
          </w:rPrChange>
        </w:rPr>
        <w:t>SZ</w:t>
      </w:r>
      <w:r w:rsidR="00B9751C" w:rsidRPr="00E15CDD">
        <w:rPr>
          <w:rPrChange w:id="4891" w:author="Stagair1" w:date="2018-05-08T16:40:00Z">
            <w:rPr>
              <w:lang w:val="nl-NL"/>
            </w:rPr>
          </w:rPrChange>
        </w:rPr>
        <w:t xml:space="preserve"> aangemaakt, kies daarom voor een nieuwe </w:t>
      </w:r>
      <w:r w:rsidR="00F05CCA" w:rsidRPr="00E15CDD">
        <w:rPr>
          <w:rPrChange w:id="4892" w:author="Stagair1" w:date="2018-05-08T16:40:00Z">
            <w:rPr>
              <w:lang w:val="nl-NL"/>
            </w:rPr>
          </w:rPrChange>
        </w:rPr>
        <w:t>SZ</w:t>
      </w:r>
      <w:r w:rsidR="00B9751C" w:rsidRPr="00E15CDD">
        <w:rPr>
          <w:rPrChange w:id="4893" w:author="Stagair1" w:date="2018-05-08T16:40:00Z">
            <w:rPr>
              <w:lang w:val="nl-NL"/>
            </w:rPr>
          </w:rPrChange>
        </w:rPr>
        <w:t xml:space="preserve"> en geef hem een naam. Noteer de publieke URL waarop de </w:t>
      </w:r>
      <w:r w:rsidR="00F05CCA" w:rsidRPr="00E15CDD">
        <w:rPr>
          <w:rPrChange w:id="4894" w:author="Stagair1" w:date="2018-05-08T16:40:00Z">
            <w:rPr>
              <w:lang w:val="nl-NL"/>
            </w:rPr>
          </w:rPrChange>
        </w:rPr>
        <w:t>SZ</w:t>
      </w:r>
      <w:r w:rsidR="00B9751C" w:rsidRPr="00E15CDD">
        <w:rPr>
          <w:rPrChange w:id="4895" w:author="Stagair1" w:date="2018-05-08T16:40:00Z">
            <w:rPr>
              <w:lang w:val="nl-NL"/>
            </w:rPr>
          </w:rPrChange>
        </w:rPr>
        <w:t xml:space="preserve"> bereikbaar is in he</w:t>
      </w:r>
      <w:r w:rsidR="00A773CA" w:rsidRPr="00E15CDD">
        <w:rPr>
          <w:rPrChange w:id="4896" w:author="Stagair1" w:date="2018-05-08T16:40:00Z">
            <w:rPr>
              <w:lang w:val="nl-NL"/>
            </w:rPr>
          </w:rPrChange>
        </w:rPr>
        <w:t>t veld waar naar het extern</w:t>
      </w:r>
      <w:r w:rsidR="002E0A89" w:rsidRPr="00E15CDD">
        <w:rPr>
          <w:rPrChange w:id="4897" w:author="Stagair1" w:date="2018-05-08T16:40:00Z">
            <w:rPr>
              <w:lang w:val="nl-NL"/>
            </w:rPr>
          </w:rPrChange>
        </w:rPr>
        <w:t xml:space="preserve"> </w:t>
      </w:r>
      <w:r w:rsidR="00B9751C" w:rsidRPr="00E15CDD">
        <w:rPr>
          <w:rPrChange w:id="4898" w:author="Stagair1" w:date="2018-05-08T16:40:00Z">
            <w:rPr>
              <w:lang w:val="nl-NL"/>
            </w:rPr>
          </w:rPrChange>
        </w:rPr>
        <w:t xml:space="preserve">adres van de </w:t>
      </w:r>
      <w:r w:rsidR="00F05CCA" w:rsidRPr="00E15CDD">
        <w:rPr>
          <w:rPrChange w:id="4899" w:author="Stagair1" w:date="2018-05-08T16:40:00Z">
            <w:rPr>
              <w:lang w:val="nl-NL"/>
            </w:rPr>
          </w:rPrChange>
        </w:rPr>
        <w:t>SZ-C</w:t>
      </w:r>
      <w:r w:rsidR="00B9751C" w:rsidRPr="00E15CDD">
        <w:rPr>
          <w:rPrChange w:id="4900" w:author="Stagair1" w:date="2018-05-08T16:40:00Z">
            <w:rPr>
              <w:lang w:val="nl-NL"/>
            </w:rPr>
          </w:rPrChange>
        </w:rPr>
        <w:t xml:space="preserve"> gevraagd wordt. Dit is d</w:t>
      </w:r>
      <w:r w:rsidR="00A773CA" w:rsidRPr="00E15CDD">
        <w:rPr>
          <w:rPrChange w:id="4901" w:author="Stagair1" w:date="2018-05-08T16:40:00Z">
            <w:rPr>
              <w:lang w:val="nl-NL"/>
            </w:rPr>
          </w:rPrChange>
        </w:rPr>
        <w:t>e URL die hoort bij het publiek</w:t>
      </w:r>
      <w:r w:rsidR="00B9751C" w:rsidRPr="00E15CDD">
        <w:rPr>
          <w:rPrChange w:id="4902" w:author="Stagair1" w:date="2018-05-08T16:40:00Z">
            <w:rPr>
              <w:lang w:val="nl-NL"/>
            </w:rPr>
          </w:rPrChange>
        </w:rPr>
        <w:t xml:space="preserve"> adres van de NetScaler zijn CS-VS. Die URL is afhankelijk van de DNS-record die gebruikt wordt voor deze opstelling.</w:t>
      </w:r>
      <w:r w:rsidR="009E3CD3" w:rsidRPr="00E15CDD">
        <w:rPr>
          <w:rPrChange w:id="4903" w:author="Stagair1" w:date="2018-05-08T16:40:00Z">
            <w:rPr>
              <w:lang w:val="nl-NL"/>
            </w:rPr>
          </w:rPrChange>
        </w:rPr>
        <w:t xml:space="preserve"> </w:t>
      </w:r>
      <w:r w:rsidR="00D8474D" w:rsidRPr="00E15CDD">
        <w:rPr>
          <w:rPrChange w:id="4904" w:author="Stagair1" w:date="2018-05-08T16:40:00Z">
            <w:rPr>
              <w:lang w:val="nl-NL"/>
            </w:rPr>
          </w:rPrChange>
        </w:rPr>
        <w:t xml:space="preserve">Vink </w:t>
      </w:r>
      <w:r w:rsidR="005910DD" w:rsidRPr="00E15CDD">
        <w:rPr>
          <w:rPrChange w:id="4905" w:author="Stagair1" w:date="2018-05-08T16:40:00Z">
            <w:rPr>
              <w:lang w:val="nl-NL"/>
            </w:rPr>
          </w:rPrChange>
        </w:rPr>
        <w:t>het selectievakje “</w:t>
      </w:r>
      <w:r w:rsidR="00F05CCA" w:rsidRPr="00E15CDD">
        <w:rPr>
          <w:rPrChange w:id="4906" w:author="Stagair1" w:date="2018-05-08T16:40:00Z">
            <w:rPr>
              <w:lang w:val="nl-NL"/>
            </w:rPr>
          </w:rPrChange>
        </w:rPr>
        <w:t>SZ</w:t>
      </w:r>
      <w:r w:rsidR="00D8474D" w:rsidRPr="00E15CDD">
        <w:rPr>
          <w:rPrChange w:id="4907" w:author="Stagair1" w:date="2018-05-08T16:40:00Z">
            <w:rPr>
              <w:lang w:val="nl-NL"/>
            </w:rPr>
          </w:rPrChange>
        </w:rPr>
        <w:t xml:space="preserve"> voor ShareFile data</w:t>
      </w:r>
      <w:r w:rsidR="005910DD" w:rsidRPr="00E15CDD">
        <w:rPr>
          <w:rPrChange w:id="4908" w:author="Stagair1" w:date="2018-05-08T16:40:00Z">
            <w:rPr>
              <w:lang w:val="nl-NL"/>
            </w:rPr>
          </w:rPrChange>
        </w:rPr>
        <w:t>”</w:t>
      </w:r>
      <w:r w:rsidR="00D8474D" w:rsidRPr="00E15CDD">
        <w:rPr>
          <w:rPrChange w:id="4909" w:author="Stagair1" w:date="2018-05-08T16:40:00Z">
            <w:rPr>
              <w:lang w:val="nl-NL"/>
            </w:rPr>
          </w:rPrChange>
        </w:rPr>
        <w:t xml:space="preserve"> aan en kies voor het gebruik van een lokale netwerkshare. </w:t>
      </w:r>
      <w:r w:rsidR="00A45F7E" w:rsidRPr="00E15CDD">
        <w:rPr>
          <w:rPrChange w:id="4910" w:author="Stagair1" w:date="2018-05-08T16:40:00Z">
            <w:rPr>
              <w:lang w:val="nl-NL"/>
            </w:rPr>
          </w:rPrChange>
        </w:rPr>
        <w:t>Zoals u in figuur 5-17 kan zien wordt er g</w:t>
      </w:r>
      <w:r w:rsidR="00653682" w:rsidRPr="00E15CDD">
        <w:rPr>
          <w:rPrChange w:id="4911" w:author="Stagair1" w:date="2018-05-08T16:40:00Z">
            <w:rPr>
              <w:lang w:val="nl-NL"/>
            </w:rPr>
          </w:rPrChange>
        </w:rPr>
        <w:t xml:space="preserve">ebruik </w:t>
      </w:r>
      <w:r w:rsidR="00A45F7E" w:rsidRPr="00E15CDD">
        <w:rPr>
          <w:rPrChange w:id="4912" w:author="Stagair1" w:date="2018-05-08T16:40:00Z">
            <w:rPr>
              <w:lang w:val="nl-NL"/>
            </w:rPr>
          </w:rPrChange>
        </w:rPr>
        <w:t xml:space="preserve">gemaakt van de </w:t>
      </w:r>
      <w:r w:rsidR="00653682" w:rsidRPr="00E15CDD">
        <w:rPr>
          <w:rPrChange w:id="4913" w:author="Stagair1" w:date="2018-05-08T16:40:00Z">
            <w:rPr>
              <w:lang w:val="nl-NL"/>
            </w:rPr>
          </w:rPrChange>
        </w:rPr>
        <w:t>uniform naming convention (UNC) voor de notatie van het pad naar de netwerkshare. Geef ook de credentials op van een gebruiker met ‘full control’ rechten op de netwerkshare, kies hier bijvoorbeeld voor de eigenaar van de netwerkshare.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E15CDD">
        <w:rPr>
          <w:rPrChange w:id="4914" w:author="Stagair1" w:date="2018-05-08T16:40:00Z">
            <w:rPr>
              <w:lang w:val="nl-NL"/>
            </w:rPr>
          </w:rPrChange>
        </w:rPr>
        <w:t xml:space="preserve"> op het einde van de configuratie</w:t>
      </w:r>
      <w:r w:rsidR="00653682" w:rsidRPr="00E15CDD">
        <w:rPr>
          <w:rPrChange w:id="4915" w:author="Stagair1" w:date="2018-05-08T16:40:00Z">
            <w:rPr>
              <w:lang w:val="nl-NL"/>
            </w:rPr>
          </w:rPrChange>
        </w:rPr>
        <w:t>.</w:t>
      </w:r>
      <w:r w:rsidR="00DE4A5A" w:rsidRPr="00E15CDD">
        <w:rPr>
          <w:rPrChange w:id="4916" w:author="Stagair1" w:date="2018-05-08T16:40:00Z">
            <w:rPr>
              <w:lang w:val="nl-NL"/>
            </w:rPr>
          </w:rPrChange>
        </w:rPr>
        <w:t xml:space="preserve"> Verder moet enkel het vakje </w:t>
      </w:r>
      <w:r w:rsidR="005910DD" w:rsidRPr="00E15CDD">
        <w:rPr>
          <w:rPrChange w:id="4917" w:author="Stagair1" w:date="2018-05-08T16:40:00Z">
            <w:rPr>
              <w:lang w:val="nl-NL"/>
            </w:rPr>
          </w:rPrChange>
        </w:rPr>
        <w:t>“</w:t>
      </w:r>
      <w:r w:rsidR="00F05CCA" w:rsidRPr="00E15CDD">
        <w:rPr>
          <w:rPrChange w:id="4918" w:author="Stagair1" w:date="2018-05-08T16:40:00Z">
            <w:rPr>
              <w:lang w:val="nl-NL"/>
            </w:rPr>
          </w:rPrChange>
        </w:rPr>
        <w:t>SZ-C</w:t>
      </w:r>
      <w:r w:rsidR="00DE4A5A" w:rsidRPr="00E15CDD">
        <w:rPr>
          <w:rPrChange w:id="4919" w:author="Stagair1" w:date="2018-05-08T16:40:00Z">
            <w:rPr>
              <w:lang w:val="nl-NL"/>
            </w:rPr>
          </w:rPrChange>
        </w:rPr>
        <w:t xml:space="preserve"> voor netwerkshare bestanden</w:t>
      </w:r>
      <w:r w:rsidR="005910DD" w:rsidRPr="00E15CDD">
        <w:rPr>
          <w:rPrChange w:id="4920" w:author="Stagair1" w:date="2018-05-08T16:40:00Z">
            <w:rPr>
              <w:lang w:val="nl-NL"/>
            </w:rPr>
          </w:rPrChange>
        </w:rPr>
        <w:t>”</w:t>
      </w:r>
      <w:r w:rsidR="00DE4A5A" w:rsidRPr="00E15CDD">
        <w:rPr>
          <w:rPrChange w:id="4921" w:author="Stagair1" w:date="2018-05-08T16:40:00Z">
            <w:rPr>
              <w:lang w:val="nl-NL"/>
            </w:rPr>
          </w:rPrChange>
        </w:rPr>
        <w:t xml:space="preserve"> aangevinkt worden. Het is mogelijk om daaronder te kiezen welke locaties in de netwerkshare wel of </w:t>
      </w:r>
      <w:r w:rsidR="005910DD" w:rsidRPr="00E15CDD">
        <w:rPr>
          <w:rPrChange w:id="4922" w:author="Stagair1" w:date="2018-05-08T16:40:00Z">
            <w:rPr>
              <w:lang w:val="nl-NL"/>
            </w:rPr>
          </w:rPrChange>
        </w:rPr>
        <w:t>niet beschikbaar gesteld worden,</w:t>
      </w:r>
      <w:r w:rsidR="00A45F7E" w:rsidRPr="00E15CDD">
        <w:rPr>
          <w:rPrChange w:id="4923" w:author="Stagair1" w:date="2018-05-08T16:40:00Z">
            <w:rPr>
              <w:lang w:val="nl-NL"/>
            </w:rPr>
          </w:rPrChange>
        </w:rPr>
        <w:t xml:space="preserve"> door hun pad op te geven.</w:t>
      </w:r>
      <w:r w:rsidR="00BE33E0" w:rsidRPr="00E15CDD">
        <w:rPr>
          <w:rPrChange w:id="4924" w:author="Stagair1" w:date="2018-05-08T16:40:00Z">
            <w:rPr>
              <w:lang w:val="nl-NL"/>
            </w:rPr>
          </w:rPrChange>
        </w:rPr>
        <w:t xml:space="preserve"> </w:t>
      </w:r>
      <w:sdt>
        <w:sdtPr>
          <w:id w:val="-981690993"/>
          <w:citation/>
        </w:sdtPr>
        <w:sdtContent>
          <w:r w:rsidR="00BE33E0" w:rsidRPr="00E15CDD">
            <w:rPr>
              <w:rPrChange w:id="4925" w:author="Stagair1" w:date="2018-05-08T16:40:00Z">
                <w:rPr>
                  <w:lang w:val="nl-NL"/>
                </w:rPr>
              </w:rPrChange>
            </w:rPr>
            <w:fldChar w:fldCharType="begin"/>
          </w:r>
          <w:r w:rsidR="00BE33E0" w:rsidRPr="00E15CDD">
            <w:instrText xml:space="preserve"> CITATION Cit18 \l 2067 </w:instrText>
          </w:r>
          <w:r w:rsidR="00BE33E0" w:rsidRPr="00E15CDD">
            <w:rPr>
              <w:rPrChange w:id="4926" w:author="Stagair1" w:date="2018-05-08T16:40:00Z">
                <w:rPr>
                  <w:lang w:val="nl-NL"/>
                </w:rPr>
              </w:rPrChange>
            </w:rPr>
            <w:fldChar w:fldCharType="separate"/>
          </w:r>
          <w:r w:rsidR="006F20A4" w:rsidRPr="00E15CDD">
            <w:rPr>
              <w:rPrChange w:id="4927" w:author="Stagair1" w:date="2018-05-08T16:40:00Z">
                <w:rPr>
                  <w:noProof/>
                </w:rPr>
              </w:rPrChange>
            </w:rPr>
            <w:t>[10]</w:t>
          </w:r>
          <w:r w:rsidR="00BE33E0" w:rsidRPr="00E15CDD">
            <w:rPr>
              <w:rPrChange w:id="4928" w:author="Stagair1" w:date="2018-05-08T16:40:00Z">
                <w:rPr>
                  <w:lang w:val="nl-NL"/>
                </w:rPr>
              </w:rPrChange>
            </w:rPr>
            <w:fldChar w:fldCharType="end"/>
          </w:r>
        </w:sdtContent>
      </w:sdt>
    </w:p>
    <w:p w14:paraId="4E6D8403" w14:textId="50F2EC0E" w:rsidR="009E3CD3" w:rsidRPr="00E15CDD" w:rsidRDefault="006463A1">
      <w:pPr>
        <w:rPr>
          <w:rPrChange w:id="4929" w:author="Stagair1" w:date="2018-05-08T16:40:00Z">
            <w:rPr>
              <w:lang w:val="nl-NL"/>
            </w:rPr>
          </w:rPrChange>
        </w:rPr>
      </w:pPr>
      <w:r w:rsidRPr="0056094B">
        <w:rPr>
          <w:noProof/>
          <w:lang w:eastAsia="nl-BE"/>
        </w:rPr>
        <mc:AlternateContent>
          <mc:Choice Requires="wps">
            <w:drawing>
              <wp:anchor distT="0" distB="0" distL="114300" distR="114300" simplePos="0" relativeHeight="251737088" behindDoc="0" locked="0" layoutInCell="1" allowOverlap="1" wp14:anchorId="6E4FC391" wp14:editId="41DC27D7">
                <wp:simplePos x="0" y="0"/>
                <wp:positionH relativeFrom="column">
                  <wp:posOffset>-3175</wp:posOffset>
                </wp:positionH>
                <wp:positionV relativeFrom="paragraph">
                  <wp:posOffset>4023995</wp:posOffset>
                </wp:positionV>
                <wp:extent cx="5938520" cy="635"/>
                <wp:effectExtent l="0" t="0" r="5080" b="12065"/>
                <wp:wrapTopAndBottom/>
                <wp:docPr id="90" name="Text Box 90"/>
                <wp:cNvGraphicFramePr/>
                <a:graphic xmlns:a="http://schemas.openxmlformats.org/drawingml/2006/main">
                  <a:graphicData uri="http://schemas.microsoft.com/office/word/2010/wordprocessingShape">
                    <wps:wsp>
                      <wps:cNvSpPr txBox="1"/>
                      <wps:spPr>
                        <a:xfrm>
                          <a:off x="0" y="0"/>
                          <a:ext cx="5938520" cy="635"/>
                        </a:xfrm>
                        <a:prstGeom prst="rect">
                          <a:avLst/>
                        </a:prstGeom>
                        <a:solidFill>
                          <a:prstClr val="white"/>
                        </a:solidFill>
                        <a:ln>
                          <a:noFill/>
                        </a:ln>
                      </wps:spPr>
                      <wps:txbx>
                        <w:txbxContent>
                          <w:p w14:paraId="50444519" w14:textId="77777777" w:rsidR="005A0626" w:rsidRPr="00F35178" w:rsidRDefault="005A0626" w:rsidP="006463A1">
                            <w:pPr>
                              <w:pStyle w:val="Bijschrift"/>
                              <w:rPr>
                                <w:noProof/>
                                <w:sz w:val="22"/>
                                <w:szCs w:val="22"/>
                              </w:rPr>
                            </w:pPr>
                            <w:bookmarkStart w:id="4930" w:name="_Toc512457939"/>
                            <w:r>
                              <w:t xml:space="preserve">Figuur </w:t>
                            </w:r>
                            <w:ins w:id="4931" w:author="Stagair1" w:date="2018-05-08T17:40:00Z">
                              <w:r>
                                <w:fldChar w:fldCharType="begin"/>
                              </w:r>
                              <w:r>
                                <w:instrText xml:space="preserve"> STYLEREF 1 \s </w:instrText>
                              </w:r>
                            </w:ins>
                            <w:r>
                              <w:fldChar w:fldCharType="separate"/>
                            </w:r>
                            <w:r>
                              <w:rPr>
                                <w:noProof/>
                              </w:rPr>
                              <w:t>5</w:t>
                            </w:r>
                            <w:ins w:id="4932" w:author="Stagair1" w:date="2018-05-08T17:40:00Z">
                              <w:r>
                                <w:fldChar w:fldCharType="end"/>
                              </w:r>
                              <w:r>
                                <w:noBreakHyphen/>
                              </w:r>
                              <w:r>
                                <w:fldChar w:fldCharType="begin"/>
                              </w:r>
                              <w:r>
                                <w:instrText xml:space="preserve"> SEQ Figuur \* ARABIC \s 1 </w:instrText>
                              </w:r>
                            </w:ins>
                            <w:r>
                              <w:fldChar w:fldCharType="separate"/>
                            </w:r>
                            <w:ins w:id="4933" w:author="Stagair1" w:date="2018-05-08T17:40:00Z">
                              <w:r>
                                <w:rPr>
                                  <w:noProof/>
                                </w:rPr>
                                <w:t>18</w:t>
                              </w:r>
                              <w:r>
                                <w:fldChar w:fldCharType="end"/>
                              </w:r>
                            </w:ins>
                            <w:del w:id="4934"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18</w:delText>
                              </w:r>
                              <w:r w:rsidDel="00E15CDD">
                                <w:rPr>
                                  <w:noProof/>
                                </w:rPr>
                                <w:fldChar w:fldCharType="end"/>
                              </w:r>
                            </w:del>
                            <w:r>
                              <w:t>: DNS-records van ICORDA NV.</w:t>
                            </w:r>
                            <w:bookmarkEnd w:id="49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6E4FC391" id="Text Box 90" o:spid="_x0000_s1078" type="#_x0000_t202" style="position:absolute;margin-left:-.25pt;margin-top:316.85pt;width:467.6pt;height:.05pt;z-index:2517370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" stroked="f">
                <v:textbox style="mso-fit-shape-to-text:t" inset="0,0,0,0">
                  <w:txbxContent>
                    <w:p w14:paraId="50444519" w14:textId="77777777" w:rsidR="005A0626" w:rsidRPr="00F35178" w:rsidRDefault="005A0626" w:rsidP="006463A1">
                      <w:pPr>
                        <w:pStyle w:val="Bijschrift"/>
                        <w:rPr>
                          <w:noProof/>
                          <w:sz w:val="22"/>
                          <w:szCs w:val="22"/>
                        </w:rPr>
                      </w:pPr>
                      <w:bookmarkStart w:id="4935" w:name="_Toc512457939"/>
                      <w:r>
                        <w:t xml:space="preserve">Figuur </w:t>
                      </w:r>
                      <w:ins w:id="4936" w:author="Stagair1" w:date="2018-05-08T17:40:00Z">
                        <w:r>
                          <w:fldChar w:fldCharType="begin"/>
                        </w:r>
                        <w:r>
                          <w:instrText xml:space="preserve"> STYLEREF 1 \s </w:instrText>
                        </w:r>
                      </w:ins>
                      <w:r>
                        <w:fldChar w:fldCharType="separate"/>
                      </w:r>
                      <w:r>
                        <w:rPr>
                          <w:noProof/>
                        </w:rPr>
                        <w:t>5</w:t>
                      </w:r>
                      <w:ins w:id="4937" w:author="Stagair1" w:date="2018-05-08T17:40:00Z">
                        <w:r>
                          <w:fldChar w:fldCharType="end"/>
                        </w:r>
                        <w:r>
                          <w:noBreakHyphen/>
                        </w:r>
                        <w:r>
                          <w:fldChar w:fldCharType="begin"/>
                        </w:r>
                        <w:r>
                          <w:instrText xml:space="preserve"> SEQ Figuur \* ARABIC \s 1 </w:instrText>
                        </w:r>
                      </w:ins>
                      <w:r>
                        <w:fldChar w:fldCharType="separate"/>
                      </w:r>
                      <w:ins w:id="4938" w:author="Stagair1" w:date="2018-05-08T17:40:00Z">
                        <w:r>
                          <w:rPr>
                            <w:noProof/>
                          </w:rPr>
                          <w:t>18</w:t>
                        </w:r>
                        <w:r>
                          <w:fldChar w:fldCharType="end"/>
                        </w:r>
                      </w:ins>
                      <w:del w:id="4939" w:author="Stagair1" w:date="2018-05-08T16:39:00Z">
                        <w:r w:rsidDel="00E15CDD">
                          <w:fldChar w:fldCharType="begin"/>
                        </w:r>
                        <w:r w:rsidDel="00E15CDD">
                          <w:delInstrText xml:space="preserve"> STYLEREF 1 \s </w:delInstrText>
                        </w:r>
                        <w:r w:rsidDel="00E15CDD">
                          <w:fldChar w:fldCharType="separate"/>
                        </w:r>
                        <w:r w:rsidDel="00E15CDD">
                          <w:rPr>
                            <w:noProof/>
                          </w:rPr>
                          <w:delText>5</w:delText>
                        </w:r>
                        <w:r w:rsidDel="00E15CDD">
                          <w:rPr>
                            <w:noProof/>
                          </w:rPr>
                          <w:fldChar w:fldCharType="end"/>
                        </w:r>
                        <w:r w:rsidDel="00E15CDD">
                          <w:noBreakHyphen/>
                        </w:r>
                        <w:r w:rsidDel="00E15CDD">
                          <w:fldChar w:fldCharType="begin"/>
                        </w:r>
                        <w:r w:rsidDel="00E15CDD">
                          <w:delInstrText xml:space="preserve"> SEQ Figuur \* ARABIC \s 1 </w:delInstrText>
                        </w:r>
                        <w:r w:rsidDel="00E15CDD">
                          <w:fldChar w:fldCharType="separate"/>
                        </w:r>
                        <w:r w:rsidDel="00E15CDD">
                          <w:rPr>
                            <w:noProof/>
                          </w:rPr>
                          <w:delText>18</w:delText>
                        </w:r>
                        <w:r w:rsidDel="00E15CDD">
                          <w:rPr>
                            <w:noProof/>
                          </w:rPr>
                          <w:fldChar w:fldCharType="end"/>
                        </w:r>
                      </w:del>
                      <w:r>
                        <w:t>: DNS-records van ICORDA NV.</w:t>
                      </w:r>
                      <w:bookmarkEnd w:id="4935"/>
                    </w:p>
                  </w:txbxContent>
                </v:textbox>
                <w10:wrap type="topAndBottom"/>
              </v:shape>
            </w:pict>
          </mc:Fallback>
        </mc:AlternateContent>
      </w:r>
      <w:r w:rsidR="006F0B1F" w:rsidRPr="006F0B1F">
        <w:rPr>
          <w:noProof/>
          <w:lang w:eastAsia="nl-BE"/>
        </w:rPr>
        <w:drawing>
          <wp:anchor distT="0" distB="0" distL="114300" distR="114300" simplePos="0" relativeHeight="251702272" behindDoc="0" locked="0" layoutInCell="1" allowOverlap="1" wp14:anchorId="183EF63F" wp14:editId="0027D251">
            <wp:simplePos x="0" y="0"/>
            <wp:positionH relativeFrom="column">
              <wp:posOffset>-3175</wp:posOffset>
            </wp:positionH>
            <wp:positionV relativeFrom="paragraph">
              <wp:posOffset>306494</wp:posOffset>
            </wp:positionV>
            <wp:extent cx="5938520" cy="3660775"/>
            <wp:effectExtent l="0" t="0" r="5080" b="0"/>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1">
                      <a:extLst>
                        <a:ext uri="{28A0092B-C50C-407E-A947-70E740481C1C}">
                          <a14:useLocalDpi xmlns:a14="http://schemas.microsoft.com/office/drawing/2010/main" val="0"/>
                        </a:ext>
                      </a:extLst>
                    </a:blip>
                    <a:srcRect t="39133"/>
                    <a:stretch/>
                  </pic:blipFill>
                  <pic:spPr bwMode="auto">
                    <a:xfrm>
                      <a:off x="0" y="0"/>
                      <a:ext cx="5938520" cy="3660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5A6E559C" w14:textId="75DADA85" w:rsidR="00660D9C" w:rsidRPr="00E15CDD" w:rsidRDefault="00660D9C">
      <w:pPr>
        <w:rPr>
          <w:rPrChange w:id="4940" w:author="Stagair1" w:date="2018-05-08T16:40:00Z">
            <w:rPr>
              <w:lang w:val="nl-NL"/>
            </w:rPr>
          </w:rPrChange>
        </w:rPr>
      </w:pPr>
    </w:p>
    <w:p w14:paraId="55D71870" w14:textId="09CB2263" w:rsidR="009E3CD3" w:rsidRPr="00E15CDD" w:rsidRDefault="00A45F7E">
      <w:pPr>
        <w:rPr>
          <w:rPrChange w:id="4941" w:author="Stagair1" w:date="2018-05-08T16:40:00Z">
            <w:rPr>
              <w:lang w:val="nl-NL"/>
            </w:rPr>
          </w:rPrChange>
        </w:rPr>
      </w:pPr>
      <w:r w:rsidRPr="00E15CDD">
        <w:rPr>
          <w:rPrChange w:id="4942" w:author="Stagair1" w:date="2018-05-08T16:40:00Z">
            <w:rPr>
              <w:lang w:val="nl-NL"/>
            </w:rPr>
          </w:rPrChange>
        </w:rPr>
        <w:t xml:space="preserve">Uit de figuur 5-18 hierboven </w:t>
      </w:r>
      <w:r w:rsidR="009E3CD3" w:rsidRPr="00E15CDD">
        <w:rPr>
          <w:rPrChange w:id="4943" w:author="Stagair1" w:date="2018-05-08T16:40:00Z">
            <w:rPr>
              <w:lang w:val="nl-NL"/>
            </w:rPr>
          </w:rPrChange>
        </w:rPr>
        <w:t xml:space="preserve">kan men afleiden welke DNS-records ICORDA aangevraagd heeft voor het bereiken van de NetScaler (en dus ook de </w:t>
      </w:r>
      <w:r w:rsidR="00F05CCA" w:rsidRPr="00E15CDD">
        <w:rPr>
          <w:rPrChange w:id="4944" w:author="Stagair1" w:date="2018-05-08T16:40:00Z">
            <w:rPr>
              <w:lang w:val="nl-NL"/>
            </w:rPr>
          </w:rPrChange>
        </w:rPr>
        <w:t>SZ</w:t>
      </w:r>
      <w:r w:rsidR="009E3CD3" w:rsidRPr="00E15CDD">
        <w:rPr>
          <w:rPrChange w:id="4945" w:author="Stagair1" w:date="2018-05-08T16:40:00Z">
            <w:rPr>
              <w:lang w:val="nl-NL"/>
            </w:rPr>
          </w:rPrChange>
        </w:rPr>
        <w:t xml:space="preserve">) in deze opstelling. </w:t>
      </w:r>
      <w:r w:rsidR="00106D2F" w:rsidRPr="00E15CDD">
        <w:rPr>
          <w:rPrChange w:id="4946" w:author="Stagair1" w:date="2018-05-08T16:40:00Z">
            <w:rPr>
              <w:lang w:val="nl-NL"/>
            </w:rPr>
          </w:rPrChange>
        </w:rPr>
        <w:t>Het publiek</w:t>
      </w:r>
      <w:r w:rsidR="009E3CD3" w:rsidRPr="00E15CDD">
        <w:rPr>
          <w:rPrChange w:id="4947" w:author="Stagair1" w:date="2018-05-08T16:40:00Z">
            <w:rPr>
              <w:lang w:val="nl-NL"/>
            </w:rPr>
          </w:rPrChange>
        </w:rPr>
        <w:t xml:space="preserve"> IP-adres is </w:t>
      </w:r>
      <w:r w:rsidR="005A71CE" w:rsidRPr="00E15CDD">
        <w:rPr>
          <w:rPrChange w:id="4948" w:author="Stagair1" w:date="2018-05-08T16:40:00Z">
            <w:rPr>
              <w:lang w:val="nl-NL"/>
            </w:rPr>
          </w:rPrChange>
        </w:rPr>
        <w:lastRenderedPageBreak/>
        <w:t>194.78.114.83</w:t>
      </w:r>
      <w:r w:rsidR="009E3CD3" w:rsidRPr="00E15CDD">
        <w:rPr>
          <w:rPrChange w:id="4949" w:author="Stagair1" w:date="2018-05-08T16:40:00Z">
            <w:rPr>
              <w:lang w:val="nl-NL"/>
            </w:rPr>
          </w:rPrChange>
        </w:rPr>
        <w:t xml:space="preserve"> en de bijhorende URL’s zijn </w:t>
      </w:r>
      <w:r w:rsidR="005A71CE" w:rsidRPr="00E15CDD">
        <w:rPr>
          <w:rPrChange w:id="4950" w:author="Stagair1" w:date="2018-05-08T16:40:00Z">
            <w:rPr>
              <w:lang w:val="nl-NL"/>
            </w:rPr>
          </w:rPrChange>
        </w:rPr>
        <w:t>“sharefile.icorda.be.”, “storage.icorda.be.” en “storagezone.icorda.be.”</w:t>
      </w:r>
      <w:r w:rsidR="009E3CD3" w:rsidRPr="00E15CDD">
        <w:rPr>
          <w:rPrChange w:id="4951" w:author="Stagair1" w:date="2018-05-08T16:40:00Z">
            <w:rPr>
              <w:lang w:val="nl-NL"/>
            </w:rPr>
          </w:rPrChange>
        </w:rPr>
        <w:t>.</w:t>
      </w:r>
    </w:p>
    <w:p w14:paraId="37D16791" w14:textId="77777777" w:rsidR="001A2D6C" w:rsidRPr="00E15CDD" w:rsidRDefault="001A2D6C">
      <w:pPr>
        <w:rPr>
          <w:rPrChange w:id="4952" w:author="Stagair1" w:date="2018-05-08T16:40:00Z">
            <w:rPr>
              <w:lang w:val="nl-NL"/>
            </w:rPr>
          </w:rPrChange>
        </w:rPr>
      </w:pPr>
    </w:p>
    <w:p w14:paraId="777EE836" w14:textId="77777777" w:rsidR="001A2D6C" w:rsidRPr="00E15CDD" w:rsidRDefault="001A2D6C" w:rsidP="001A2D6C">
      <w:pPr>
        <w:pStyle w:val="Kop4"/>
        <w:rPr>
          <w:rPrChange w:id="4953" w:author="Stagair1" w:date="2018-05-08T16:40:00Z">
            <w:rPr>
              <w:lang w:val="nl-NL"/>
            </w:rPr>
          </w:rPrChange>
        </w:rPr>
      </w:pPr>
      <w:bookmarkStart w:id="4954" w:name="_Toc512841458"/>
      <w:r w:rsidRPr="00E15CDD">
        <w:rPr>
          <w:rPrChange w:id="4955" w:author="Stagair1" w:date="2018-05-08T16:40:00Z">
            <w:rPr>
              <w:lang w:val="nl-NL"/>
            </w:rPr>
          </w:rPrChange>
        </w:rPr>
        <w:t>Extra controllers voor load balancing (LB) en high availability (HA)</w:t>
      </w:r>
      <w:bookmarkEnd w:id="4954"/>
    </w:p>
    <w:p w14:paraId="5A9F44D8" w14:textId="77777777" w:rsidR="00872172" w:rsidRPr="00E15CDD" w:rsidRDefault="00872172" w:rsidP="00872172">
      <w:pPr>
        <w:rPr>
          <w:rPrChange w:id="4956" w:author="Stagair1" w:date="2018-05-08T16:40:00Z">
            <w:rPr>
              <w:lang w:val="nl-NL"/>
            </w:rPr>
          </w:rPrChange>
        </w:rPr>
      </w:pPr>
      <w:r w:rsidRPr="00E15CDD">
        <w:rPr>
          <w:rPrChange w:id="4957" w:author="Stagair1" w:date="2018-05-08T16:40:00Z">
            <w:rPr>
              <w:lang w:val="nl-NL"/>
            </w:rPr>
          </w:rPrChange>
        </w:rPr>
        <w:t xml:space="preserve">Indien men een redundante opstelling wilt opzetten, of een deel van het werk wilt </w:t>
      </w:r>
      <w:commentRangeStart w:id="4958"/>
      <w:r w:rsidRPr="00E15CDD">
        <w:rPr>
          <w:rPrChange w:id="4959" w:author="Stagair1" w:date="2018-05-08T16:40:00Z">
            <w:rPr>
              <w:lang w:val="nl-NL"/>
            </w:rPr>
          </w:rPrChange>
        </w:rPr>
        <w:t xml:space="preserve">afladen </w:t>
      </w:r>
      <w:commentRangeEnd w:id="4958"/>
      <w:r w:rsidR="006A0301">
        <w:rPr>
          <w:rStyle w:val="Verwijzingopmerking"/>
        </w:rPr>
        <w:commentReference w:id="4958"/>
      </w:r>
      <w:r w:rsidRPr="00E15CDD">
        <w:rPr>
          <w:rPrChange w:id="4961" w:author="Stagair1" w:date="2018-05-08T16:40:00Z">
            <w:rPr>
              <w:lang w:val="nl-NL"/>
            </w:rPr>
          </w:rPrChange>
        </w:rPr>
        <w:t xml:space="preserve">naar een </w:t>
      </w:r>
      <w:r w:rsidR="00151B95" w:rsidRPr="00E15CDD">
        <w:rPr>
          <w:rPrChange w:id="4962" w:author="Stagair1" w:date="2018-05-08T16:40:00Z">
            <w:rPr>
              <w:lang w:val="nl-NL"/>
            </w:rPr>
          </w:rPrChange>
        </w:rPr>
        <w:t>tweede</w:t>
      </w:r>
      <w:r w:rsidRPr="00E15CDD">
        <w:rPr>
          <w:rPrChange w:id="4963" w:author="Stagair1" w:date="2018-05-08T16:40:00Z">
            <w:rPr>
              <w:lang w:val="nl-NL"/>
            </w:rPr>
          </w:rPrChange>
        </w:rPr>
        <w:t xml:space="preserve"> </w:t>
      </w:r>
      <w:r w:rsidR="008312A1" w:rsidRPr="00E15CDD">
        <w:rPr>
          <w:rPrChange w:id="4964" w:author="Stagair1" w:date="2018-05-08T16:40:00Z">
            <w:rPr>
              <w:lang w:val="nl-NL"/>
            </w:rPr>
          </w:rPrChange>
        </w:rPr>
        <w:t>Controller</w:t>
      </w:r>
      <w:r w:rsidRPr="00E15CDD">
        <w:rPr>
          <w:rPrChange w:id="4965" w:author="Stagair1" w:date="2018-05-08T16:40:00Z">
            <w:rPr>
              <w:lang w:val="nl-NL"/>
            </w:rPr>
          </w:rPrChange>
        </w:rPr>
        <w:t xml:space="preserve">, zal </w:t>
      </w:r>
      <w:r w:rsidR="002E0A89" w:rsidRPr="00E15CDD">
        <w:rPr>
          <w:rPrChange w:id="4966" w:author="Stagair1" w:date="2018-05-08T16:40:00Z">
            <w:rPr>
              <w:lang w:val="nl-NL"/>
            </w:rPr>
          </w:rPrChange>
        </w:rPr>
        <w:t>er een</w:t>
      </w:r>
      <w:r w:rsidRPr="00E15CDD">
        <w:rPr>
          <w:rPrChange w:id="4967" w:author="Stagair1" w:date="2018-05-08T16:40:00Z">
            <w:rPr>
              <w:lang w:val="nl-NL"/>
            </w:rPr>
          </w:rPrChange>
        </w:rPr>
        <w:t xml:space="preserve"> </w:t>
      </w:r>
      <w:r w:rsidR="00151B95" w:rsidRPr="00E15CDD">
        <w:rPr>
          <w:rPrChange w:id="4968" w:author="Stagair1" w:date="2018-05-08T16:40:00Z">
            <w:rPr>
              <w:lang w:val="nl-NL"/>
            </w:rPr>
          </w:rPrChange>
        </w:rPr>
        <w:t>tweede</w:t>
      </w:r>
      <w:r w:rsidRPr="00E15CDD">
        <w:rPr>
          <w:rPrChange w:id="4969" w:author="Stagair1" w:date="2018-05-08T16:40:00Z">
            <w:rPr>
              <w:lang w:val="nl-NL"/>
            </w:rPr>
          </w:rPrChange>
        </w:rPr>
        <w:t xml:space="preserve"> </w:t>
      </w:r>
      <w:r w:rsidR="00F05CCA" w:rsidRPr="00E15CDD">
        <w:rPr>
          <w:rPrChange w:id="4970" w:author="Stagair1" w:date="2018-05-08T16:40:00Z">
            <w:rPr>
              <w:lang w:val="nl-NL"/>
            </w:rPr>
          </w:rPrChange>
        </w:rPr>
        <w:t>SZ-C</w:t>
      </w:r>
      <w:r w:rsidRPr="00E15CDD">
        <w:rPr>
          <w:rPrChange w:id="4971" w:author="Stagair1" w:date="2018-05-08T16:40:00Z">
            <w:rPr>
              <w:lang w:val="nl-NL"/>
            </w:rPr>
          </w:rPrChange>
        </w:rPr>
        <w:t xml:space="preserve"> </w:t>
      </w:r>
      <w:r w:rsidR="009F7FD7" w:rsidRPr="00E15CDD">
        <w:rPr>
          <w:rPrChange w:id="4972" w:author="Stagair1" w:date="2018-05-08T16:40:00Z">
            <w:rPr>
              <w:lang w:val="nl-NL"/>
            </w:rPr>
          </w:rPrChange>
        </w:rPr>
        <w:t xml:space="preserve">voor dezelfde SZ </w:t>
      </w:r>
      <w:r w:rsidR="002E0A89" w:rsidRPr="00E15CDD">
        <w:rPr>
          <w:rPrChange w:id="4973" w:author="Stagair1" w:date="2018-05-08T16:40:00Z">
            <w:rPr>
              <w:lang w:val="nl-NL"/>
            </w:rPr>
          </w:rPrChange>
        </w:rPr>
        <w:t>opgezet moeten worden. Deze kan men toevoegen door hetzelfde proces te doorlopen als men voor de eerste doorlopen is in hoofdstuk</w:t>
      </w:r>
      <w:r w:rsidR="00F71F1B" w:rsidRPr="00E15CDD">
        <w:rPr>
          <w:rPrChange w:id="4974" w:author="Stagair1" w:date="2018-05-08T16:40:00Z">
            <w:rPr>
              <w:lang w:val="nl-NL"/>
            </w:rPr>
          </w:rPrChange>
        </w:rPr>
        <w:t xml:space="preserve"> </w:t>
      </w:r>
      <w:r w:rsidR="00F71F1B" w:rsidRPr="00E15CDD">
        <w:rPr>
          <w:rPrChange w:id="4975" w:author="Stagair1" w:date="2018-05-08T16:40:00Z">
            <w:rPr>
              <w:lang w:val="nl-NL"/>
            </w:rPr>
          </w:rPrChange>
        </w:rPr>
        <w:fldChar w:fldCharType="begin"/>
      </w:r>
      <w:r w:rsidR="00F71F1B" w:rsidRPr="00E15CDD">
        <w:rPr>
          <w:rPrChange w:id="4976" w:author="Stagair1" w:date="2018-05-08T16:40:00Z">
            <w:rPr>
              <w:lang w:val="nl-NL"/>
            </w:rPr>
          </w:rPrChange>
        </w:rPr>
        <w:instrText xml:space="preserve"> REF _Ref513125636 \r \h </w:instrText>
      </w:r>
      <w:r w:rsidR="00F71F1B" w:rsidRPr="00E15CDD">
        <w:rPr>
          <w:rPrChange w:id="4977" w:author="Stagair1" w:date="2018-05-08T16:40:00Z">
            <w:rPr/>
          </w:rPrChange>
        </w:rPr>
      </w:r>
      <w:r w:rsidR="00F71F1B" w:rsidRPr="00E15CDD">
        <w:rPr>
          <w:rPrChange w:id="4978" w:author="Stagair1" w:date="2018-05-08T16:40:00Z">
            <w:rPr>
              <w:lang w:val="nl-NL"/>
            </w:rPr>
          </w:rPrChange>
        </w:rPr>
        <w:fldChar w:fldCharType="separate"/>
      </w:r>
      <w:r w:rsidR="00F71F1B" w:rsidRPr="00E15CDD">
        <w:rPr>
          <w:rPrChange w:id="4979" w:author="Stagair1" w:date="2018-05-08T16:40:00Z">
            <w:rPr>
              <w:lang w:val="nl-NL"/>
            </w:rPr>
          </w:rPrChange>
        </w:rPr>
        <w:t>5.4</w:t>
      </w:r>
      <w:r w:rsidR="00F71F1B" w:rsidRPr="00E15CDD">
        <w:rPr>
          <w:rPrChange w:id="4980" w:author="Stagair1" w:date="2018-05-08T16:40:00Z">
            <w:rPr>
              <w:lang w:val="nl-NL"/>
            </w:rPr>
          </w:rPrChange>
        </w:rPr>
        <w:fldChar w:fldCharType="end"/>
      </w:r>
      <w:r w:rsidR="0009647B" w:rsidRPr="00E15CDD">
        <w:rPr>
          <w:rPrChange w:id="4981" w:author="Stagair1" w:date="2018-05-08T16:40:00Z">
            <w:rPr>
              <w:lang w:val="nl-NL"/>
            </w:rPr>
          </w:rPrChange>
        </w:rPr>
        <w:t xml:space="preserve">. In de configuratie van de </w:t>
      </w:r>
      <w:r w:rsidR="00151B95" w:rsidRPr="00E15CDD">
        <w:rPr>
          <w:rPrChange w:id="4982" w:author="Stagair1" w:date="2018-05-08T16:40:00Z">
            <w:rPr>
              <w:lang w:val="nl-NL"/>
            </w:rPr>
          </w:rPrChange>
        </w:rPr>
        <w:t>tweede</w:t>
      </w:r>
      <w:r w:rsidR="0009647B" w:rsidRPr="00E15CDD">
        <w:rPr>
          <w:rPrChange w:id="4983" w:author="Stagair1" w:date="2018-05-08T16:40:00Z">
            <w:rPr>
              <w:lang w:val="nl-NL"/>
            </w:rPr>
          </w:rPrChange>
        </w:rPr>
        <w:t xml:space="preserve"> SZ-C </w:t>
      </w:r>
      <w:r w:rsidR="002E0A89" w:rsidRPr="00E15CDD">
        <w:rPr>
          <w:rPrChange w:id="4984" w:author="Stagair1" w:date="2018-05-08T16:40:00Z">
            <w:rPr>
              <w:lang w:val="nl-NL"/>
            </w:rPr>
          </w:rPrChange>
        </w:rPr>
        <w:t>worden</w:t>
      </w:r>
      <w:r w:rsidR="0009647B" w:rsidRPr="00E15CDD">
        <w:rPr>
          <w:rPrChange w:id="4985" w:author="Stagair1" w:date="2018-05-08T16:40:00Z">
            <w:rPr>
              <w:lang w:val="nl-NL"/>
            </w:rPr>
          </w:rPrChange>
        </w:rPr>
        <w:t xml:space="preserve"> wel</w:t>
      </w:r>
      <w:r w:rsidR="002E0A89" w:rsidRPr="00E15CDD">
        <w:rPr>
          <w:rPrChange w:id="4986" w:author="Stagair1" w:date="2018-05-08T16:40:00Z">
            <w:rPr>
              <w:lang w:val="nl-NL"/>
            </w:rPr>
          </w:rPrChange>
        </w:rPr>
        <w:t xml:space="preserve"> enkele aanpassingen gemaakt. Deze </w:t>
      </w:r>
      <w:r w:rsidR="00F05CCA" w:rsidRPr="00E15CDD">
        <w:rPr>
          <w:rPrChange w:id="4987" w:author="Stagair1" w:date="2018-05-08T16:40:00Z">
            <w:rPr>
              <w:lang w:val="nl-NL"/>
            </w:rPr>
          </w:rPrChange>
        </w:rPr>
        <w:t>SZ-C</w:t>
      </w:r>
      <w:r w:rsidR="002E0A89" w:rsidRPr="00E15CDD">
        <w:rPr>
          <w:rPrChange w:id="4988" w:author="Stagair1" w:date="2018-05-08T16:40:00Z">
            <w:rPr>
              <w:lang w:val="nl-NL"/>
            </w:rPr>
          </w:rPrChange>
        </w:rPr>
        <w:t xml:space="preserve"> wordt geconfigureerd voor een bestaande </w:t>
      </w:r>
      <w:r w:rsidR="00F05CCA" w:rsidRPr="00E15CDD">
        <w:rPr>
          <w:rPrChange w:id="4989" w:author="Stagair1" w:date="2018-05-08T16:40:00Z">
            <w:rPr>
              <w:lang w:val="nl-NL"/>
            </w:rPr>
          </w:rPrChange>
        </w:rPr>
        <w:t>SZ</w:t>
      </w:r>
      <w:r w:rsidR="002E0A89" w:rsidRPr="00E15CDD">
        <w:rPr>
          <w:rPrChange w:id="4990" w:author="Stagair1" w:date="2018-05-08T16:40:00Z">
            <w:rPr>
              <w:lang w:val="nl-NL"/>
            </w:rPr>
          </w:rPrChange>
        </w:rPr>
        <w:t xml:space="preserve"> en niet voor een nieuwe. Selecteer de zone die hiervoor reeds aangemaakt werd. </w:t>
      </w:r>
      <w:r w:rsidR="003B5096" w:rsidRPr="00E15CDD">
        <w:rPr>
          <w:rPrChange w:id="4991" w:author="Stagair1" w:date="2018-05-08T16:40:00Z">
            <w:rPr>
              <w:lang w:val="nl-NL"/>
            </w:rPr>
          </w:rPrChange>
        </w:rPr>
        <w:t>Kies</w:t>
      </w:r>
      <w:r w:rsidR="002E0A89" w:rsidRPr="00E15CDD">
        <w:rPr>
          <w:rPrChange w:id="4992" w:author="Stagair1" w:date="2018-05-08T16:40:00Z">
            <w:rPr>
              <w:lang w:val="nl-NL"/>
            </w:rPr>
          </w:rPrChange>
        </w:rPr>
        <w:t xml:space="preserve"> de eerste </w:t>
      </w:r>
      <w:r w:rsidR="00F05CCA" w:rsidRPr="00E15CDD">
        <w:rPr>
          <w:rPrChange w:id="4993" w:author="Stagair1" w:date="2018-05-08T16:40:00Z">
            <w:rPr>
              <w:lang w:val="nl-NL"/>
            </w:rPr>
          </w:rPrChange>
        </w:rPr>
        <w:t>SZ-C</w:t>
      </w:r>
      <w:r w:rsidR="002E0A89" w:rsidRPr="00E15CDD">
        <w:rPr>
          <w:rPrChange w:id="4994" w:author="Stagair1" w:date="2018-05-08T16:40:00Z">
            <w:rPr>
              <w:lang w:val="nl-NL"/>
            </w:rPr>
          </w:rPrChange>
        </w:rPr>
        <w:t xml:space="preserve"> als de primaire Controller</w:t>
      </w:r>
      <w:r w:rsidR="003B5096" w:rsidRPr="00E15CDD">
        <w:rPr>
          <w:rPrChange w:id="4995" w:author="Stagair1" w:date="2018-05-08T16:40:00Z">
            <w:rPr>
              <w:lang w:val="nl-NL"/>
            </w:rPr>
          </w:rPrChange>
        </w:rPr>
        <w:t xml:space="preserve"> (vul zijn hostname in)</w:t>
      </w:r>
      <w:r w:rsidR="002E0A89" w:rsidRPr="00E15CDD">
        <w:rPr>
          <w:rPrChange w:id="4996" w:author="Stagair1" w:date="2018-05-08T16:40:00Z">
            <w:rPr>
              <w:lang w:val="nl-NL"/>
            </w:rPr>
          </w:rPrChange>
        </w:rPr>
        <w:t xml:space="preserve">. Voor het externe adres kan </w:t>
      </w:r>
      <w:r w:rsidR="002E0A89" w:rsidRPr="00E15CDD">
        <w:rPr>
          <w:u w:val="single"/>
          <w:rPrChange w:id="4997" w:author="Stagair1" w:date="2018-05-08T16:40:00Z">
            <w:rPr>
              <w:u w:val="single"/>
              <w:lang w:val="nl-NL"/>
            </w:rPr>
          </w:rPrChange>
        </w:rPr>
        <w:t>dezelfde</w:t>
      </w:r>
      <w:r w:rsidR="002E0A89" w:rsidRPr="00E15CDD">
        <w:rPr>
          <w:rPrChange w:id="4998" w:author="Stagair1" w:date="2018-05-08T16:40:00Z">
            <w:rPr>
              <w:lang w:val="nl-NL"/>
            </w:rPr>
          </w:rPrChange>
        </w:rPr>
        <w:t xml:space="preserve"> URL</w:t>
      </w:r>
      <w:r w:rsidR="009F7FD7" w:rsidRPr="00E15CDD">
        <w:rPr>
          <w:rPrChange w:id="4999" w:author="Stagair1" w:date="2018-05-08T16:40:00Z">
            <w:rPr>
              <w:lang w:val="nl-NL"/>
            </w:rPr>
          </w:rPrChange>
        </w:rPr>
        <w:t>,</w:t>
      </w:r>
      <w:r w:rsidR="002E0A89" w:rsidRPr="00E15CDD">
        <w:rPr>
          <w:rPrChange w:id="5000" w:author="Stagair1" w:date="2018-05-08T16:40:00Z">
            <w:rPr>
              <w:lang w:val="nl-NL"/>
            </w:rPr>
          </w:rPrChange>
        </w:rPr>
        <w:t xml:space="preserve"> </w:t>
      </w:r>
      <w:r w:rsidR="009F7FD7" w:rsidRPr="00E15CDD">
        <w:rPr>
          <w:rPrChange w:id="5001" w:author="Stagair1" w:date="2018-05-08T16:40:00Z">
            <w:rPr>
              <w:lang w:val="nl-NL"/>
            </w:rPr>
          </w:rPrChange>
        </w:rPr>
        <w:t>die reeds gebruikt werd voor de eerste SZ-C, gekozen worden</w:t>
      </w:r>
      <w:r w:rsidR="002E0A89" w:rsidRPr="00E15CDD">
        <w:rPr>
          <w:rPrChange w:id="5002" w:author="Stagair1" w:date="2018-05-08T16:40:00Z">
            <w:rPr>
              <w:lang w:val="nl-NL"/>
            </w:rPr>
          </w:rPrChange>
        </w:rPr>
        <w:t>. De LB-VS van de NetScaler zal het verkeer verdelen over beide Cont</w:t>
      </w:r>
      <w:r w:rsidR="00106D2F" w:rsidRPr="00E15CDD">
        <w:rPr>
          <w:rPrChange w:id="5003" w:author="Stagair1" w:date="2018-05-08T16:40:00Z">
            <w:rPr>
              <w:lang w:val="nl-NL"/>
            </w:rPr>
          </w:rPrChange>
        </w:rPr>
        <w:t>rollers op basis van hun intern</w:t>
      </w:r>
      <w:r w:rsidR="002E0A89" w:rsidRPr="00E15CDD">
        <w:rPr>
          <w:rPrChange w:id="5004" w:author="Stagair1" w:date="2018-05-08T16:40:00Z">
            <w:rPr>
              <w:lang w:val="nl-NL"/>
            </w:rPr>
          </w:rPrChange>
        </w:rPr>
        <w:t xml:space="preserve"> IP-adres, bij deze is er geen nood aan 2 verschillende externe adressen.</w:t>
      </w:r>
      <w:r w:rsidR="00106D2F" w:rsidRPr="00E15CDD">
        <w:rPr>
          <w:rPrChange w:id="5005" w:author="Stagair1" w:date="2018-05-08T16:40:00Z">
            <w:rPr>
              <w:lang w:val="nl-NL"/>
            </w:rPr>
          </w:rPrChange>
        </w:rPr>
        <w:t xml:space="preserve"> Vul het wachtwoord dat bij de installatie van de eerste Controller gekozen werd opnieuw in.</w:t>
      </w:r>
    </w:p>
    <w:p w14:paraId="2B20FB98" w14:textId="77777777" w:rsidR="00106D2F" w:rsidRPr="00E15CDD" w:rsidRDefault="009B506A" w:rsidP="00872172">
      <w:pPr>
        <w:rPr>
          <w:rPrChange w:id="5006" w:author="Stagair1" w:date="2018-05-08T16:40:00Z">
            <w:rPr>
              <w:lang w:val="nl-NL"/>
            </w:rPr>
          </w:rPrChange>
        </w:rPr>
      </w:pPr>
      <w:r w:rsidRPr="00E15CDD">
        <w:rPr>
          <w:rPrChange w:id="5007" w:author="Stagair1" w:date="2018-05-08T16:40:00Z">
            <w:rPr>
              <w:lang w:val="nl-NL"/>
            </w:rPr>
          </w:rPrChange>
        </w:rPr>
        <w:t>Indien beide</w:t>
      </w:r>
      <w:r w:rsidR="00106D2F" w:rsidRPr="00E15CDD">
        <w:rPr>
          <w:rPrChange w:id="5008" w:author="Stagair1" w:date="2018-05-08T16:40:00Z">
            <w:rPr>
              <w:lang w:val="nl-NL"/>
            </w:rPr>
          </w:rPrChange>
        </w:rPr>
        <w:t xml:space="preserve"> StorageZone Controller</w:t>
      </w:r>
      <w:r w:rsidRPr="00E15CDD">
        <w:rPr>
          <w:rPrChange w:id="5009" w:author="Stagair1" w:date="2018-05-08T16:40:00Z">
            <w:rPr>
              <w:lang w:val="nl-NL"/>
            </w:rPr>
          </w:rPrChange>
        </w:rPr>
        <w:t>s</w:t>
      </w:r>
      <w:r w:rsidR="00106D2F" w:rsidRPr="00E15CDD">
        <w:rPr>
          <w:rPrChange w:id="5010" w:author="Stagair1" w:date="2018-05-08T16:40:00Z">
            <w:rPr>
              <w:lang w:val="nl-NL"/>
            </w:rPr>
          </w:rPrChange>
        </w:rPr>
        <w:t xml:space="preserve"> correct geconfigureerd werden</w:t>
      </w:r>
      <w:r w:rsidR="00A57201" w:rsidRPr="00E15CDD">
        <w:rPr>
          <w:rPrChange w:id="5011" w:author="Stagair1" w:date="2018-05-08T16:40:00Z">
            <w:rPr>
              <w:lang w:val="nl-NL"/>
            </w:rPr>
          </w:rPrChange>
        </w:rPr>
        <w:t xml:space="preserve"> in NetScaler</w:t>
      </w:r>
      <w:r w:rsidR="00106D2F" w:rsidRPr="00E15CDD">
        <w:rPr>
          <w:rPrChange w:id="5012" w:author="Stagair1" w:date="2018-05-08T16:40:00Z">
            <w:rPr>
              <w:lang w:val="nl-NL"/>
            </w:rPr>
          </w:rPrChange>
        </w:rPr>
        <w:t xml:space="preserve"> (op basis van hun intern IP-adres</w:t>
      </w:r>
      <w:r w:rsidR="00A009D8" w:rsidRPr="00E15CDD">
        <w:rPr>
          <w:rPrChange w:id="5013" w:author="Stagair1" w:date="2018-05-08T16:40:00Z">
            <w:rPr>
              <w:lang w:val="nl-NL"/>
            </w:rPr>
          </w:rPrChange>
        </w:rPr>
        <w:t>), zullen de Controllers redundant zijn</w:t>
      </w:r>
      <w:r w:rsidR="00A57201" w:rsidRPr="00E15CDD">
        <w:rPr>
          <w:rPrChange w:id="5014" w:author="Stagair1" w:date="2018-05-08T16:40:00Z">
            <w:rPr>
              <w:lang w:val="nl-NL"/>
            </w:rPr>
          </w:rPrChange>
        </w:rPr>
        <w:t xml:space="preserve">, en heeft men </w:t>
      </w:r>
      <w:r w:rsidR="00A009D8" w:rsidRPr="00E15CDD">
        <w:rPr>
          <w:rPrChange w:id="5015" w:author="Stagair1" w:date="2018-05-08T16:40:00Z">
            <w:rPr>
              <w:lang w:val="nl-NL"/>
            </w:rPr>
          </w:rPrChange>
        </w:rPr>
        <w:t xml:space="preserve">voor dit gedeelte </w:t>
      </w:r>
      <w:r w:rsidR="00A57201" w:rsidRPr="00E15CDD">
        <w:rPr>
          <w:rPrChange w:id="5016" w:author="Stagair1" w:date="2018-05-08T16:40:00Z">
            <w:rPr>
              <w:lang w:val="nl-NL"/>
            </w:rPr>
          </w:rPrChange>
        </w:rPr>
        <w:t>HA bereikt.</w:t>
      </w:r>
    </w:p>
    <w:p w14:paraId="2B60C9FD" w14:textId="77777777" w:rsidR="00C94F36" w:rsidRPr="00E15CDD" w:rsidRDefault="00C94F36" w:rsidP="00872172">
      <w:pPr>
        <w:rPr>
          <w:rPrChange w:id="5017" w:author="Stagair1" w:date="2018-05-08T16:40:00Z">
            <w:rPr>
              <w:lang w:val="nl-NL"/>
            </w:rPr>
          </w:rPrChange>
        </w:rPr>
      </w:pPr>
      <w:r w:rsidRPr="00E15CDD">
        <w:rPr>
          <w:rPrChange w:id="5018" w:author="Stagair1" w:date="2018-05-08T16:40:00Z">
            <w:rPr>
              <w:lang w:val="nl-NL"/>
            </w:rPr>
          </w:rPrChange>
        </w:rPr>
        <w:t xml:space="preserve">Hou er echter rekening mee dat in een praktische omgeving ook de netwerkshare ontdubbelt moet worden over verschillende fileservers alvorens de lokale gegevens volledige redundant zijn. Dit wordt praktisch meestal bereikt door gebruik te maken van Windows DFS zoals dat in hoofdstuk </w:t>
      </w:r>
      <w:r w:rsidRPr="00E15CDD">
        <w:rPr>
          <w:rPrChange w:id="5019" w:author="Stagair1" w:date="2018-05-08T16:40:00Z">
            <w:rPr>
              <w:lang w:val="nl-NL"/>
            </w:rPr>
          </w:rPrChange>
        </w:rPr>
        <w:fldChar w:fldCharType="begin"/>
      </w:r>
      <w:r w:rsidRPr="00E15CDD">
        <w:rPr>
          <w:rPrChange w:id="5020" w:author="Stagair1" w:date="2018-05-08T16:40:00Z">
            <w:rPr>
              <w:lang w:val="nl-NL"/>
            </w:rPr>
          </w:rPrChange>
        </w:rPr>
        <w:instrText xml:space="preserve"> REF _Ref513131469 \r \h </w:instrText>
      </w:r>
      <w:r w:rsidRPr="00E15CDD">
        <w:rPr>
          <w:rPrChange w:id="5021" w:author="Stagair1" w:date="2018-05-08T16:40:00Z">
            <w:rPr/>
          </w:rPrChange>
        </w:rPr>
      </w:r>
      <w:r w:rsidRPr="00E15CDD">
        <w:rPr>
          <w:rPrChange w:id="5022" w:author="Stagair1" w:date="2018-05-08T16:40:00Z">
            <w:rPr>
              <w:lang w:val="nl-NL"/>
            </w:rPr>
          </w:rPrChange>
        </w:rPr>
        <w:fldChar w:fldCharType="separate"/>
      </w:r>
      <w:r w:rsidRPr="00E15CDD">
        <w:rPr>
          <w:rPrChange w:id="5023" w:author="Stagair1" w:date="2018-05-08T16:40:00Z">
            <w:rPr>
              <w:lang w:val="nl-NL"/>
            </w:rPr>
          </w:rPrChange>
        </w:rPr>
        <w:t>4.2.3</w:t>
      </w:r>
      <w:r w:rsidRPr="00E15CDD">
        <w:rPr>
          <w:rPrChange w:id="5024" w:author="Stagair1" w:date="2018-05-08T16:40:00Z">
            <w:rPr>
              <w:lang w:val="nl-NL"/>
            </w:rPr>
          </w:rPrChange>
        </w:rPr>
        <w:fldChar w:fldCharType="end"/>
      </w:r>
      <w:r w:rsidRPr="00E15CDD">
        <w:rPr>
          <w:rPrChange w:id="5025" w:author="Stagair1" w:date="2018-05-08T16:40:00Z">
            <w:rPr>
              <w:lang w:val="nl-NL"/>
            </w:rPr>
          </w:rPrChange>
        </w:rPr>
        <w:t xml:space="preserve"> reeds vermeld werd.</w:t>
      </w:r>
    </w:p>
    <w:p w14:paraId="3B31CB99" w14:textId="77777777" w:rsidR="00872172" w:rsidRPr="00E15CDD" w:rsidRDefault="00872172" w:rsidP="00872172">
      <w:pPr>
        <w:rPr>
          <w:rPrChange w:id="5026" w:author="Stagair1" w:date="2018-05-08T16:40:00Z">
            <w:rPr>
              <w:lang w:val="nl-NL"/>
            </w:rPr>
          </w:rPrChange>
        </w:rPr>
      </w:pPr>
    </w:p>
    <w:p w14:paraId="005C7A83" w14:textId="77777777" w:rsidR="007E3AD5" w:rsidRPr="00E15CDD" w:rsidRDefault="007E3AD5" w:rsidP="00872172">
      <w:pPr>
        <w:rPr>
          <w:rPrChange w:id="5027" w:author="Stagair1" w:date="2018-05-08T16:40:00Z">
            <w:rPr>
              <w:lang w:val="nl-NL"/>
            </w:rPr>
          </w:rPrChange>
        </w:rPr>
      </w:pPr>
    </w:p>
    <w:p w14:paraId="76D4A377" w14:textId="77777777" w:rsidR="007E3AD5" w:rsidRPr="00E15CDD" w:rsidRDefault="007E3AD5" w:rsidP="007E3AD5">
      <w:pPr>
        <w:pStyle w:val="Kop2"/>
        <w:rPr>
          <w:rPrChange w:id="5028" w:author="Stagair1" w:date="2018-05-08T16:40:00Z">
            <w:rPr>
              <w:lang w:val="nl-NL"/>
            </w:rPr>
          </w:rPrChange>
        </w:rPr>
      </w:pPr>
      <w:bookmarkStart w:id="5029" w:name="_Ref512438094"/>
      <w:bookmarkStart w:id="5030" w:name="_Toc512841459"/>
      <w:r w:rsidRPr="00E15CDD">
        <w:rPr>
          <w:rPrChange w:id="5031" w:author="Stagair1" w:date="2018-05-08T16:40:00Z">
            <w:rPr>
              <w:lang w:val="nl-NL"/>
            </w:rPr>
          </w:rPrChange>
        </w:rPr>
        <w:t>ShareFile configuratie</w:t>
      </w:r>
      <w:bookmarkEnd w:id="5029"/>
      <w:bookmarkEnd w:id="5030"/>
    </w:p>
    <w:p w14:paraId="56900F0E" w14:textId="77777777" w:rsidR="007E3AD5" w:rsidRPr="00E15CDD" w:rsidRDefault="007E3AD5" w:rsidP="007E3AD5">
      <w:pPr>
        <w:rPr>
          <w:rPrChange w:id="5032" w:author="Stagair1" w:date="2018-05-08T16:40:00Z">
            <w:rPr>
              <w:lang w:val="nl-NL"/>
            </w:rPr>
          </w:rPrChange>
        </w:rPr>
      </w:pPr>
    </w:p>
    <w:p w14:paraId="6F9E79DA" w14:textId="77777777" w:rsidR="007E3AD5" w:rsidRPr="00E15CDD" w:rsidRDefault="00C37295" w:rsidP="007E3AD5">
      <w:pPr>
        <w:rPr>
          <w:rPrChange w:id="5033" w:author="Stagair1" w:date="2018-05-08T16:40:00Z">
            <w:rPr>
              <w:lang w:val="nl-NL"/>
            </w:rPr>
          </w:rPrChange>
        </w:rPr>
      </w:pPr>
      <w:r w:rsidRPr="00E15CDD">
        <w:rPr>
          <w:rPrChange w:id="5034" w:author="Stagair1" w:date="2018-05-08T16:40:00Z">
            <w:rPr>
              <w:lang w:val="nl-NL"/>
            </w:rPr>
          </w:rPrChange>
        </w:rPr>
        <w:t xml:space="preserve">Op de ShareFile valt er niet veel meer te configureren. Hij weet namelijk al hoe hij zijn lokale </w:t>
      </w:r>
      <w:r w:rsidR="00F05CCA" w:rsidRPr="00E15CDD">
        <w:rPr>
          <w:rPrChange w:id="5035" w:author="Stagair1" w:date="2018-05-08T16:40:00Z">
            <w:rPr>
              <w:lang w:val="nl-NL"/>
            </w:rPr>
          </w:rPrChange>
        </w:rPr>
        <w:t>SZ</w:t>
      </w:r>
      <w:r w:rsidRPr="00E15CDD">
        <w:rPr>
          <w:rPrChange w:id="5036" w:author="Stagair1" w:date="2018-05-08T16:40:00Z">
            <w:rPr>
              <w:lang w:val="nl-NL"/>
            </w:rPr>
          </w:rPrChange>
        </w:rPr>
        <w:t xml:space="preserve"> kan bereiken. Na de </w:t>
      </w:r>
      <w:r w:rsidR="007A613A" w:rsidRPr="00E15CDD">
        <w:rPr>
          <w:rPrChange w:id="5037" w:author="Stagair1" w:date="2018-05-08T16:40:00Z">
            <w:rPr>
              <w:lang w:val="nl-NL"/>
            </w:rPr>
          </w:rPrChange>
        </w:rPr>
        <w:t>SZ-configuratie</w:t>
      </w:r>
      <w:r w:rsidRPr="00E15CDD">
        <w:rPr>
          <w:rPrChange w:id="5038" w:author="Stagair1" w:date="2018-05-08T16:40:00Z">
            <w:rPr>
              <w:lang w:val="nl-NL"/>
            </w:rPr>
          </w:rPrChange>
        </w:rPr>
        <w:t xml:space="preserve"> werd reeds meegedeeld aan de ShareFile Cloud dat de zone bereikbaar is op het geconfigureerd extern adres. Dit extern adres is in de </w:t>
      </w:r>
      <w:r w:rsidR="006B6E0B" w:rsidRPr="00E15CDD">
        <w:rPr>
          <w:rPrChange w:id="5039" w:author="Stagair1" w:date="2018-05-08T16:40:00Z">
            <w:rPr>
              <w:lang w:val="nl-NL"/>
            </w:rPr>
          </w:rPrChange>
        </w:rPr>
        <w:t>DNS-records</w:t>
      </w:r>
      <w:r w:rsidRPr="00E15CDD">
        <w:rPr>
          <w:rPrChange w:id="5040" w:author="Stagair1" w:date="2018-05-08T16:40:00Z">
            <w:rPr>
              <w:lang w:val="nl-NL"/>
            </w:rPr>
          </w:rPrChange>
        </w:rPr>
        <w:t xml:space="preserve"> gekoppeld aan het publiek IP-adres van de NetScaler zijn CS-VS.</w:t>
      </w:r>
      <w:r w:rsidR="006B6E0B" w:rsidRPr="00E15CDD">
        <w:rPr>
          <w:rPrChange w:id="5041" w:author="Stagair1" w:date="2018-05-08T16:40:00Z">
            <w:rPr>
              <w:lang w:val="nl-NL"/>
            </w:rPr>
          </w:rPrChange>
        </w:rPr>
        <w:t xml:space="preserve"> Wanneer een gebruiker op ShareFile verbinding probeert te maken met de lokale </w:t>
      </w:r>
      <w:r w:rsidR="00F05CCA" w:rsidRPr="00E15CDD">
        <w:rPr>
          <w:rPrChange w:id="5042" w:author="Stagair1" w:date="2018-05-08T16:40:00Z">
            <w:rPr>
              <w:lang w:val="nl-NL"/>
            </w:rPr>
          </w:rPrChange>
        </w:rPr>
        <w:t>SZ</w:t>
      </w:r>
      <w:r w:rsidR="006B6E0B" w:rsidRPr="00E15CDD">
        <w:rPr>
          <w:rPrChange w:id="5043" w:author="Stagair1" w:date="2018-05-08T16:40:00Z">
            <w:rPr>
              <w:lang w:val="nl-NL"/>
            </w:rPr>
          </w:rPrChange>
        </w:rPr>
        <w:t xml:space="preserve">, zal ShareFile een aanvraag sturen naar het extern adres en terecht komen bij de CS-VS, waarna het proces dat reeds omschreven werd in hoofdstuk </w:t>
      </w:r>
      <w:r w:rsidR="0009647B" w:rsidRPr="00E15CDD">
        <w:rPr>
          <w:rPrChange w:id="5044" w:author="Stagair1" w:date="2018-05-08T16:40:00Z">
            <w:rPr>
              <w:lang w:val="nl-NL"/>
            </w:rPr>
          </w:rPrChange>
        </w:rPr>
        <w:fldChar w:fldCharType="begin"/>
      </w:r>
      <w:r w:rsidR="0009647B" w:rsidRPr="00E15CDD">
        <w:rPr>
          <w:rPrChange w:id="5045" w:author="Stagair1" w:date="2018-05-08T16:40:00Z">
            <w:rPr>
              <w:lang w:val="nl-NL"/>
            </w:rPr>
          </w:rPrChange>
        </w:rPr>
        <w:instrText xml:space="preserve"> REF _Ref512430740 \r \h </w:instrText>
      </w:r>
      <w:r w:rsidR="0009647B" w:rsidRPr="00E15CDD">
        <w:rPr>
          <w:rPrChange w:id="5046" w:author="Stagair1" w:date="2018-05-08T16:40:00Z">
            <w:rPr/>
          </w:rPrChange>
        </w:rPr>
      </w:r>
      <w:r w:rsidR="0009647B" w:rsidRPr="00E15CDD">
        <w:rPr>
          <w:rPrChange w:id="5047" w:author="Stagair1" w:date="2018-05-08T16:40:00Z">
            <w:rPr>
              <w:lang w:val="nl-NL"/>
            </w:rPr>
          </w:rPrChange>
        </w:rPr>
        <w:fldChar w:fldCharType="separate"/>
      </w:r>
      <w:r w:rsidR="0009647B" w:rsidRPr="00E15CDD">
        <w:rPr>
          <w:rPrChange w:id="5048" w:author="Stagair1" w:date="2018-05-08T16:40:00Z">
            <w:rPr>
              <w:lang w:val="nl-NL"/>
            </w:rPr>
          </w:rPrChange>
        </w:rPr>
        <w:t>5.1</w:t>
      </w:r>
      <w:r w:rsidR="0009647B" w:rsidRPr="00E15CDD">
        <w:rPr>
          <w:rPrChange w:id="5049" w:author="Stagair1" w:date="2018-05-08T16:40:00Z">
            <w:rPr>
              <w:lang w:val="nl-NL"/>
            </w:rPr>
          </w:rPrChange>
        </w:rPr>
        <w:fldChar w:fldCharType="end"/>
      </w:r>
      <w:r w:rsidR="0009647B" w:rsidRPr="00E15CDD">
        <w:rPr>
          <w:rPrChange w:id="5050" w:author="Stagair1" w:date="2018-05-08T16:40:00Z">
            <w:rPr>
              <w:lang w:val="nl-NL"/>
            </w:rPr>
          </w:rPrChange>
        </w:rPr>
        <w:t xml:space="preserve"> </w:t>
      </w:r>
      <w:r w:rsidR="006B6E0B" w:rsidRPr="00E15CDD">
        <w:rPr>
          <w:rPrChange w:id="5051" w:author="Stagair1" w:date="2018-05-08T16:40:00Z">
            <w:rPr>
              <w:lang w:val="nl-NL"/>
            </w:rPr>
          </w:rPrChange>
        </w:rPr>
        <w:t>volgt.</w:t>
      </w:r>
    </w:p>
    <w:p w14:paraId="2DB5A45F" w14:textId="77777777" w:rsidR="006463A1" w:rsidRPr="00E15CDD" w:rsidRDefault="006463A1" w:rsidP="006463A1">
      <w:pPr>
        <w:keepNext/>
        <w:rPr>
          <w:rPrChange w:id="5052" w:author="Stagair1" w:date="2018-05-08T16:40:00Z">
            <w:rPr>
              <w:lang w:val="nl-NL"/>
            </w:rPr>
          </w:rPrChange>
        </w:rPr>
      </w:pPr>
      <w:r w:rsidRPr="0056094B">
        <w:rPr>
          <w:noProof/>
          <w:lang w:eastAsia="nl-BE"/>
        </w:rPr>
        <w:lastRenderedPageBreak/>
        <w:drawing>
          <wp:inline distT="0" distB="0" distL="0" distR="0" wp14:anchorId="4E64EF19" wp14:editId="11357165">
            <wp:extent cx="5652135" cy="5364480"/>
            <wp:effectExtent l="0" t="0" r="0" b="0"/>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52135" cy="5364480"/>
                    </a:xfrm>
                    <a:prstGeom prst="rect">
                      <a:avLst/>
                    </a:prstGeom>
                  </pic:spPr>
                </pic:pic>
              </a:graphicData>
            </a:graphic>
          </wp:inline>
        </w:drawing>
      </w:r>
    </w:p>
    <w:p w14:paraId="2C6F93E0" w14:textId="77777777" w:rsidR="006463A1" w:rsidRPr="00E15CDD" w:rsidRDefault="006463A1" w:rsidP="006463A1">
      <w:pPr>
        <w:pStyle w:val="Bijschrift"/>
        <w:rPr>
          <w:rPrChange w:id="5053" w:author="Stagair1" w:date="2018-05-08T16:40:00Z">
            <w:rPr>
              <w:lang w:val="nl-NL"/>
            </w:rPr>
          </w:rPrChange>
        </w:rPr>
      </w:pPr>
      <w:bookmarkStart w:id="5054" w:name="_Toc512457940"/>
      <w:r w:rsidRPr="00E15CDD">
        <w:rPr>
          <w:rPrChange w:id="5055" w:author="Stagair1" w:date="2018-05-08T16:40:00Z">
            <w:rPr>
              <w:lang w:val="nl-NL"/>
            </w:rPr>
          </w:rPrChange>
        </w:rPr>
        <w:t xml:space="preserve">Figuur </w:t>
      </w:r>
      <w:ins w:id="5056" w:author="Stagair1" w:date="2018-05-08T17:40:00Z">
        <w:r w:rsidR="00060962">
          <w:fldChar w:fldCharType="begin"/>
        </w:r>
        <w:r w:rsidR="00060962">
          <w:instrText xml:space="preserve"> STYLEREF 1 \s </w:instrText>
        </w:r>
      </w:ins>
      <w:r w:rsidR="00060962">
        <w:fldChar w:fldCharType="separate"/>
      </w:r>
      <w:r w:rsidR="00060962">
        <w:rPr>
          <w:noProof/>
        </w:rPr>
        <w:t>5</w:t>
      </w:r>
      <w:ins w:id="5057"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058" w:author="Stagair1" w:date="2018-05-08T17:40:00Z">
        <w:r w:rsidR="00060962">
          <w:rPr>
            <w:noProof/>
          </w:rPr>
          <w:t>19</w:t>
        </w:r>
        <w:r w:rsidR="00060962">
          <w:fldChar w:fldCharType="end"/>
        </w:r>
      </w:ins>
      <w:del w:id="5059" w:author="Stagair1" w:date="2018-05-08T16:39:00Z">
        <w:r w:rsidRPr="00E15CDD" w:rsidDel="00E15CDD">
          <w:rPr>
            <w:rPrChange w:id="5060" w:author="Stagair1" w:date="2018-05-08T16:40:00Z">
              <w:rPr>
                <w:lang w:val="nl-NL"/>
              </w:rPr>
            </w:rPrChange>
          </w:rPr>
          <w:fldChar w:fldCharType="begin"/>
        </w:r>
        <w:r w:rsidRPr="00E15CDD" w:rsidDel="00E15CDD">
          <w:rPr>
            <w:rPrChange w:id="5061" w:author="Stagair1" w:date="2018-05-08T16:40:00Z">
              <w:rPr>
                <w:lang w:val="nl-NL"/>
              </w:rPr>
            </w:rPrChange>
          </w:rPr>
          <w:delInstrText xml:space="preserve"> STYLEREF 1 \s </w:delInstrText>
        </w:r>
        <w:r w:rsidRPr="00E15CDD" w:rsidDel="00E15CDD">
          <w:rPr>
            <w:rPrChange w:id="5062" w:author="Stagair1" w:date="2018-05-08T16:40:00Z">
              <w:rPr>
                <w:lang w:val="nl-NL"/>
              </w:rPr>
            </w:rPrChange>
          </w:rPr>
          <w:fldChar w:fldCharType="separate"/>
        </w:r>
        <w:r w:rsidRPr="00E15CDD" w:rsidDel="00E15CDD">
          <w:rPr>
            <w:rPrChange w:id="5063" w:author="Stagair1" w:date="2018-05-08T16:40:00Z">
              <w:rPr>
                <w:lang w:val="nl-NL"/>
              </w:rPr>
            </w:rPrChange>
          </w:rPr>
          <w:delText>5</w:delText>
        </w:r>
        <w:r w:rsidRPr="00E15CDD" w:rsidDel="00E15CDD">
          <w:rPr>
            <w:rPrChange w:id="5064" w:author="Stagair1" w:date="2018-05-08T16:40:00Z">
              <w:rPr>
                <w:lang w:val="nl-NL"/>
              </w:rPr>
            </w:rPrChange>
          </w:rPr>
          <w:fldChar w:fldCharType="end"/>
        </w:r>
        <w:r w:rsidRPr="00E15CDD" w:rsidDel="00E15CDD">
          <w:rPr>
            <w:rPrChange w:id="5065" w:author="Stagair1" w:date="2018-05-08T16:40:00Z">
              <w:rPr>
                <w:lang w:val="nl-NL"/>
              </w:rPr>
            </w:rPrChange>
          </w:rPr>
          <w:noBreakHyphen/>
        </w:r>
        <w:r w:rsidRPr="00E15CDD" w:rsidDel="00E15CDD">
          <w:rPr>
            <w:rPrChange w:id="5066" w:author="Stagair1" w:date="2018-05-08T16:40:00Z">
              <w:rPr>
                <w:lang w:val="nl-NL"/>
              </w:rPr>
            </w:rPrChange>
          </w:rPr>
          <w:fldChar w:fldCharType="begin"/>
        </w:r>
        <w:r w:rsidRPr="00E15CDD" w:rsidDel="00E15CDD">
          <w:rPr>
            <w:rPrChange w:id="5067" w:author="Stagair1" w:date="2018-05-08T16:40:00Z">
              <w:rPr>
                <w:lang w:val="nl-NL"/>
              </w:rPr>
            </w:rPrChange>
          </w:rPr>
          <w:delInstrText xml:space="preserve"> SEQ Figuur \* ARABIC \s 1 </w:delInstrText>
        </w:r>
        <w:r w:rsidRPr="00E15CDD" w:rsidDel="00E15CDD">
          <w:rPr>
            <w:rPrChange w:id="5068" w:author="Stagair1" w:date="2018-05-08T16:40:00Z">
              <w:rPr>
                <w:lang w:val="nl-NL"/>
              </w:rPr>
            </w:rPrChange>
          </w:rPr>
          <w:fldChar w:fldCharType="separate"/>
        </w:r>
        <w:r w:rsidRPr="00E15CDD" w:rsidDel="00E15CDD">
          <w:rPr>
            <w:rPrChange w:id="5069" w:author="Stagair1" w:date="2018-05-08T16:40:00Z">
              <w:rPr>
                <w:lang w:val="nl-NL"/>
              </w:rPr>
            </w:rPrChange>
          </w:rPr>
          <w:delText>19</w:delText>
        </w:r>
        <w:r w:rsidRPr="00E15CDD" w:rsidDel="00E15CDD">
          <w:rPr>
            <w:rPrChange w:id="5070" w:author="Stagair1" w:date="2018-05-08T16:40:00Z">
              <w:rPr>
                <w:lang w:val="nl-NL"/>
              </w:rPr>
            </w:rPrChange>
          </w:rPr>
          <w:fldChar w:fldCharType="end"/>
        </w:r>
      </w:del>
      <w:r w:rsidRPr="00E15CDD">
        <w:rPr>
          <w:rPrChange w:id="5071" w:author="Stagair1" w:date="2018-05-08T16:40:00Z">
            <w:rPr>
              <w:lang w:val="nl-NL"/>
            </w:rPr>
          </w:rPrChange>
        </w:rPr>
        <w:t>: De basisconfiguratie van SAML op ShareFile.</w:t>
      </w:r>
      <w:bookmarkEnd w:id="5054"/>
    </w:p>
    <w:p w14:paraId="4F88B72A" w14:textId="77777777" w:rsidR="006463A1" w:rsidRPr="00E15CDD" w:rsidRDefault="006463A1" w:rsidP="006463A1">
      <w:pPr>
        <w:rPr>
          <w:rPrChange w:id="5072" w:author="Stagair1" w:date="2018-05-08T16:40:00Z">
            <w:rPr>
              <w:lang w:val="nl-NL"/>
            </w:rPr>
          </w:rPrChange>
        </w:rPr>
      </w:pPr>
    </w:p>
    <w:p w14:paraId="4AE7A857" w14:textId="77777777" w:rsidR="006463A1" w:rsidRPr="00E15CDD" w:rsidRDefault="006463A1" w:rsidP="006463A1">
      <w:pPr>
        <w:keepNext/>
        <w:rPr>
          <w:rPrChange w:id="5073" w:author="Stagair1" w:date="2018-05-08T16:40:00Z">
            <w:rPr>
              <w:lang w:val="nl-NL"/>
            </w:rPr>
          </w:rPrChange>
        </w:rPr>
      </w:pPr>
      <w:r w:rsidRPr="0056094B">
        <w:rPr>
          <w:noProof/>
          <w:lang w:eastAsia="nl-BE"/>
        </w:rPr>
        <w:lastRenderedPageBreak/>
        <w:drawing>
          <wp:inline distT="0" distB="0" distL="0" distR="0" wp14:anchorId="4A4BE4F7" wp14:editId="5C9BB730">
            <wp:extent cx="5652135" cy="3996055"/>
            <wp:effectExtent l="0" t="0" r="0" b="4445"/>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52135" cy="3996055"/>
                    </a:xfrm>
                    <a:prstGeom prst="rect">
                      <a:avLst/>
                    </a:prstGeom>
                  </pic:spPr>
                </pic:pic>
              </a:graphicData>
            </a:graphic>
          </wp:inline>
        </w:drawing>
      </w:r>
    </w:p>
    <w:p w14:paraId="3431E287" w14:textId="77777777" w:rsidR="006463A1" w:rsidRPr="00E15CDD" w:rsidRDefault="006463A1" w:rsidP="006463A1">
      <w:pPr>
        <w:pStyle w:val="Bijschrift"/>
        <w:rPr>
          <w:rPrChange w:id="5074" w:author="Stagair1" w:date="2018-05-08T16:40:00Z">
            <w:rPr>
              <w:lang w:val="nl-NL"/>
            </w:rPr>
          </w:rPrChange>
        </w:rPr>
      </w:pPr>
      <w:bookmarkStart w:id="5075" w:name="_Toc512457941"/>
      <w:r w:rsidRPr="00E15CDD">
        <w:rPr>
          <w:rPrChange w:id="5076" w:author="Stagair1" w:date="2018-05-08T16:40:00Z">
            <w:rPr>
              <w:lang w:val="nl-NL"/>
            </w:rPr>
          </w:rPrChange>
        </w:rPr>
        <w:t xml:space="preserve">Figuur </w:t>
      </w:r>
      <w:ins w:id="5077" w:author="Stagair1" w:date="2018-05-08T17:40:00Z">
        <w:r w:rsidR="00060962">
          <w:fldChar w:fldCharType="begin"/>
        </w:r>
        <w:r w:rsidR="00060962">
          <w:instrText xml:space="preserve"> STYLEREF 1 \s </w:instrText>
        </w:r>
      </w:ins>
      <w:r w:rsidR="00060962">
        <w:fldChar w:fldCharType="separate"/>
      </w:r>
      <w:r w:rsidR="00060962">
        <w:rPr>
          <w:noProof/>
        </w:rPr>
        <w:t>5</w:t>
      </w:r>
      <w:ins w:id="5078" w:author="Stagair1" w:date="2018-05-08T17:40:00Z">
        <w:r w:rsidR="00060962">
          <w:fldChar w:fldCharType="end"/>
        </w:r>
        <w:r w:rsidR="00060962">
          <w:noBreakHyphen/>
        </w:r>
        <w:r w:rsidR="00060962">
          <w:fldChar w:fldCharType="begin"/>
        </w:r>
        <w:r w:rsidR="00060962">
          <w:instrText xml:space="preserve"> SEQ Figuur \* ARABIC \s 1 </w:instrText>
        </w:r>
      </w:ins>
      <w:r w:rsidR="00060962">
        <w:fldChar w:fldCharType="separate"/>
      </w:r>
      <w:ins w:id="5079" w:author="Stagair1" w:date="2018-05-08T17:40:00Z">
        <w:r w:rsidR="00060962">
          <w:rPr>
            <w:noProof/>
          </w:rPr>
          <w:t>20</w:t>
        </w:r>
        <w:r w:rsidR="00060962">
          <w:fldChar w:fldCharType="end"/>
        </w:r>
      </w:ins>
      <w:del w:id="5080" w:author="Stagair1" w:date="2018-05-08T16:39:00Z">
        <w:r w:rsidRPr="00E15CDD" w:rsidDel="00E15CDD">
          <w:rPr>
            <w:rPrChange w:id="5081" w:author="Stagair1" w:date="2018-05-08T16:40:00Z">
              <w:rPr>
                <w:lang w:val="nl-NL"/>
              </w:rPr>
            </w:rPrChange>
          </w:rPr>
          <w:fldChar w:fldCharType="begin"/>
        </w:r>
        <w:r w:rsidRPr="00E15CDD" w:rsidDel="00E15CDD">
          <w:rPr>
            <w:rPrChange w:id="5082" w:author="Stagair1" w:date="2018-05-08T16:40:00Z">
              <w:rPr>
                <w:lang w:val="nl-NL"/>
              </w:rPr>
            </w:rPrChange>
          </w:rPr>
          <w:delInstrText xml:space="preserve"> STYLEREF 1 \s </w:delInstrText>
        </w:r>
        <w:r w:rsidRPr="00E15CDD" w:rsidDel="00E15CDD">
          <w:rPr>
            <w:rPrChange w:id="5083" w:author="Stagair1" w:date="2018-05-08T16:40:00Z">
              <w:rPr>
                <w:lang w:val="nl-NL"/>
              </w:rPr>
            </w:rPrChange>
          </w:rPr>
          <w:fldChar w:fldCharType="separate"/>
        </w:r>
        <w:r w:rsidRPr="00E15CDD" w:rsidDel="00E15CDD">
          <w:rPr>
            <w:rPrChange w:id="5084" w:author="Stagair1" w:date="2018-05-08T16:40:00Z">
              <w:rPr>
                <w:lang w:val="nl-NL"/>
              </w:rPr>
            </w:rPrChange>
          </w:rPr>
          <w:delText>5</w:delText>
        </w:r>
        <w:r w:rsidRPr="00E15CDD" w:rsidDel="00E15CDD">
          <w:rPr>
            <w:rPrChange w:id="5085" w:author="Stagair1" w:date="2018-05-08T16:40:00Z">
              <w:rPr>
                <w:lang w:val="nl-NL"/>
              </w:rPr>
            </w:rPrChange>
          </w:rPr>
          <w:fldChar w:fldCharType="end"/>
        </w:r>
        <w:r w:rsidRPr="00E15CDD" w:rsidDel="00E15CDD">
          <w:rPr>
            <w:rPrChange w:id="5086" w:author="Stagair1" w:date="2018-05-08T16:40:00Z">
              <w:rPr>
                <w:lang w:val="nl-NL"/>
              </w:rPr>
            </w:rPrChange>
          </w:rPr>
          <w:noBreakHyphen/>
        </w:r>
        <w:r w:rsidRPr="00E15CDD" w:rsidDel="00E15CDD">
          <w:rPr>
            <w:rPrChange w:id="5087" w:author="Stagair1" w:date="2018-05-08T16:40:00Z">
              <w:rPr>
                <w:lang w:val="nl-NL"/>
              </w:rPr>
            </w:rPrChange>
          </w:rPr>
          <w:fldChar w:fldCharType="begin"/>
        </w:r>
        <w:r w:rsidRPr="00E15CDD" w:rsidDel="00E15CDD">
          <w:rPr>
            <w:rPrChange w:id="5088" w:author="Stagair1" w:date="2018-05-08T16:40:00Z">
              <w:rPr>
                <w:lang w:val="nl-NL"/>
              </w:rPr>
            </w:rPrChange>
          </w:rPr>
          <w:delInstrText xml:space="preserve"> SEQ Figuur \* ARABIC \s 1 </w:delInstrText>
        </w:r>
        <w:r w:rsidRPr="00E15CDD" w:rsidDel="00E15CDD">
          <w:rPr>
            <w:rPrChange w:id="5089" w:author="Stagair1" w:date="2018-05-08T16:40:00Z">
              <w:rPr>
                <w:lang w:val="nl-NL"/>
              </w:rPr>
            </w:rPrChange>
          </w:rPr>
          <w:fldChar w:fldCharType="separate"/>
        </w:r>
        <w:r w:rsidRPr="00E15CDD" w:rsidDel="00E15CDD">
          <w:rPr>
            <w:rPrChange w:id="5090" w:author="Stagair1" w:date="2018-05-08T16:40:00Z">
              <w:rPr>
                <w:lang w:val="nl-NL"/>
              </w:rPr>
            </w:rPrChange>
          </w:rPr>
          <w:delText>20</w:delText>
        </w:r>
        <w:r w:rsidRPr="00E15CDD" w:rsidDel="00E15CDD">
          <w:rPr>
            <w:rPrChange w:id="5091" w:author="Stagair1" w:date="2018-05-08T16:40:00Z">
              <w:rPr>
                <w:lang w:val="nl-NL"/>
              </w:rPr>
            </w:rPrChange>
          </w:rPr>
          <w:fldChar w:fldCharType="end"/>
        </w:r>
      </w:del>
      <w:r w:rsidRPr="00E15CDD">
        <w:rPr>
          <w:rPrChange w:id="5092" w:author="Stagair1" w:date="2018-05-08T16:40:00Z">
            <w:rPr>
              <w:lang w:val="nl-NL"/>
            </w:rPr>
          </w:rPrChange>
        </w:rPr>
        <w:t>: Extra configuratie van SAML op ShareFile.</w:t>
      </w:r>
      <w:bookmarkEnd w:id="5075"/>
    </w:p>
    <w:p w14:paraId="78CC3579" w14:textId="77777777" w:rsidR="006463A1" w:rsidRPr="00E15CDD" w:rsidRDefault="006463A1" w:rsidP="007E3AD5">
      <w:pPr>
        <w:rPr>
          <w:rPrChange w:id="5093" w:author="Stagair1" w:date="2018-05-08T16:40:00Z">
            <w:rPr>
              <w:lang w:val="nl-NL"/>
            </w:rPr>
          </w:rPrChange>
        </w:rPr>
      </w:pPr>
    </w:p>
    <w:p w14:paraId="4D2C5A64" w14:textId="77777777" w:rsidR="006B6E0B" w:rsidRPr="00E15CDD" w:rsidRDefault="006B6E0B" w:rsidP="007E3AD5">
      <w:pPr>
        <w:rPr>
          <w:rPrChange w:id="5094" w:author="Stagair1" w:date="2018-05-08T16:40:00Z">
            <w:rPr>
              <w:lang w:val="nl-NL"/>
            </w:rPr>
          </w:rPrChange>
        </w:rPr>
      </w:pPr>
      <w:r w:rsidRPr="00E15CDD">
        <w:rPr>
          <w:rPrChange w:id="5095" w:author="Stagair1" w:date="2018-05-08T16:40:00Z">
            <w:rPr>
              <w:lang w:val="nl-NL"/>
            </w:rPr>
          </w:rPrChange>
        </w:rPr>
        <w:t xml:space="preserve">Het is wel nog mogelijk van SAML SSO te voorzien om </w:t>
      </w:r>
      <w:r w:rsidR="0045063A" w:rsidRPr="00E15CDD">
        <w:rPr>
          <w:rPrChange w:id="5096" w:author="Stagair1" w:date="2018-05-08T16:40:00Z">
            <w:rPr>
              <w:lang w:val="nl-NL"/>
            </w:rPr>
          </w:rPrChange>
        </w:rPr>
        <w:t>aan</w:t>
      </w:r>
      <w:r w:rsidRPr="00E15CDD">
        <w:rPr>
          <w:rPrChange w:id="5097" w:author="Stagair1" w:date="2018-05-08T16:40:00Z">
            <w:rPr>
              <w:lang w:val="nl-NL"/>
            </w:rPr>
          </w:rPrChange>
        </w:rPr>
        <w:t xml:space="preserve"> te kunnen </w:t>
      </w:r>
      <w:r w:rsidR="0045063A" w:rsidRPr="00E15CDD">
        <w:rPr>
          <w:rPrChange w:id="5098" w:author="Stagair1" w:date="2018-05-08T16:40:00Z">
            <w:rPr>
              <w:lang w:val="nl-NL"/>
            </w:rPr>
          </w:rPrChange>
        </w:rPr>
        <w:t>melden</w:t>
      </w:r>
      <w:r w:rsidRPr="00E15CDD">
        <w:rPr>
          <w:rPrChange w:id="5099" w:author="Stagair1" w:date="2018-05-08T16:40:00Z">
            <w:rPr>
              <w:lang w:val="nl-NL"/>
            </w:rPr>
          </w:rPrChange>
        </w:rPr>
        <w:t xml:space="preserve"> op de ShareFile zonder telkens de nodige gebruikersgegevens te moeten voorzien. De configuratie hiervan kan teruggevonden worden in de administrator instellingen bij </w:t>
      </w:r>
      <w:r w:rsidR="00F31C94" w:rsidRPr="00E15CDD">
        <w:rPr>
          <w:rPrChange w:id="5100" w:author="Stagair1" w:date="2018-05-08T16:40:00Z">
            <w:rPr>
              <w:lang w:val="nl-NL"/>
            </w:rPr>
          </w:rPrChange>
        </w:rPr>
        <w:t>het</w:t>
      </w:r>
      <w:r w:rsidRPr="00E15CDD">
        <w:rPr>
          <w:rPrChange w:id="5101" w:author="Stagair1" w:date="2018-05-08T16:40:00Z">
            <w:rPr>
              <w:lang w:val="nl-NL"/>
            </w:rPr>
          </w:rPrChange>
        </w:rPr>
        <w:t xml:space="preserve"> login &amp; security policy.</w:t>
      </w:r>
      <w:r w:rsidR="00087B89" w:rsidRPr="00E15CDD">
        <w:rPr>
          <w:rPrChange w:id="5102" w:author="Stagair1" w:date="2018-05-08T16:40:00Z">
            <w:rPr>
              <w:lang w:val="nl-NL"/>
            </w:rPr>
          </w:rPrChange>
        </w:rPr>
        <w:t xml:space="preserve"> Vul je ShareFile</w:t>
      </w:r>
      <w:r w:rsidR="00F31C94" w:rsidRPr="00E15CDD">
        <w:rPr>
          <w:rPrChange w:id="5103" w:author="Stagair1" w:date="2018-05-08T16:40:00Z">
            <w:rPr>
              <w:lang w:val="nl-NL"/>
            </w:rPr>
          </w:rPrChange>
        </w:rPr>
        <w:t xml:space="preserve"> subdomein URL</w:t>
      </w:r>
      <w:r w:rsidR="00087B89" w:rsidRPr="00E15CDD">
        <w:rPr>
          <w:rPrChange w:id="5104" w:author="Stagair1" w:date="2018-05-08T16:40:00Z">
            <w:rPr>
              <w:lang w:val="nl-NL"/>
            </w:rPr>
          </w:rPrChange>
        </w:rPr>
        <w:t xml:space="preserve"> </w:t>
      </w:r>
      <w:r w:rsidR="00F31C94" w:rsidRPr="00E15CDD">
        <w:rPr>
          <w:rPrChange w:id="5105" w:author="Stagair1" w:date="2018-05-08T16:40:00Z">
            <w:rPr>
              <w:lang w:val="nl-NL"/>
            </w:rPr>
          </w:rPrChange>
        </w:rPr>
        <w:t>gevolgd door de string</w:t>
      </w:r>
      <w:r w:rsidR="00087B89" w:rsidRPr="00E15CDD">
        <w:rPr>
          <w:rPrChange w:id="5106" w:author="Stagair1" w:date="2018-05-08T16:40:00Z">
            <w:rPr>
              <w:lang w:val="nl-NL"/>
            </w:rPr>
          </w:rPrChange>
        </w:rPr>
        <w:t xml:space="preserve"> </w:t>
      </w:r>
      <w:r w:rsidR="00F31C94" w:rsidRPr="00E15CDD">
        <w:rPr>
          <w:rPrChange w:id="5107" w:author="Stagair1" w:date="2018-05-08T16:40:00Z">
            <w:rPr>
              <w:lang w:val="nl-NL"/>
            </w:rPr>
          </w:rPrChange>
        </w:rPr>
        <w:t>“</w:t>
      </w:r>
      <w:r w:rsidR="00087B89" w:rsidRPr="00E15CDD">
        <w:rPr>
          <w:rPrChange w:id="5108" w:author="Stagair1" w:date="2018-05-08T16:40:00Z">
            <w:rPr>
              <w:lang w:val="nl-NL"/>
            </w:rPr>
          </w:rPrChange>
        </w:rPr>
        <w:t>/saml/info</w:t>
      </w:r>
      <w:r w:rsidR="00F31C94" w:rsidRPr="00E15CDD">
        <w:rPr>
          <w:rPrChange w:id="5109" w:author="Stagair1" w:date="2018-05-08T16:40:00Z">
            <w:rPr>
              <w:lang w:val="nl-NL"/>
            </w:rPr>
          </w:rPrChange>
        </w:rPr>
        <w:t>”</w:t>
      </w:r>
      <w:r w:rsidR="00087B89" w:rsidRPr="00E15CDD">
        <w:rPr>
          <w:rPrChange w:id="5110" w:author="Stagair1" w:date="2018-05-08T16:40:00Z">
            <w:rPr>
              <w:lang w:val="nl-NL"/>
            </w:rPr>
          </w:rPrChange>
        </w:rPr>
        <w:t xml:space="preserve"> in als ShareFile issuer, </w:t>
      </w:r>
      <w:r w:rsidR="002F0DBA" w:rsidRPr="00E15CDD">
        <w:rPr>
          <w:rPrChange w:id="5111" w:author="Stagair1" w:date="2018-05-08T16:40:00Z">
            <w:rPr>
              <w:lang w:val="nl-NL"/>
            </w:rPr>
          </w:rPrChange>
        </w:rPr>
        <w:t>dit wordt reeds aangegeven in de informatieve kader bovenaan</w:t>
      </w:r>
      <w:r w:rsidR="00D638E8" w:rsidRPr="00E15CDD">
        <w:rPr>
          <w:rPrChange w:id="5112" w:author="Stagair1" w:date="2018-05-08T16:40:00Z">
            <w:rPr>
              <w:lang w:val="nl-NL"/>
            </w:rPr>
          </w:rPrChange>
        </w:rPr>
        <w:t xml:space="preserve"> figuur 5-20</w:t>
      </w:r>
      <w:r w:rsidR="00087B89" w:rsidRPr="00E15CDD">
        <w:rPr>
          <w:rPrChange w:id="5113" w:author="Stagair1" w:date="2018-05-08T16:40:00Z">
            <w:rPr>
              <w:lang w:val="nl-NL"/>
            </w:rPr>
          </w:rPrChange>
        </w:rPr>
        <w:t>. Als IDP issuer hoor je de externe URL van de IDP in te vullen. In dit geval krijgt NetScaler de taak van IDP, vul dus zijn extern adres in. Vul dit a</w:t>
      </w:r>
      <w:r w:rsidR="00365C1D" w:rsidRPr="00E15CDD">
        <w:rPr>
          <w:rPrChange w:id="5114" w:author="Stagair1" w:date="2018-05-08T16:40:00Z">
            <w:rPr>
              <w:lang w:val="nl-NL"/>
            </w:rPr>
          </w:rPrChange>
        </w:rPr>
        <w:t>dres aan met “/saml/login” en “/cgi</w:t>
      </w:r>
      <w:r w:rsidR="00087B89" w:rsidRPr="00E15CDD">
        <w:rPr>
          <w:rPrChange w:id="5115" w:author="Stagair1" w:date="2018-05-08T16:40:00Z">
            <w:rPr>
              <w:lang w:val="nl-NL"/>
            </w:rPr>
          </w:rPrChange>
        </w:rPr>
        <w:t>/tmilogout</w:t>
      </w:r>
      <w:r w:rsidR="00365C1D" w:rsidRPr="00E15CDD">
        <w:rPr>
          <w:rPrChange w:id="5116" w:author="Stagair1" w:date="2018-05-08T16:40:00Z">
            <w:rPr>
              <w:lang w:val="nl-NL"/>
            </w:rPr>
          </w:rPrChange>
        </w:rPr>
        <w:t xml:space="preserve">” respectievelijk voor de standaard login en logout pagina’s van NetScaler. Kopieer het </w:t>
      </w:r>
      <w:r w:rsidR="00365C1D" w:rsidRPr="00E15CDD">
        <w:rPr>
          <w:i/>
          <w:rPrChange w:id="5117" w:author="Stagair1" w:date="2018-05-08T16:40:00Z">
            <w:rPr>
              <w:i/>
              <w:lang w:val="nl-NL"/>
            </w:rPr>
          </w:rPrChange>
        </w:rPr>
        <w:t>certificaat gedeelte</w:t>
      </w:r>
      <w:r w:rsidR="00365C1D" w:rsidRPr="00E15CDD">
        <w:rPr>
          <w:rPrChange w:id="5118" w:author="Stagair1" w:date="2018-05-08T16:40:00Z">
            <w:rPr>
              <w:lang w:val="nl-NL"/>
            </w:rPr>
          </w:rPrChange>
        </w:rPr>
        <w:t xml:space="preserve"> (dat is het eerste tekstgedeelte van het certificaat, zonder de sleutels die daarop volgen) van het certificaat dat gebrui</w:t>
      </w:r>
      <w:r w:rsidR="002F0DBA" w:rsidRPr="00E15CDD">
        <w:rPr>
          <w:rPrChange w:id="5119" w:author="Stagair1" w:date="2018-05-08T16:40:00Z">
            <w:rPr>
              <w:lang w:val="nl-NL"/>
            </w:rPr>
          </w:rPrChange>
        </w:rPr>
        <w:t>kt wordt door de CS-VS. Gebruik</w:t>
      </w:r>
      <w:r w:rsidR="00365C1D" w:rsidRPr="00E15CDD">
        <w:rPr>
          <w:rPrChange w:id="5120" w:author="Stagair1" w:date="2018-05-08T16:40:00Z">
            <w:rPr>
              <w:lang w:val="nl-NL"/>
            </w:rPr>
          </w:rPrChange>
        </w:rPr>
        <w:t xml:space="preserve"> dit voor het X.509 certificaat dat ShareFile nodig heeft voor de SAML-authenticatie met NetScaler. Optioneel kan je aangeven of SSO verplicht nodig is om aan </w:t>
      </w:r>
      <w:r w:rsidR="002F0DBA" w:rsidRPr="00E15CDD">
        <w:rPr>
          <w:rPrChange w:id="5121" w:author="Stagair1" w:date="2018-05-08T16:40:00Z">
            <w:rPr>
              <w:lang w:val="nl-NL"/>
            </w:rPr>
          </w:rPrChange>
        </w:rPr>
        <w:t>te melden op de ShareFile Cloud. I</w:t>
      </w:r>
      <w:r w:rsidR="00365C1D" w:rsidRPr="00E15CDD">
        <w:rPr>
          <w:rPrChange w:id="5122" w:author="Stagair1" w:date="2018-05-08T16:40:00Z">
            <w:rPr>
              <w:lang w:val="nl-NL"/>
            </w:rPr>
          </w:rPrChange>
        </w:rPr>
        <w:t xml:space="preserve">n dat geval zal elke verbruiker verplicht via SAML moeten aanmelden en kan dit niet meer manueel gedaan worden. </w:t>
      </w:r>
      <w:r w:rsidR="00A172C5" w:rsidRPr="00E15CDD">
        <w:rPr>
          <w:rPrChange w:id="5123" w:author="Stagair1" w:date="2018-05-08T16:40:00Z">
            <w:rPr>
              <w:lang w:val="nl-NL"/>
            </w:rPr>
          </w:rPrChange>
        </w:rPr>
        <w:t xml:space="preserve">Je kan kiezen of het certificaat verzonden wordt in een POST of een REDIRECT. Het is aangeraden om de authenticatie web gebaseerd te laten verlopen, NetScaler ondersteunt deze methode het best. Je kan de authenticatie context aanpassen indien nodig, maar het is gemakkelijker om hem op niet gespecifieerd te zetten indien je niet 100% zeker bent van je authenticatie methode, of indien de methode die geconfigureerd werd in NetScaler niet tussen de mogelijkheden staat. In deze opstelling wordt gebruik gemaakt van de sAMAccountName van de AD-gebruikers voor authenticatie, dit is een vorm van Integrated Windows Authentication (IWA). Kies voor </w:t>
      </w:r>
      <w:r w:rsidR="00E91B66" w:rsidRPr="00E15CDD">
        <w:rPr>
          <w:rPrChange w:id="5124" w:author="Stagair1" w:date="2018-05-08T16:40:00Z">
            <w:rPr>
              <w:lang w:val="nl-NL"/>
            </w:rPr>
          </w:rPrChange>
        </w:rPr>
        <w:t>een</w:t>
      </w:r>
      <w:r w:rsidR="00A172C5" w:rsidRPr="00E15CDD">
        <w:rPr>
          <w:rPrChange w:id="5125" w:author="Stagair1" w:date="2018-05-08T16:40:00Z">
            <w:rPr>
              <w:lang w:val="nl-NL"/>
            </w:rPr>
          </w:rPrChange>
        </w:rPr>
        <w:t xml:space="preserve"> minimale vergelijking bij de authenticatie.</w:t>
      </w:r>
      <w:r w:rsidR="00380DB5" w:rsidRPr="00E15CDD">
        <w:rPr>
          <w:rPrChange w:id="5126" w:author="Stagair1" w:date="2018-05-08T16:40:00Z">
            <w:rPr>
              <w:lang w:val="nl-NL"/>
            </w:rPr>
          </w:rPrChange>
        </w:rPr>
        <w:t xml:space="preserve"> SAML voor SSO op ShareFile is nu correct geconfigureerd. Indien SAML ook correct geconfigureerd is op de NetScaler zoals vermeld in hoofdstuk </w:t>
      </w:r>
      <w:r w:rsidR="00380DB5" w:rsidRPr="00E15CDD">
        <w:rPr>
          <w:rPrChange w:id="5127" w:author="Stagair1" w:date="2018-05-08T16:40:00Z">
            <w:rPr>
              <w:lang w:val="nl-NL"/>
            </w:rPr>
          </w:rPrChange>
        </w:rPr>
        <w:fldChar w:fldCharType="begin"/>
      </w:r>
      <w:r w:rsidR="00380DB5" w:rsidRPr="00E15CDD">
        <w:rPr>
          <w:rPrChange w:id="5128" w:author="Stagair1" w:date="2018-05-08T16:40:00Z">
            <w:rPr>
              <w:lang w:val="nl-NL"/>
            </w:rPr>
          </w:rPrChange>
        </w:rPr>
        <w:instrText xml:space="preserve"> REF _Ref512441846 \r \h </w:instrText>
      </w:r>
      <w:r w:rsidR="00380DB5" w:rsidRPr="00E15CDD">
        <w:rPr>
          <w:rPrChange w:id="5129" w:author="Stagair1" w:date="2018-05-08T16:40:00Z">
            <w:rPr/>
          </w:rPrChange>
        </w:rPr>
      </w:r>
      <w:r w:rsidR="00380DB5" w:rsidRPr="00E15CDD">
        <w:rPr>
          <w:rPrChange w:id="5130" w:author="Stagair1" w:date="2018-05-08T16:40:00Z">
            <w:rPr>
              <w:lang w:val="nl-NL"/>
            </w:rPr>
          </w:rPrChange>
        </w:rPr>
        <w:fldChar w:fldCharType="separate"/>
      </w:r>
      <w:r w:rsidR="00380DB5" w:rsidRPr="00E15CDD">
        <w:rPr>
          <w:rPrChange w:id="5131" w:author="Stagair1" w:date="2018-05-08T16:40:00Z">
            <w:rPr>
              <w:lang w:val="nl-NL"/>
            </w:rPr>
          </w:rPrChange>
        </w:rPr>
        <w:t>5.3.2.3.2</w:t>
      </w:r>
      <w:r w:rsidR="00380DB5" w:rsidRPr="00E15CDD">
        <w:rPr>
          <w:rPrChange w:id="5132" w:author="Stagair1" w:date="2018-05-08T16:40:00Z">
            <w:rPr>
              <w:lang w:val="nl-NL"/>
            </w:rPr>
          </w:rPrChange>
        </w:rPr>
        <w:fldChar w:fldCharType="end"/>
      </w:r>
      <w:r w:rsidR="00380DB5" w:rsidRPr="00E15CDD">
        <w:rPr>
          <w:rPrChange w:id="5133" w:author="Stagair1" w:date="2018-05-08T16:40:00Z">
            <w:rPr>
              <w:lang w:val="nl-NL"/>
            </w:rPr>
          </w:rPrChange>
        </w:rPr>
        <w:t>, zal SSO op ShareFile perfect werken.</w:t>
      </w:r>
    </w:p>
    <w:p w14:paraId="39949CD9" w14:textId="77777777" w:rsidR="00872172" w:rsidRPr="00E15CDD" w:rsidRDefault="00872172" w:rsidP="00872172">
      <w:pPr>
        <w:rPr>
          <w:rPrChange w:id="5134" w:author="Stagair1" w:date="2018-05-08T16:40:00Z">
            <w:rPr>
              <w:lang w:val="nl-NL"/>
            </w:rPr>
          </w:rPrChange>
        </w:rPr>
      </w:pPr>
    </w:p>
    <w:p w14:paraId="1552079A" w14:textId="77777777" w:rsidR="00872172" w:rsidRPr="00E15CDD" w:rsidRDefault="00872172" w:rsidP="00872172">
      <w:pPr>
        <w:rPr>
          <w:rPrChange w:id="5135" w:author="Stagair1" w:date="2018-05-08T16:40:00Z">
            <w:rPr>
              <w:lang w:val="nl-NL"/>
            </w:rPr>
          </w:rPrChange>
        </w:rPr>
      </w:pPr>
    </w:p>
    <w:p w14:paraId="06FA5F76" w14:textId="77777777" w:rsidR="00EA36B8" w:rsidRPr="00E15CDD" w:rsidRDefault="00EA36B8">
      <w:pPr>
        <w:rPr>
          <w:rPrChange w:id="5136" w:author="Stagair1" w:date="2018-05-08T16:40:00Z">
            <w:rPr>
              <w:lang w:val="nl-NL"/>
            </w:rPr>
          </w:rPrChange>
        </w:rPr>
      </w:pPr>
    </w:p>
    <w:p w14:paraId="4E2CF467" w14:textId="77777777" w:rsidR="00E662FF" w:rsidRPr="00E15CDD" w:rsidRDefault="00E662FF">
      <w:pPr>
        <w:rPr>
          <w:rPrChange w:id="5137" w:author="Stagair1" w:date="2018-05-08T16:40:00Z">
            <w:rPr>
              <w:lang w:val="nl-NL"/>
            </w:rPr>
          </w:rPrChange>
        </w:rPr>
      </w:pPr>
      <w:r w:rsidRPr="00E15CDD">
        <w:rPr>
          <w:rPrChange w:id="5138" w:author="Stagair1" w:date="2018-05-08T16:40:00Z">
            <w:rPr>
              <w:lang w:val="nl-NL"/>
            </w:rPr>
          </w:rPrChange>
        </w:rPr>
        <w:br w:type="page"/>
      </w:r>
    </w:p>
    <w:p w14:paraId="2DA8F8A6" w14:textId="77777777" w:rsidR="00E662FF" w:rsidRPr="00E15CDD" w:rsidRDefault="00E662FF" w:rsidP="00772D8C">
      <w:pPr>
        <w:pStyle w:val="Kop1"/>
        <w:numPr>
          <w:ilvl w:val="0"/>
          <w:numId w:val="0"/>
        </w:numPr>
        <w:rPr>
          <w:rPrChange w:id="5139" w:author="Stagair1" w:date="2018-05-08T16:40:00Z">
            <w:rPr>
              <w:lang w:val="nl-NL"/>
            </w:rPr>
          </w:rPrChange>
        </w:rPr>
      </w:pPr>
      <w:bookmarkStart w:id="5140" w:name="_Toc509827092"/>
      <w:bookmarkStart w:id="5141" w:name="_Toc512841460"/>
      <w:r w:rsidRPr="00E15CDD">
        <w:rPr>
          <w:rPrChange w:id="5142" w:author="Stagair1" w:date="2018-05-08T16:40:00Z">
            <w:rPr>
              <w:lang w:val="nl-NL"/>
            </w:rPr>
          </w:rPrChange>
        </w:rPr>
        <w:lastRenderedPageBreak/>
        <w:t>Algemeen besluit</w:t>
      </w:r>
      <w:bookmarkEnd w:id="5140"/>
      <w:bookmarkEnd w:id="5141"/>
    </w:p>
    <w:p w14:paraId="4657BAFE" w14:textId="77777777" w:rsidR="00E662FF" w:rsidRPr="00E15CDD" w:rsidRDefault="00E662FF" w:rsidP="00E662FF">
      <w:pPr>
        <w:rPr>
          <w:rPrChange w:id="5143" w:author="Stagair1" w:date="2018-05-08T16:40:00Z">
            <w:rPr>
              <w:lang w:val="nl-NL"/>
            </w:rPr>
          </w:rPrChange>
        </w:rPr>
      </w:pPr>
    </w:p>
    <w:p w14:paraId="2EAD6F14" w14:textId="77777777" w:rsidR="00E662FF" w:rsidRPr="00E15CDD" w:rsidRDefault="00E662FF">
      <w:pPr>
        <w:rPr>
          <w:rPrChange w:id="5144" w:author="Stagair1" w:date="2018-05-08T16:40:00Z">
            <w:rPr>
              <w:lang w:val="nl-NL"/>
            </w:rPr>
          </w:rPrChange>
        </w:rPr>
      </w:pPr>
      <w:r w:rsidRPr="00E15CDD">
        <w:rPr>
          <w:rPrChange w:id="5145" w:author="Stagair1" w:date="2018-05-08T16:40:00Z">
            <w:rPr>
              <w:lang w:val="nl-NL"/>
            </w:rPr>
          </w:rPrChange>
        </w:rPr>
        <w:br w:type="page"/>
      </w:r>
    </w:p>
    <w:p w14:paraId="4E8B0CB6" w14:textId="77777777" w:rsidR="004125B2" w:rsidRPr="00E15CDD" w:rsidRDefault="004125B2" w:rsidP="00772D8C">
      <w:pPr>
        <w:pStyle w:val="Kop1"/>
        <w:numPr>
          <w:ilvl w:val="0"/>
          <w:numId w:val="0"/>
        </w:numPr>
        <w:rPr>
          <w:rPrChange w:id="5146" w:author="Stagair1" w:date="2018-05-08T16:40:00Z">
            <w:rPr>
              <w:lang w:val="nl-NL"/>
            </w:rPr>
          </w:rPrChange>
        </w:rPr>
      </w:pPr>
      <w:bookmarkStart w:id="5147" w:name="_Toc509827093"/>
      <w:bookmarkStart w:id="5148" w:name="_Toc512841461"/>
      <w:r w:rsidRPr="00E15CDD">
        <w:rPr>
          <w:rPrChange w:id="5149" w:author="Stagair1" w:date="2018-05-08T16:40:00Z">
            <w:rPr>
              <w:lang w:val="nl-NL"/>
            </w:rPr>
          </w:rPrChange>
        </w:rPr>
        <w:lastRenderedPageBreak/>
        <w:t>Figuurlijst</w:t>
      </w:r>
      <w:bookmarkEnd w:id="5147"/>
      <w:bookmarkEnd w:id="5148"/>
    </w:p>
    <w:p w14:paraId="47736FAB" w14:textId="77777777" w:rsidR="004125B2" w:rsidRPr="00E15CDD" w:rsidRDefault="004125B2" w:rsidP="004125B2">
      <w:pPr>
        <w:rPr>
          <w:rPrChange w:id="5150" w:author="Stagair1" w:date="2018-05-08T16:40:00Z">
            <w:rPr>
              <w:lang w:val="nl-NL"/>
            </w:rPr>
          </w:rPrChange>
        </w:rPr>
      </w:pPr>
    </w:p>
    <w:p w14:paraId="328FCCE3" w14:textId="77777777" w:rsidR="006F20A4" w:rsidRPr="00E15CDD" w:rsidRDefault="006F20A4">
      <w:pPr>
        <w:pStyle w:val="Lijstmetafbeeldingen"/>
        <w:tabs>
          <w:tab w:val="right" w:leader="dot" w:pos="8891"/>
        </w:tabs>
        <w:rPr>
          <w:rFonts w:asciiTheme="minorHAnsi" w:eastAsiaTheme="minorEastAsia" w:hAnsiTheme="minorHAnsi"/>
          <w:sz w:val="24"/>
          <w:szCs w:val="24"/>
          <w:rPrChange w:id="5151" w:author="Stagair1" w:date="2018-05-08T16:40:00Z">
            <w:rPr>
              <w:rFonts w:asciiTheme="minorHAnsi" w:eastAsiaTheme="minorEastAsia" w:hAnsiTheme="minorHAnsi"/>
              <w:noProof/>
              <w:sz w:val="24"/>
              <w:szCs w:val="24"/>
            </w:rPr>
          </w:rPrChange>
        </w:rPr>
      </w:pPr>
      <w:r w:rsidRPr="00E15CDD">
        <w:rPr>
          <w:rPrChange w:id="5152" w:author="Stagair1" w:date="2018-05-08T16:40:00Z">
            <w:rPr>
              <w:lang w:val="nl-NL"/>
            </w:rPr>
          </w:rPrChange>
        </w:rPr>
        <w:fldChar w:fldCharType="begin"/>
      </w:r>
      <w:r w:rsidRPr="00E15CDD">
        <w:rPr>
          <w:rPrChange w:id="5153" w:author="Stagair1" w:date="2018-05-08T16:40:00Z">
            <w:rPr>
              <w:lang w:val="nl-NL"/>
            </w:rPr>
          </w:rPrChange>
        </w:rPr>
        <w:instrText xml:space="preserve"> TOC \h \z \c "Figuur" </w:instrText>
      </w:r>
      <w:r w:rsidRPr="00E15CDD">
        <w:rPr>
          <w:rPrChange w:id="5154" w:author="Stagair1" w:date="2018-05-08T16:40:00Z">
            <w:rPr>
              <w:lang w:val="nl-NL"/>
            </w:rPr>
          </w:rPrChange>
        </w:rPr>
        <w:fldChar w:fldCharType="separate"/>
      </w:r>
      <w:r w:rsidR="00096A65" w:rsidRPr="00E15CDD">
        <w:rPr>
          <w:rPrChange w:id="5155" w:author="Stagair1" w:date="2018-05-08T16:40:00Z">
            <w:rPr/>
          </w:rPrChange>
        </w:rPr>
        <w:fldChar w:fldCharType="begin"/>
      </w:r>
      <w:r w:rsidR="00096A65" w:rsidRPr="00E15CDD">
        <w:instrText xml:space="preserve"> HYPERLINK \l "_Toc512457909" </w:instrText>
      </w:r>
      <w:r w:rsidR="00096A65" w:rsidRPr="00E15CDD">
        <w:rPr>
          <w:rPrChange w:id="5156" w:author="Stagair1" w:date="2018-05-08T16:40:00Z">
            <w:rPr>
              <w:noProof/>
            </w:rPr>
          </w:rPrChange>
        </w:rPr>
        <w:fldChar w:fldCharType="separate"/>
      </w:r>
      <w:r w:rsidRPr="00E15CDD">
        <w:rPr>
          <w:rStyle w:val="Hyperlink"/>
          <w:rPrChange w:id="5157" w:author="Stagair1" w:date="2018-05-08T16:40:00Z">
            <w:rPr>
              <w:rStyle w:val="Hyperlink"/>
              <w:noProof/>
              <w:lang w:val="nl-NL"/>
            </w:rPr>
          </w:rPrChange>
        </w:rPr>
        <w:t>Figuur 1</w:t>
      </w:r>
      <w:r w:rsidRPr="00E15CDD">
        <w:rPr>
          <w:rStyle w:val="Hyperlink"/>
          <w:rPrChange w:id="5158" w:author="Stagair1" w:date="2018-05-08T16:40:00Z">
            <w:rPr>
              <w:rStyle w:val="Hyperlink"/>
              <w:noProof/>
              <w:lang w:val="nl-NL"/>
            </w:rPr>
          </w:rPrChange>
        </w:rPr>
        <w:noBreakHyphen/>
        <w:t>1: De voordelen van ISO 9001 gecertificeerde bedrijven. [2]</w:t>
      </w:r>
      <w:r w:rsidRPr="00E15CDD">
        <w:rPr>
          <w:webHidden/>
          <w:rPrChange w:id="5159" w:author="Stagair1" w:date="2018-05-08T16:40:00Z">
            <w:rPr>
              <w:noProof/>
              <w:webHidden/>
            </w:rPr>
          </w:rPrChange>
        </w:rPr>
        <w:tab/>
      </w:r>
      <w:r w:rsidRPr="00E15CDD">
        <w:rPr>
          <w:webHidden/>
          <w:rPrChange w:id="5160" w:author="Stagair1" w:date="2018-05-08T16:40:00Z">
            <w:rPr>
              <w:noProof/>
              <w:webHidden/>
            </w:rPr>
          </w:rPrChange>
        </w:rPr>
        <w:fldChar w:fldCharType="begin"/>
      </w:r>
      <w:r w:rsidRPr="00E15CDD">
        <w:rPr>
          <w:webHidden/>
          <w:rPrChange w:id="5161" w:author="Stagair1" w:date="2018-05-08T16:40:00Z">
            <w:rPr>
              <w:noProof/>
              <w:webHidden/>
            </w:rPr>
          </w:rPrChange>
        </w:rPr>
        <w:instrText xml:space="preserve"> PAGEREF _Toc512457909 \h </w:instrText>
      </w:r>
      <w:r w:rsidRPr="00E15CDD">
        <w:rPr>
          <w:webHidden/>
          <w:rPrChange w:id="5162" w:author="Stagair1" w:date="2018-05-08T16:40:00Z">
            <w:rPr>
              <w:webHidden/>
            </w:rPr>
          </w:rPrChange>
        </w:rPr>
      </w:r>
      <w:r w:rsidRPr="00E15CDD">
        <w:rPr>
          <w:webHidden/>
          <w:rPrChange w:id="5163" w:author="Stagair1" w:date="2018-05-08T16:40:00Z">
            <w:rPr>
              <w:noProof/>
              <w:webHidden/>
            </w:rPr>
          </w:rPrChange>
        </w:rPr>
        <w:fldChar w:fldCharType="separate"/>
      </w:r>
      <w:r w:rsidRPr="00E15CDD">
        <w:rPr>
          <w:webHidden/>
          <w:rPrChange w:id="5164" w:author="Stagair1" w:date="2018-05-08T16:40:00Z">
            <w:rPr>
              <w:noProof/>
              <w:webHidden/>
            </w:rPr>
          </w:rPrChange>
        </w:rPr>
        <w:t>10</w:t>
      </w:r>
      <w:r w:rsidRPr="00E15CDD">
        <w:rPr>
          <w:webHidden/>
          <w:rPrChange w:id="5165" w:author="Stagair1" w:date="2018-05-08T16:40:00Z">
            <w:rPr>
              <w:noProof/>
              <w:webHidden/>
            </w:rPr>
          </w:rPrChange>
        </w:rPr>
        <w:fldChar w:fldCharType="end"/>
      </w:r>
      <w:r w:rsidR="00096A65" w:rsidRPr="00E15CDD">
        <w:rPr>
          <w:rPrChange w:id="5166" w:author="Stagair1" w:date="2018-05-08T16:40:00Z">
            <w:rPr>
              <w:noProof/>
            </w:rPr>
          </w:rPrChange>
        </w:rPr>
        <w:fldChar w:fldCharType="end"/>
      </w:r>
    </w:p>
    <w:p w14:paraId="51B3EB2B"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167" w:author="Stagair1" w:date="2018-05-08T16:40:00Z">
            <w:rPr>
              <w:rFonts w:asciiTheme="minorHAnsi" w:eastAsiaTheme="minorEastAsia" w:hAnsiTheme="minorHAnsi"/>
              <w:noProof/>
              <w:sz w:val="24"/>
              <w:szCs w:val="24"/>
            </w:rPr>
          </w:rPrChange>
        </w:rPr>
      </w:pPr>
      <w:r w:rsidRPr="00E15CDD">
        <w:rPr>
          <w:rPrChange w:id="5168" w:author="Stagair1" w:date="2018-05-08T16:40:00Z">
            <w:rPr/>
          </w:rPrChange>
        </w:rPr>
        <w:fldChar w:fldCharType="begin"/>
      </w:r>
      <w:r w:rsidRPr="00E15CDD">
        <w:instrText xml:space="preserve"> HYPERLINK \l "_Toc512457910" </w:instrText>
      </w:r>
      <w:r w:rsidRPr="00E15CDD">
        <w:rPr>
          <w:rPrChange w:id="5169" w:author="Stagair1" w:date="2018-05-08T16:40:00Z">
            <w:rPr>
              <w:noProof/>
            </w:rPr>
          </w:rPrChange>
        </w:rPr>
        <w:fldChar w:fldCharType="separate"/>
      </w:r>
      <w:r w:rsidR="006F20A4" w:rsidRPr="00E15CDD">
        <w:rPr>
          <w:rStyle w:val="Hyperlink"/>
          <w:rPrChange w:id="5170" w:author="Stagair1" w:date="2018-05-08T16:40:00Z">
            <w:rPr>
              <w:rStyle w:val="Hyperlink"/>
              <w:noProof/>
              <w:lang w:val="nl-NL"/>
            </w:rPr>
          </w:rPrChange>
        </w:rPr>
        <w:t>Figuur 1</w:t>
      </w:r>
      <w:r w:rsidR="006F20A4" w:rsidRPr="00E15CDD">
        <w:rPr>
          <w:rStyle w:val="Hyperlink"/>
          <w:rPrChange w:id="5171" w:author="Stagair1" w:date="2018-05-08T16:40:00Z">
            <w:rPr>
              <w:rStyle w:val="Hyperlink"/>
              <w:noProof/>
              <w:lang w:val="nl-NL"/>
            </w:rPr>
          </w:rPrChange>
        </w:rPr>
        <w:noBreakHyphen/>
        <w:t>2: De bedrijfsstructuur van ICORDA NV</w:t>
      </w:r>
      <w:r w:rsidR="006F20A4" w:rsidRPr="00E15CDD">
        <w:rPr>
          <w:webHidden/>
          <w:rPrChange w:id="5172" w:author="Stagair1" w:date="2018-05-08T16:40:00Z">
            <w:rPr>
              <w:noProof/>
              <w:webHidden/>
            </w:rPr>
          </w:rPrChange>
        </w:rPr>
        <w:tab/>
      </w:r>
      <w:r w:rsidR="006F20A4" w:rsidRPr="00E15CDD">
        <w:rPr>
          <w:webHidden/>
          <w:rPrChange w:id="5173" w:author="Stagair1" w:date="2018-05-08T16:40:00Z">
            <w:rPr>
              <w:noProof/>
              <w:webHidden/>
            </w:rPr>
          </w:rPrChange>
        </w:rPr>
        <w:fldChar w:fldCharType="begin"/>
      </w:r>
      <w:r w:rsidR="006F20A4" w:rsidRPr="00E15CDD">
        <w:rPr>
          <w:webHidden/>
          <w:rPrChange w:id="5174" w:author="Stagair1" w:date="2018-05-08T16:40:00Z">
            <w:rPr>
              <w:noProof/>
              <w:webHidden/>
            </w:rPr>
          </w:rPrChange>
        </w:rPr>
        <w:instrText xml:space="preserve"> PAGEREF _Toc512457910 \h </w:instrText>
      </w:r>
      <w:r w:rsidR="006F20A4" w:rsidRPr="00E15CDD">
        <w:rPr>
          <w:webHidden/>
          <w:rPrChange w:id="5175" w:author="Stagair1" w:date="2018-05-08T16:40:00Z">
            <w:rPr>
              <w:webHidden/>
            </w:rPr>
          </w:rPrChange>
        </w:rPr>
      </w:r>
      <w:r w:rsidR="006F20A4" w:rsidRPr="00E15CDD">
        <w:rPr>
          <w:webHidden/>
          <w:rPrChange w:id="5176" w:author="Stagair1" w:date="2018-05-08T16:40:00Z">
            <w:rPr>
              <w:noProof/>
              <w:webHidden/>
            </w:rPr>
          </w:rPrChange>
        </w:rPr>
        <w:fldChar w:fldCharType="separate"/>
      </w:r>
      <w:r w:rsidR="006F20A4" w:rsidRPr="00E15CDD">
        <w:rPr>
          <w:webHidden/>
          <w:rPrChange w:id="5177" w:author="Stagair1" w:date="2018-05-08T16:40:00Z">
            <w:rPr>
              <w:noProof/>
              <w:webHidden/>
            </w:rPr>
          </w:rPrChange>
        </w:rPr>
        <w:t>11</w:t>
      </w:r>
      <w:r w:rsidR="006F20A4" w:rsidRPr="00E15CDD">
        <w:rPr>
          <w:webHidden/>
          <w:rPrChange w:id="5178" w:author="Stagair1" w:date="2018-05-08T16:40:00Z">
            <w:rPr>
              <w:noProof/>
              <w:webHidden/>
            </w:rPr>
          </w:rPrChange>
        </w:rPr>
        <w:fldChar w:fldCharType="end"/>
      </w:r>
      <w:r w:rsidRPr="00E15CDD">
        <w:rPr>
          <w:rPrChange w:id="5179" w:author="Stagair1" w:date="2018-05-08T16:40:00Z">
            <w:rPr>
              <w:noProof/>
            </w:rPr>
          </w:rPrChange>
        </w:rPr>
        <w:fldChar w:fldCharType="end"/>
      </w:r>
    </w:p>
    <w:p w14:paraId="7E51AE21"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180" w:author="Stagair1" w:date="2018-05-08T16:40:00Z">
            <w:rPr>
              <w:rFonts w:asciiTheme="minorHAnsi" w:eastAsiaTheme="minorEastAsia" w:hAnsiTheme="minorHAnsi"/>
              <w:noProof/>
              <w:sz w:val="24"/>
              <w:szCs w:val="24"/>
            </w:rPr>
          </w:rPrChange>
        </w:rPr>
      </w:pPr>
      <w:r w:rsidRPr="00E15CDD">
        <w:rPr>
          <w:rPrChange w:id="5181" w:author="Stagair1" w:date="2018-05-08T16:40:00Z">
            <w:rPr/>
          </w:rPrChange>
        </w:rPr>
        <w:fldChar w:fldCharType="begin"/>
      </w:r>
      <w:r w:rsidRPr="00E15CDD">
        <w:instrText xml:space="preserve"> HYPERLINK \l "_Toc512457911" </w:instrText>
      </w:r>
      <w:r w:rsidRPr="00E15CDD">
        <w:rPr>
          <w:rPrChange w:id="5182" w:author="Stagair1" w:date="2018-05-08T16:40:00Z">
            <w:rPr>
              <w:noProof/>
            </w:rPr>
          </w:rPrChange>
        </w:rPr>
        <w:fldChar w:fldCharType="separate"/>
      </w:r>
      <w:r w:rsidR="006F20A4" w:rsidRPr="00E15CDD">
        <w:rPr>
          <w:rStyle w:val="Hyperlink"/>
          <w:rPrChange w:id="5183" w:author="Stagair1" w:date="2018-05-08T16:40:00Z">
            <w:rPr>
              <w:rStyle w:val="Hyperlink"/>
              <w:noProof/>
              <w:lang w:val="nl-NL"/>
            </w:rPr>
          </w:rPrChange>
        </w:rPr>
        <w:t>Figuur 1</w:t>
      </w:r>
      <w:r w:rsidR="006F20A4" w:rsidRPr="00E15CDD">
        <w:rPr>
          <w:rStyle w:val="Hyperlink"/>
          <w:rPrChange w:id="5184" w:author="Stagair1" w:date="2018-05-08T16:40:00Z">
            <w:rPr>
              <w:rStyle w:val="Hyperlink"/>
              <w:noProof/>
              <w:lang w:val="nl-NL"/>
            </w:rPr>
          </w:rPrChange>
        </w:rPr>
        <w:noBreakHyphen/>
        <w:t>3: De verschillende niveaus waaruit een netwerkopstelling en oplossingen bestaan. [5]</w:t>
      </w:r>
      <w:r w:rsidR="006F20A4" w:rsidRPr="00E15CDD">
        <w:rPr>
          <w:webHidden/>
          <w:rPrChange w:id="5185" w:author="Stagair1" w:date="2018-05-08T16:40:00Z">
            <w:rPr>
              <w:noProof/>
              <w:webHidden/>
            </w:rPr>
          </w:rPrChange>
        </w:rPr>
        <w:tab/>
      </w:r>
      <w:r w:rsidR="006F20A4" w:rsidRPr="00E15CDD">
        <w:rPr>
          <w:webHidden/>
          <w:rPrChange w:id="5186" w:author="Stagair1" w:date="2018-05-08T16:40:00Z">
            <w:rPr>
              <w:noProof/>
              <w:webHidden/>
            </w:rPr>
          </w:rPrChange>
        </w:rPr>
        <w:fldChar w:fldCharType="begin"/>
      </w:r>
      <w:r w:rsidR="006F20A4" w:rsidRPr="00E15CDD">
        <w:rPr>
          <w:webHidden/>
          <w:rPrChange w:id="5187" w:author="Stagair1" w:date="2018-05-08T16:40:00Z">
            <w:rPr>
              <w:noProof/>
              <w:webHidden/>
            </w:rPr>
          </w:rPrChange>
        </w:rPr>
        <w:instrText xml:space="preserve"> PAGEREF _Toc512457911 \h </w:instrText>
      </w:r>
      <w:r w:rsidR="006F20A4" w:rsidRPr="00E15CDD">
        <w:rPr>
          <w:webHidden/>
          <w:rPrChange w:id="5188" w:author="Stagair1" w:date="2018-05-08T16:40:00Z">
            <w:rPr>
              <w:webHidden/>
            </w:rPr>
          </w:rPrChange>
        </w:rPr>
      </w:r>
      <w:r w:rsidR="006F20A4" w:rsidRPr="00E15CDD">
        <w:rPr>
          <w:webHidden/>
          <w:rPrChange w:id="5189" w:author="Stagair1" w:date="2018-05-08T16:40:00Z">
            <w:rPr>
              <w:noProof/>
              <w:webHidden/>
            </w:rPr>
          </w:rPrChange>
        </w:rPr>
        <w:fldChar w:fldCharType="separate"/>
      </w:r>
      <w:r w:rsidR="006F20A4" w:rsidRPr="00E15CDD">
        <w:rPr>
          <w:webHidden/>
          <w:rPrChange w:id="5190" w:author="Stagair1" w:date="2018-05-08T16:40:00Z">
            <w:rPr>
              <w:noProof/>
              <w:webHidden/>
            </w:rPr>
          </w:rPrChange>
        </w:rPr>
        <w:t>13</w:t>
      </w:r>
      <w:r w:rsidR="006F20A4" w:rsidRPr="00E15CDD">
        <w:rPr>
          <w:webHidden/>
          <w:rPrChange w:id="5191" w:author="Stagair1" w:date="2018-05-08T16:40:00Z">
            <w:rPr>
              <w:noProof/>
              <w:webHidden/>
            </w:rPr>
          </w:rPrChange>
        </w:rPr>
        <w:fldChar w:fldCharType="end"/>
      </w:r>
      <w:r w:rsidRPr="00E15CDD">
        <w:rPr>
          <w:rPrChange w:id="5192" w:author="Stagair1" w:date="2018-05-08T16:40:00Z">
            <w:rPr>
              <w:noProof/>
            </w:rPr>
          </w:rPrChange>
        </w:rPr>
        <w:fldChar w:fldCharType="end"/>
      </w:r>
    </w:p>
    <w:p w14:paraId="1E921C34"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193" w:author="Stagair1" w:date="2018-05-08T16:40:00Z">
            <w:rPr>
              <w:rFonts w:asciiTheme="minorHAnsi" w:eastAsiaTheme="minorEastAsia" w:hAnsiTheme="minorHAnsi"/>
              <w:noProof/>
              <w:sz w:val="24"/>
              <w:szCs w:val="24"/>
            </w:rPr>
          </w:rPrChange>
        </w:rPr>
      </w:pPr>
      <w:r w:rsidRPr="00E15CDD">
        <w:rPr>
          <w:rPrChange w:id="5194" w:author="Stagair1" w:date="2018-05-08T16:40:00Z">
            <w:rPr/>
          </w:rPrChange>
        </w:rPr>
        <w:fldChar w:fldCharType="begin"/>
      </w:r>
      <w:r w:rsidRPr="00E15CDD">
        <w:instrText xml:space="preserve"> HYPERLINK \l "_Toc512457912" </w:instrText>
      </w:r>
      <w:r w:rsidRPr="00E15CDD">
        <w:rPr>
          <w:rPrChange w:id="5195" w:author="Stagair1" w:date="2018-05-08T16:40:00Z">
            <w:rPr>
              <w:noProof/>
            </w:rPr>
          </w:rPrChange>
        </w:rPr>
        <w:fldChar w:fldCharType="separate"/>
      </w:r>
      <w:r w:rsidR="006F20A4" w:rsidRPr="00E15CDD">
        <w:rPr>
          <w:rStyle w:val="Hyperlink"/>
          <w:rPrChange w:id="5196" w:author="Stagair1" w:date="2018-05-08T16:40:00Z">
            <w:rPr>
              <w:rStyle w:val="Hyperlink"/>
              <w:noProof/>
              <w:lang w:val="nl-NL"/>
            </w:rPr>
          </w:rPrChange>
        </w:rPr>
        <w:t>Figuur 2</w:t>
      </w:r>
      <w:r w:rsidR="006F20A4" w:rsidRPr="00E15CDD">
        <w:rPr>
          <w:rStyle w:val="Hyperlink"/>
          <w:rPrChange w:id="5197" w:author="Stagair1" w:date="2018-05-08T16:40:00Z">
            <w:rPr>
              <w:rStyle w:val="Hyperlink"/>
              <w:noProof/>
              <w:lang w:val="nl-NL"/>
            </w:rPr>
          </w:rPrChange>
        </w:rPr>
        <w:noBreakHyphen/>
        <w:t>1: Het diagram van de bachelorproef opstelling, ShareFile met NetScaler en StorageZones. [6]</w:t>
      </w:r>
      <w:r w:rsidR="006F20A4" w:rsidRPr="00E15CDD">
        <w:rPr>
          <w:webHidden/>
          <w:rPrChange w:id="5198" w:author="Stagair1" w:date="2018-05-08T16:40:00Z">
            <w:rPr>
              <w:noProof/>
              <w:webHidden/>
            </w:rPr>
          </w:rPrChange>
        </w:rPr>
        <w:tab/>
      </w:r>
      <w:r w:rsidR="006F20A4" w:rsidRPr="00E15CDD">
        <w:rPr>
          <w:webHidden/>
          <w:rPrChange w:id="5199" w:author="Stagair1" w:date="2018-05-08T16:40:00Z">
            <w:rPr>
              <w:noProof/>
              <w:webHidden/>
            </w:rPr>
          </w:rPrChange>
        </w:rPr>
        <w:fldChar w:fldCharType="begin"/>
      </w:r>
      <w:r w:rsidR="006F20A4" w:rsidRPr="00E15CDD">
        <w:rPr>
          <w:webHidden/>
          <w:rPrChange w:id="5200" w:author="Stagair1" w:date="2018-05-08T16:40:00Z">
            <w:rPr>
              <w:noProof/>
              <w:webHidden/>
            </w:rPr>
          </w:rPrChange>
        </w:rPr>
        <w:instrText xml:space="preserve"> PAGEREF _Toc512457912 \h </w:instrText>
      </w:r>
      <w:r w:rsidR="006F20A4" w:rsidRPr="00E15CDD">
        <w:rPr>
          <w:webHidden/>
          <w:rPrChange w:id="5201" w:author="Stagair1" w:date="2018-05-08T16:40:00Z">
            <w:rPr>
              <w:webHidden/>
            </w:rPr>
          </w:rPrChange>
        </w:rPr>
      </w:r>
      <w:r w:rsidR="006F20A4" w:rsidRPr="00E15CDD">
        <w:rPr>
          <w:webHidden/>
          <w:rPrChange w:id="5202" w:author="Stagair1" w:date="2018-05-08T16:40:00Z">
            <w:rPr>
              <w:noProof/>
              <w:webHidden/>
            </w:rPr>
          </w:rPrChange>
        </w:rPr>
        <w:fldChar w:fldCharType="separate"/>
      </w:r>
      <w:r w:rsidR="006F20A4" w:rsidRPr="00E15CDD">
        <w:rPr>
          <w:webHidden/>
          <w:rPrChange w:id="5203" w:author="Stagair1" w:date="2018-05-08T16:40:00Z">
            <w:rPr>
              <w:noProof/>
              <w:webHidden/>
            </w:rPr>
          </w:rPrChange>
        </w:rPr>
        <w:t>15</w:t>
      </w:r>
      <w:r w:rsidR="006F20A4" w:rsidRPr="00E15CDD">
        <w:rPr>
          <w:webHidden/>
          <w:rPrChange w:id="5204" w:author="Stagair1" w:date="2018-05-08T16:40:00Z">
            <w:rPr>
              <w:noProof/>
              <w:webHidden/>
            </w:rPr>
          </w:rPrChange>
        </w:rPr>
        <w:fldChar w:fldCharType="end"/>
      </w:r>
      <w:r w:rsidRPr="00E15CDD">
        <w:rPr>
          <w:rPrChange w:id="5205" w:author="Stagair1" w:date="2018-05-08T16:40:00Z">
            <w:rPr>
              <w:noProof/>
            </w:rPr>
          </w:rPrChange>
        </w:rPr>
        <w:fldChar w:fldCharType="end"/>
      </w:r>
    </w:p>
    <w:p w14:paraId="6650C63D"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06" w:author="Stagair1" w:date="2018-05-08T16:40:00Z">
            <w:rPr>
              <w:rFonts w:asciiTheme="minorHAnsi" w:eastAsiaTheme="minorEastAsia" w:hAnsiTheme="minorHAnsi"/>
              <w:noProof/>
              <w:sz w:val="24"/>
              <w:szCs w:val="24"/>
            </w:rPr>
          </w:rPrChange>
        </w:rPr>
      </w:pPr>
      <w:r w:rsidRPr="00E15CDD">
        <w:rPr>
          <w:rPrChange w:id="5207" w:author="Stagair1" w:date="2018-05-08T16:40:00Z">
            <w:rPr/>
          </w:rPrChange>
        </w:rPr>
        <w:fldChar w:fldCharType="begin"/>
      </w:r>
      <w:r w:rsidRPr="00E15CDD">
        <w:instrText xml:space="preserve"> HYPERLINK \l "_Toc512457913" </w:instrText>
      </w:r>
      <w:r w:rsidRPr="00E15CDD">
        <w:rPr>
          <w:rPrChange w:id="5208" w:author="Stagair1" w:date="2018-05-08T16:40:00Z">
            <w:rPr>
              <w:noProof/>
            </w:rPr>
          </w:rPrChange>
        </w:rPr>
        <w:fldChar w:fldCharType="separate"/>
      </w:r>
      <w:r w:rsidR="006F20A4" w:rsidRPr="00E15CDD">
        <w:rPr>
          <w:rStyle w:val="Hyperlink"/>
          <w:rPrChange w:id="5209" w:author="Stagair1" w:date="2018-05-08T16:40:00Z">
            <w:rPr>
              <w:rStyle w:val="Hyperlink"/>
              <w:noProof/>
              <w:lang w:val="nl-NL"/>
            </w:rPr>
          </w:rPrChange>
        </w:rPr>
        <w:t>Figuur 4</w:t>
      </w:r>
      <w:r w:rsidR="006F20A4" w:rsidRPr="00E15CDD">
        <w:rPr>
          <w:rStyle w:val="Hyperlink"/>
          <w:rPrChange w:id="5210" w:author="Stagair1" w:date="2018-05-08T16:40:00Z">
            <w:rPr>
              <w:rStyle w:val="Hyperlink"/>
              <w:noProof/>
              <w:lang w:val="nl-NL"/>
            </w:rPr>
          </w:rPrChange>
        </w:rPr>
        <w:noBreakHyphen/>
        <w:t>1: Een simpel overzicht van de werking van virtual private networks. [7]</w:t>
      </w:r>
      <w:r w:rsidR="006F20A4" w:rsidRPr="00E15CDD">
        <w:rPr>
          <w:webHidden/>
          <w:rPrChange w:id="5211" w:author="Stagair1" w:date="2018-05-08T16:40:00Z">
            <w:rPr>
              <w:noProof/>
              <w:webHidden/>
            </w:rPr>
          </w:rPrChange>
        </w:rPr>
        <w:tab/>
      </w:r>
      <w:r w:rsidR="006F20A4" w:rsidRPr="00E15CDD">
        <w:rPr>
          <w:webHidden/>
          <w:rPrChange w:id="5212" w:author="Stagair1" w:date="2018-05-08T16:40:00Z">
            <w:rPr>
              <w:noProof/>
              <w:webHidden/>
            </w:rPr>
          </w:rPrChange>
        </w:rPr>
        <w:fldChar w:fldCharType="begin"/>
      </w:r>
      <w:r w:rsidR="006F20A4" w:rsidRPr="00E15CDD">
        <w:rPr>
          <w:webHidden/>
          <w:rPrChange w:id="5213" w:author="Stagair1" w:date="2018-05-08T16:40:00Z">
            <w:rPr>
              <w:noProof/>
              <w:webHidden/>
            </w:rPr>
          </w:rPrChange>
        </w:rPr>
        <w:instrText xml:space="preserve"> PAGEREF _Toc512457913 \h </w:instrText>
      </w:r>
      <w:r w:rsidR="006F20A4" w:rsidRPr="00E15CDD">
        <w:rPr>
          <w:webHidden/>
          <w:rPrChange w:id="5214" w:author="Stagair1" w:date="2018-05-08T16:40:00Z">
            <w:rPr>
              <w:webHidden/>
            </w:rPr>
          </w:rPrChange>
        </w:rPr>
      </w:r>
      <w:r w:rsidR="006F20A4" w:rsidRPr="00E15CDD">
        <w:rPr>
          <w:webHidden/>
          <w:rPrChange w:id="5215" w:author="Stagair1" w:date="2018-05-08T16:40:00Z">
            <w:rPr>
              <w:noProof/>
              <w:webHidden/>
            </w:rPr>
          </w:rPrChange>
        </w:rPr>
        <w:fldChar w:fldCharType="separate"/>
      </w:r>
      <w:r w:rsidR="006F20A4" w:rsidRPr="00E15CDD">
        <w:rPr>
          <w:webHidden/>
          <w:rPrChange w:id="5216" w:author="Stagair1" w:date="2018-05-08T16:40:00Z">
            <w:rPr>
              <w:noProof/>
              <w:webHidden/>
            </w:rPr>
          </w:rPrChange>
        </w:rPr>
        <w:t>19</w:t>
      </w:r>
      <w:r w:rsidR="006F20A4" w:rsidRPr="00E15CDD">
        <w:rPr>
          <w:webHidden/>
          <w:rPrChange w:id="5217" w:author="Stagair1" w:date="2018-05-08T16:40:00Z">
            <w:rPr>
              <w:noProof/>
              <w:webHidden/>
            </w:rPr>
          </w:rPrChange>
        </w:rPr>
        <w:fldChar w:fldCharType="end"/>
      </w:r>
      <w:r w:rsidRPr="00E15CDD">
        <w:rPr>
          <w:rPrChange w:id="5218" w:author="Stagair1" w:date="2018-05-08T16:40:00Z">
            <w:rPr>
              <w:noProof/>
            </w:rPr>
          </w:rPrChange>
        </w:rPr>
        <w:fldChar w:fldCharType="end"/>
      </w:r>
    </w:p>
    <w:p w14:paraId="43D1F9B6"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19" w:author="Stagair1" w:date="2018-05-08T16:40:00Z">
            <w:rPr>
              <w:rFonts w:asciiTheme="minorHAnsi" w:eastAsiaTheme="minorEastAsia" w:hAnsiTheme="minorHAnsi"/>
              <w:noProof/>
              <w:sz w:val="24"/>
              <w:szCs w:val="24"/>
            </w:rPr>
          </w:rPrChange>
        </w:rPr>
      </w:pPr>
      <w:r w:rsidRPr="00E15CDD">
        <w:rPr>
          <w:rPrChange w:id="5220" w:author="Stagair1" w:date="2018-05-08T16:40:00Z">
            <w:rPr/>
          </w:rPrChange>
        </w:rPr>
        <w:fldChar w:fldCharType="begin"/>
      </w:r>
      <w:r w:rsidRPr="00E15CDD">
        <w:instrText xml:space="preserve"> HYPERLINK \l "_Toc512457914" </w:instrText>
      </w:r>
      <w:r w:rsidRPr="00E15CDD">
        <w:rPr>
          <w:rPrChange w:id="5221" w:author="Stagair1" w:date="2018-05-08T16:40:00Z">
            <w:rPr>
              <w:noProof/>
            </w:rPr>
          </w:rPrChange>
        </w:rPr>
        <w:fldChar w:fldCharType="separate"/>
      </w:r>
      <w:r w:rsidR="006F20A4" w:rsidRPr="00E15CDD">
        <w:rPr>
          <w:rStyle w:val="Hyperlink"/>
          <w:rPrChange w:id="5222" w:author="Stagair1" w:date="2018-05-08T16:40:00Z">
            <w:rPr>
              <w:rStyle w:val="Hyperlink"/>
              <w:noProof/>
              <w:lang w:val="nl-NL"/>
            </w:rPr>
          </w:rPrChange>
        </w:rPr>
        <w:t>Figuur 4</w:t>
      </w:r>
      <w:r w:rsidR="006F20A4" w:rsidRPr="00E15CDD">
        <w:rPr>
          <w:rStyle w:val="Hyperlink"/>
          <w:rPrChange w:id="5223" w:author="Stagair1" w:date="2018-05-08T16:40:00Z">
            <w:rPr>
              <w:rStyle w:val="Hyperlink"/>
              <w:noProof/>
              <w:lang w:val="nl-NL"/>
            </w:rPr>
          </w:rPrChange>
        </w:rPr>
        <w:noBreakHyphen/>
        <w:t>2: Verschillen tussen private, hybride en publieke Cloud.</w:t>
      </w:r>
      <w:r w:rsidR="006F20A4" w:rsidRPr="00E15CDD">
        <w:rPr>
          <w:rStyle w:val="Hyperlink"/>
          <w:rFonts w:cs="Times New Roman"/>
          <w:rPrChange w:id="5224" w:author="Stagair1" w:date="2018-05-08T16:40:00Z">
            <w:rPr>
              <w:rStyle w:val="Hyperlink"/>
              <w:rFonts w:cs="Times New Roman"/>
              <w:noProof/>
              <w:lang w:val="nl-NL"/>
            </w:rPr>
          </w:rPrChange>
        </w:rPr>
        <w:t xml:space="preserve"> [8]</w:t>
      </w:r>
      <w:r w:rsidR="006F20A4" w:rsidRPr="00E15CDD">
        <w:rPr>
          <w:webHidden/>
          <w:rPrChange w:id="5225" w:author="Stagair1" w:date="2018-05-08T16:40:00Z">
            <w:rPr>
              <w:noProof/>
              <w:webHidden/>
            </w:rPr>
          </w:rPrChange>
        </w:rPr>
        <w:tab/>
      </w:r>
      <w:r w:rsidR="006F20A4" w:rsidRPr="00E15CDD">
        <w:rPr>
          <w:webHidden/>
          <w:rPrChange w:id="5226" w:author="Stagair1" w:date="2018-05-08T16:40:00Z">
            <w:rPr>
              <w:noProof/>
              <w:webHidden/>
            </w:rPr>
          </w:rPrChange>
        </w:rPr>
        <w:fldChar w:fldCharType="begin"/>
      </w:r>
      <w:r w:rsidR="006F20A4" w:rsidRPr="00E15CDD">
        <w:rPr>
          <w:webHidden/>
          <w:rPrChange w:id="5227" w:author="Stagair1" w:date="2018-05-08T16:40:00Z">
            <w:rPr>
              <w:noProof/>
              <w:webHidden/>
            </w:rPr>
          </w:rPrChange>
        </w:rPr>
        <w:instrText xml:space="preserve"> PAGEREF _Toc512457914 \h </w:instrText>
      </w:r>
      <w:r w:rsidR="006F20A4" w:rsidRPr="00E15CDD">
        <w:rPr>
          <w:webHidden/>
          <w:rPrChange w:id="5228" w:author="Stagair1" w:date="2018-05-08T16:40:00Z">
            <w:rPr>
              <w:webHidden/>
            </w:rPr>
          </w:rPrChange>
        </w:rPr>
      </w:r>
      <w:r w:rsidR="006F20A4" w:rsidRPr="00E15CDD">
        <w:rPr>
          <w:webHidden/>
          <w:rPrChange w:id="5229" w:author="Stagair1" w:date="2018-05-08T16:40:00Z">
            <w:rPr>
              <w:noProof/>
              <w:webHidden/>
            </w:rPr>
          </w:rPrChange>
        </w:rPr>
        <w:fldChar w:fldCharType="separate"/>
      </w:r>
      <w:r w:rsidR="006F20A4" w:rsidRPr="00E15CDD">
        <w:rPr>
          <w:webHidden/>
          <w:rPrChange w:id="5230" w:author="Stagair1" w:date="2018-05-08T16:40:00Z">
            <w:rPr>
              <w:noProof/>
              <w:webHidden/>
            </w:rPr>
          </w:rPrChange>
        </w:rPr>
        <w:t>19</w:t>
      </w:r>
      <w:r w:rsidR="006F20A4" w:rsidRPr="00E15CDD">
        <w:rPr>
          <w:webHidden/>
          <w:rPrChange w:id="5231" w:author="Stagair1" w:date="2018-05-08T16:40:00Z">
            <w:rPr>
              <w:noProof/>
              <w:webHidden/>
            </w:rPr>
          </w:rPrChange>
        </w:rPr>
        <w:fldChar w:fldCharType="end"/>
      </w:r>
      <w:r w:rsidRPr="00E15CDD">
        <w:rPr>
          <w:rPrChange w:id="5232" w:author="Stagair1" w:date="2018-05-08T16:40:00Z">
            <w:rPr>
              <w:noProof/>
            </w:rPr>
          </w:rPrChange>
        </w:rPr>
        <w:fldChar w:fldCharType="end"/>
      </w:r>
    </w:p>
    <w:p w14:paraId="69659601"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33" w:author="Stagair1" w:date="2018-05-08T16:40:00Z">
            <w:rPr>
              <w:rFonts w:asciiTheme="minorHAnsi" w:eastAsiaTheme="minorEastAsia" w:hAnsiTheme="minorHAnsi"/>
              <w:noProof/>
              <w:sz w:val="24"/>
              <w:szCs w:val="24"/>
            </w:rPr>
          </w:rPrChange>
        </w:rPr>
      </w:pPr>
      <w:r w:rsidRPr="00E15CDD">
        <w:rPr>
          <w:rPrChange w:id="5234" w:author="Stagair1" w:date="2018-05-08T16:40:00Z">
            <w:rPr/>
          </w:rPrChange>
        </w:rPr>
        <w:fldChar w:fldCharType="begin"/>
      </w:r>
      <w:r w:rsidRPr="00E15CDD">
        <w:instrText xml:space="preserve"> HYPERLINK \l "_Toc512457915" </w:instrText>
      </w:r>
      <w:r w:rsidRPr="00E15CDD">
        <w:rPr>
          <w:rPrChange w:id="5235" w:author="Stagair1" w:date="2018-05-08T16:40:00Z">
            <w:rPr>
              <w:noProof/>
            </w:rPr>
          </w:rPrChange>
        </w:rPr>
        <w:fldChar w:fldCharType="separate"/>
      </w:r>
      <w:r w:rsidR="006F20A4" w:rsidRPr="00E15CDD">
        <w:rPr>
          <w:rStyle w:val="Hyperlink"/>
          <w:rPrChange w:id="5236" w:author="Stagair1" w:date="2018-05-08T16:40:00Z">
            <w:rPr>
              <w:rStyle w:val="Hyperlink"/>
              <w:noProof/>
              <w:lang w:val="nl-NL"/>
            </w:rPr>
          </w:rPrChange>
        </w:rPr>
        <w:t>Figuur 4</w:t>
      </w:r>
      <w:r w:rsidR="006F20A4" w:rsidRPr="00E15CDD">
        <w:rPr>
          <w:rStyle w:val="Hyperlink"/>
          <w:rPrChange w:id="5237" w:author="Stagair1" w:date="2018-05-08T16:40:00Z">
            <w:rPr>
              <w:rStyle w:val="Hyperlink"/>
              <w:noProof/>
              <w:lang w:val="nl-NL"/>
            </w:rPr>
          </w:rPrChange>
        </w:rPr>
        <w:noBreakHyphen/>
        <w:t>3: Diagram van ShareFile met StorageZones opstelling. [11]</w:t>
      </w:r>
      <w:r w:rsidR="006F20A4" w:rsidRPr="00E15CDD">
        <w:rPr>
          <w:webHidden/>
          <w:rPrChange w:id="5238" w:author="Stagair1" w:date="2018-05-08T16:40:00Z">
            <w:rPr>
              <w:noProof/>
              <w:webHidden/>
            </w:rPr>
          </w:rPrChange>
        </w:rPr>
        <w:tab/>
      </w:r>
      <w:r w:rsidR="006F20A4" w:rsidRPr="00E15CDD">
        <w:rPr>
          <w:webHidden/>
          <w:rPrChange w:id="5239" w:author="Stagair1" w:date="2018-05-08T16:40:00Z">
            <w:rPr>
              <w:noProof/>
              <w:webHidden/>
            </w:rPr>
          </w:rPrChange>
        </w:rPr>
        <w:fldChar w:fldCharType="begin"/>
      </w:r>
      <w:r w:rsidR="006F20A4" w:rsidRPr="00E15CDD">
        <w:rPr>
          <w:webHidden/>
          <w:rPrChange w:id="5240" w:author="Stagair1" w:date="2018-05-08T16:40:00Z">
            <w:rPr>
              <w:noProof/>
              <w:webHidden/>
            </w:rPr>
          </w:rPrChange>
        </w:rPr>
        <w:instrText xml:space="preserve"> PAGEREF _Toc512457915 \h </w:instrText>
      </w:r>
      <w:r w:rsidR="006F20A4" w:rsidRPr="00E15CDD">
        <w:rPr>
          <w:webHidden/>
          <w:rPrChange w:id="5241" w:author="Stagair1" w:date="2018-05-08T16:40:00Z">
            <w:rPr>
              <w:webHidden/>
            </w:rPr>
          </w:rPrChange>
        </w:rPr>
      </w:r>
      <w:r w:rsidR="006F20A4" w:rsidRPr="00E15CDD">
        <w:rPr>
          <w:webHidden/>
          <w:rPrChange w:id="5242" w:author="Stagair1" w:date="2018-05-08T16:40:00Z">
            <w:rPr>
              <w:noProof/>
              <w:webHidden/>
            </w:rPr>
          </w:rPrChange>
        </w:rPr>
        <w:fldChar w:fldCharType="separate"/>
      </w:r>
      <w:r w:rsidR="006F20A4" w:rsidRPr="00E15CDD">
        <w:rPr>
          <w:webHidden/>
          <w:rPrChange w:id="5243" w:author="Stagair1" w:date="2018-05-08T16:40:00Z">
            <w:rPr>
              <w:noProof/>
              <w:webHidden/>
            </w:rPr>
          </w:rPrChange>
        </w:rPr>
        <w:t>22</w:t>
      </w:r>
      <w:r w:rsidR="006F20A4" w:rsidRPr="00E15CDD">
        <w:rPr>
          <w:webHidden/>
          <w:rPrChange w:id="5244" w:author="Stagair1" w:date="2018-05-08T16:40:00Z">
            <w:rPr>
              <w:noProof/>
              <w:webHidden/>
            </w:rPr>
          </w:rPrChange>
        </w:rPr>
        <w:fldChar w:fldCharType="end"/>
      </w:r>
      <w:r w:rsidRPr="00E15CDD">
        <w:rPr>
          <w:rPrChange w:id="5245" w:author="Stagair1" w:date="2018-05-08T16:40:00Z">
            <w:rPr>
              <w:noProof/>
            </w:rPr>
          </w:rPrChange>
        </w:rPr>
        <w:fldChar w:fldCharType="end"/>
      </w:r>
    </w:p>
    <w:p w14:paraId="79388ADD"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46" w:author="Stagair1" w:date="2018-05-08T16:40:00Z">
            <w:rPr>
              <w:rFonts w:asciiTheme="minorHAnsi" w:eastAsiaTheme="minorEastAsia" w:hAnsiTheme="minorHAnsi"/>
              <w:noProof/>
              <w:sz w:val="24"/>
              <w:szCs w:val="24"/>
            </w:rPr>
          </w:rPrChange>
        </w:rPr>
      </w:pPr>
      <w:r w:rsidRPr="00E15CDD">
        <w:rPr>
          <w:rPrChange w:id="5247" w:author="Stagair1" w:date="2018-05-08T16:40:00Z">
            <w:rPr/>
          </w:rPrChange>
        </w:rPr>
        <w:fldChar w:fldCharType="begin"/>
      </w:r>
      <w:r w:rsidRPr="00E15CDD">
        <w:instrText xml:space="preserve"> HYPERLINK \l "_Toc512457916" </w:instrText>
      </w:r>
      <w:r w:rsidRPr="00E15CDD">
        <w:rPr>
          <w:rPrChange w:id="5248" w:author="Stagair1" w:date="2018-05-08T16:40:00Z">
            <w:rPr>
              <w:noProof/>
            </w:rPr>
          </w:rPrChange>
        </w:rPr>
        <w:fldChar w:fldCharType="separate"/>
      </w:r>
      <w:r w:rsidR="006F20A4" w:rsidRPr="00E15CDD">
        <w:rPr>
          <w:rStyle w:val="Hyperlink"/>
          <w:rPrChange w:id="5249" w:author="Stagair1" w:date="2018-05-08T16:40:00Z">
            <w:rPr>
              <w:rStyle w:val="Hyperlink"/>
              <w:noProof/>
              <w:lang w:val="nl-NL"/>
            </w:rPr>
          </w:rPrChange>
        </w:rPr>
        <w:t>Figuur 4</w:t>
      </w:r>
      <w:r w:rsidR="006F20A4" w:rsidRPr="00E15CDD">
        <w:rPr>
          <w:rStyle w:val="Hyperlink"/>
          <w:rPrChange w:id="5250" w:author="Stagair1" w:date="2018-05-08T16:40:00Z">
            <w:rPr>
              <w:rStyle w:val="Hyperlink"/>
              <w:noProof/>
              <w:lang w:val="nl-NL"/>
            </w:rPr>
          </w:rPrChange>
        </w:rPr>
        <w:noBreakHyphen/>
        <w:t>4: Algemene werking van een Citrix NetScaler. [15]</w:t>
      </w:r>
      <w:r w:rsidR="006F20A4" w:rsidRPr="00E15CDD">
        <w:rPr>
          <w:webHidden/>
          <w:rPrChange w:id="5251" w:author="Stagair1" w:date="2018-05-08T16:40:00Z">
            <w:rPr>
              <w:noProof/>
              <w:webHidden/>
            </w:rPr>
          </w:rPrChange>
        </w:rPr>
        <w:tab/>
      </w:r>
      <w:r w:rsidR="006F20A4" w:rsidRPr="00E15CDD">
        <w:rPr>
          <w:webHidden/>
          <w:rPrChange w:id="5252" w:author="Stagair1" w:date="2018-05-08T16:40:00Z">
            <w:rPr>
              <w:noProof/>
              <w:webHidden/>
            </w:rPr>
          </w:rPrChange>
        </w:rPr>
        <w:fldChar w:fldCharType="begin"/>
      </w:r>
      <w:r w:rsidR="006F20A4" w:rsidRPr="00E15CDD">
        <w:rPr>
          <w:webHidden/>
          <w:rPrChange w:id="5253" w:author="Stagair1" w:date="2018-05-08T16:40:00Z">
            <w:rPr>
              <w:noProof/>
              <w:webHidden/>
            </w:rPr>
          </w:rPrChange>
        </w:rPr>
        <w:instrText xml:space="preserve"> PAGEREF _Toc512457916 \h </w:instrText>
      </w:r>
      <w:r w:rsidR="006F20A4" w:rsidRPr="00E15CDD">
        <w:rPr>
          <w:webHidden/>
          <w:rPrChange w:id="5254" w:author="Stagair1" w:date="2018-05-08T16:40:00Z">
            <w:rPr>
              <w:webHidden/>
            </w:rPr>
          </w:rPrChange>
        </w:rPr>
      </w:r>
      <w:r w:rsidR="006F20A4" w:rsidRPr="00E15CDD">
        <w:rPr>
          <w:webHidden/>
          <w:rPrChange w:id="5255" w:author="Stagair1" w:date="2018-05-08T16:40:00Z">
            <w:rPr>
              <w:noProof/>
              <w:webHidden/>
            </w:rPr>
          </w:rPrChange>
        </w:rPr>
        <w:fldChar w:fldCharType="separate"/>
      </w:r>
      <w:r w:rsidR="006F20A4" w:rsidRPr="00E15CDD">
        <w:rPr>
          <w:webHidden/>
          <w:rPrChange w:id="5256" w:author="Stagair1" w:date="2018-05-08T16:40:00Z">
            <w:rPr>
              <w:noProof/>
              <w:webHidden/>
            </w:rPr>
          </w:rPrChange>
        </w:rPr>
        <w:t>24</w:t>
      </w:r>
      <w:r w:rsidR="006F20A4" w:rsidRPr="00E15CDD">
        <w:rPr>
          <w:webHidden/>
          <w:rPrChange w:id="5257" w:author="Stagair1" w:date="2018-05-08T16:40:00Z">
            <w:rPr>
              <w:noProof/>
              <w:webHidden/>
            </w:rPr>
          </w:rPrChange>
        </w:rPr>
        <w:fldChar w:fldCharType="end"/>
      </w:r>
      <w:r w:rsidRPr="00E15CDD">
        <w:rPr>
          <w:rPrChange w:id="5258" w:author="Stagair1" w:date="2018-05-08T16:40:00Z">
            <w:rPr>
              <w:noProof/>
            </w:rPr>
          </w:rPrChange>
        </w:rPr>
        <w:fldChar w:fldCharType="end"/>
      </w:r>
    </w:p>
    <w:p w14:paraId="09342CB6"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59" w:author="Stagair1" w:date="2018-05-08T16:40:00Z">
            <w:rPr>
              <w:rFonts w:asciiTheme="minorHAnsi" w:eastAsiaTheme="minorEastAsia" w:hAnsiTheme="minorHAnsi"/>
              <w:noProof/>
              <w:sz w:val="24"/>
              <w:szCs w:val="24"/>
            </w:rPr>
          </w:rPrChange>
        </w:rPr>
      </w:pPr>
      <w:r w:rsidRPr="00E15CDD">
        <w:rPr>
          <w:rPrChange w:id="5260" w:author="Stagair1" w:date="2018-05-08T16:40:00Z">
            <w:rPr/>
          </w:rPrChange>
        </w:rPr>
        <w:fldChar w:fldCharType="begin"/>
      </w:r>
      <w:r w:rsidRPr="00E15CDD">
        <w:instrText xml:space="preserve"> HYPERLINK \l "_Toc512457917" </w:instrText>
      </w:r>
      <w:r w:rsidRPr="00E15CDD">
        <w:rPr>
          <w:rPrChange w:id="5261" w:author="Stagair1" w:date="2018-05-08T16:40:00Z">
            <w:rPr>
              <w:noProof/>
            </w:rPr>
          </w:rPrChange>
        </w:rPr>
        <w:fldChar w:fldCharType="separate"/>
      </w:r>
      <w:r w:rsidR="006F20A4" w:rsidRPr="00E15CDD">
        <w:rPr>
          <w:rStyle w:val="Hyperlink"/>
          <w:rPrChange w:id="5262" w:author="Stagair1" w:date="2018-05-08T16:40:00Z">
            <w:rPr>
              <w:rStyle w:val="Hyperlink"/>
              <w:noProof/>
              <w:lang w:val="nl-NL"/>
            </w:rPr>
          </w:rPrChange>
        </w:rPr>
        <w:t>Figuur 4</w:t>
      </w:r>
      <w:r w:rsidR="006F20A4" w:rsidRPr="00E15CDD">
        <w:rPr>
          <w:rStyle w:val="Hyperlink"/>
          <w:rPrChange w:id="5263" w:author="Stagair1" w:date="2018-05-08T16:40:00Z">
            <w:rPr>
              <w:rStyle w:val="Hyperlink"/>
              <w:noProof/>
              <w:lang w:val="nl-NL"/>
            </w:rPr>
          </w:rPrChange>
        </w:rPr>
        <w:noBreakHyphen/>
        <w:t>5: De werking van een Load Balancer. [21]</w:t>
      </w:r>
      <w:r w:rsidR="006F20A4" w:rsidRPr="00E15CDD">
        <w:rPr>
          <w:webHidden/>
          <w:rPrChange w:id="5264" w:author="Stagair1" w:date="2018-05-08T16:40:00Z">
            <w:rPr>
              <w:noProof/>
              <w:webHidden/>
            </w:rPr>
          </w:rPrChange>
        </w:rPr>
        <w:tab/>
      </w:r>
      <w:r w:rsidR="006F20A4" w:rsidRPr="00E15CDD">
        <w:rPr>
          <w:webHidden/>
          <w:rPrChange w:id="5265" w:author="Stagair1" w:date="2018-05-08T16:40:00Z">
            <w:rPr>
              <w:noProof/>
              <w:webHidden/>
            </w:rPr>
          </w:rPrChange>
        </w:rPr>
        <w:fldChar w:fldCharType="begin"/>
      </w:r>
      <w:r w:rsidR="006F20A4" w:rsidRPr="00E15CDD">
        <w:rPr>
          <w:webHidden/>
          <w:rPrChange w:id="5266" w:author="Stagair1" w:date="2018-05-08T16:40:00Z">
            <w:rPr>
              <w:noProof/>
              <w:webHidden/>
            </w:rPr>
          </w:rPrChange>
        </w:rPr>
        <w:instrText xml:space="preserve"> PAGEREF _Toc512457917 \h </w:instrText>
      </w:r>
      <w:r w:rsidR="006F20A4" w:rsidRPr="00E15CDD">
        <w:rPr>
          <w:webHidden/>
          <w:rPrChange w:id="5267" w:author="Stagair1" w:date="2018-05-08T16:40:00Z">
            <w:rPr>
              <w:webHidden/>
            </w:rPr>
          </w:rPrChange>
        </w:rPr>
      </w:r>
      <w:r w:rsidR="006F20A4" w:rsidRPr="00E15CDD">
        <w:rPr>
          <w:webHidden/>
          <w:rPrChange w:id="5268" w:author="Stagair1" w:date="2018-05-08T16:40:00Z">
            <w:rPr>
              <w:noProof/>
              <w:webHidden/>
            </w:rPr>
          </w:rPrChange>
        </w:rPr>
        <w:fldChar w:fldCharType="separate"/>
      </w:r>
      <w:r w:rsidR="006F20A4" w:rsidRPr="00E15CDD">
        <w:rPr>
          <w:webHidden/>
          <w:rPrChange w:id="5269" w:author="Stagair1" w:date="2018-05-08T16:40:00Z">
            <w:rPr>
              <w:noProof/>
              <w:webHidden/>
            </w:rPr>
          </w:rPrChange>
        </w:rPr>
        <w:t>26</w:t>
      </w:r>
      <w:r w:rsidR="006F20A4" w:rsidRPr="00E15CDD">
        <w:rPr>
          <w:webHidden/>
          <w:rPrChange w:id="5270" w:author="Stagair1" w:date="2018-05-08T16:40:00Z">
            <w:rPr>
              <w:noProof/>
              <w:webHidden/>
            </w:rPr>
          </w:rPrChange>
        </w:rPr>
        <w:fldChar w:fldCharType="end"/>
      </w:r>
      <w:r w:rsidRPr="00E15CDD">
        <w:rPr>
          <w:rPrChange w:id="5271" w:author="Stagair1" w:date="2018-05-08T16:40:00Z">
            <w:rPr>
              <w:noProof/>
            </w:rPr>
          </w:rPrChange>
        </w:rPr>
        <w:fldChar w:fldCharType="end"/>
      </w:r>
    </w:p>
    <w:p w14:paraId="31A3EF4D"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72" w:author="Stagair1" w:date="2018-05-08T16:40:00Z">
            <w:rPr>
              <w:rFonts w:asciiTheme="minorHAnsi" w:eastAsiaTheme="minorEastAsia" w:hAnsiTheme="minorHAnsi"/>
              <w:noProof/>
              <w:sz w:val="24"/>
              <w:szCs w:val="24"/>
            </w:rPr>
          </w:rPrChange>
        </w:rPr>
      </w:pPr>
      <w:r w:rsidRPr="00E15CDD">
        <w:rPr>
          <w:rPrChange w:id="5273" w:author="Stagair1" w:date="2018-05-08T16:40:00Z">
            <w:rPr/>
          </w:rPrChange>
        </w:rPr>
        <w:fldChar w:fldCharType="begin"/>
      </w:r>
      <w:r w:rsidRPr="00E15CDD">
        <w:instrText xml:space="preserve"> HYPERLINK \l "_Toc512457918" </w:instrText>
      </w:r>
      <w:r w:rsidRPr="00E15CDD">
        <w:rPr>
          <w:rPrChange w:id="5274" w:author="Stagair1" w:date="2018-05-08T16:40:00Z">
            <w:rPr>
              <w:noProof/>
            </w:rPr>
          </w:rPrChange>
        </w:rPr>
        <w:fldChar w:fldCharType="separate"/>
      </w:r>
      <w:r w:rsidR="006F20A4" w:rsidRPr="00E15CDD">
        <w:rPr>
          <w:rStyle w:val="Hyperlink"/>
          <w:rPrChange w:id="5275" w:author="Stagair1" w:date="2018-05-08T16:40:00Z">
            <w:rPr>
              <w:rStyle w:val="Hyperlink"/>
              <w:noProof/>
              <w:lang w:val="nl-NL"/>
            </w:rPr>
          </w:rPrChange>
        </w:rPr>
        <w:t>Figuur 4</w:t>
      </w:r>
      <w:r w:rsidR="006F20A4" w:rsidRPr="00E15CDD">
        <w:rPr>
          <w:rStyle w:val="Hyperlink"/>
          <w:rPrChange w:id="5276" w:author="Stagair1" w:date="2018-05-08T16:40:00Z">
            <w:rPr>
              <w:rStyle w:val="Hyperlink"/>
              <w:noProof/>
              <w:lang w:val="nl-NL"/>
            </w:rPr>
          </w:rPrChange>
        </w:rPr>
        <w:noBreakHyphen/>
        <w:t>6: Opstellen van een policy in NetScaler.</w:t>
      </w:r>
      <w:r w:rsidR="006F20A4" w:rsidRPr="00E15CDD">
        <w:rPr>
          <w:webHidden/>
          <w:rPrChange w:id="5277" w:author="Stagair1" w:date="2018-05-08T16:40:00Z">
            <w:rPr>
              <w:noProof/>
              <w:webHidden/>
            </w:rPr>
          </w:rPrChange>
        </w:rPr>
        <w:tab/>
      </w:r>
      <w:r w:rsidR="006F20A4" w:rsidRPr="00E15CDD">
        <w:rPr>
          <w:webHidden/>
          <w:rPrChange w:id="5278" w:author="Stagair1" w:date="2018-05-08T16:40:00Z">
            <w:rPr>
              <w:noProof/>
              <w:webHidden/>
            </w:rPr>
          </w:rPrChange>
        </w:rPr>
        <w:fldChar w:fldCharType="begin"/>
      </w:r>
      <w:r w:rsidR="006F20A4" w:rsidRPr="00E15CDD">
        <w:rPr>
          <w:webHidden/>
          <w:rPrChange w:id="5279" w:author="Stagair1" w:date="2018-05-08T16:40:00Z">
            <w:rPr>
              <w:noProof/>
              <w:webHidden/>
            </w:rPr>
          </w:rPrChange>
        </w:rPr>
        <w:instrText xml:space="preserve"> PAGEREF _Toc512457918 \h </w:instrText>
      </w:r>
      <w:r w:rsidR="006F20A4" w:rsidRPr="00E15CDD">
        <w:rPr>
          <w:webHidden/>
          <w:rPrChange w:id="5280" w:author="Stagair1" w:date="2018-05-08T16:40:00Z">
            <w:rPr>
              <w:webHidden/>
            </w:rPr>
          </w:rPrChange>
        </w:rPr>
      </w:r>
      <w:r w:rsidR="006F20A4" w:rsidRPr="00E15CDD">
        <w:rPr>
          <w:webHidden/>
          <w:rPrChange w:id="5281" w:author="Stagair1" w:date="2018-05-08T16:40:00Z">
            <w:rPr>
              <w:noProof/>
              <w:webHidden/>
            </w:rPr>
          </w:rPrChange>
        </w:rPr>
        <w:fldChar w:fldCharType="separate"/>
      </w:r>
      <w:r w:rsidR="006F20A4" w:rsidRPr="00E15CDD">
        <w:rPr>
          <w:webHidden/>
          <w:rPrChange w:id="5282" w:author="Stagair1" w:date="2018-05-08T16:40:00Z">
            <w:rPr>
              <w:noProof/>
              <w:webHidden/>
            </w:rPr>
          </w:rPrChange>
        </w:rPr>
        <w:t>28</w:t>
      </w:r>
      <w:r w:rsidR="006F20A4" w:rsidRPr="00E15CDD">
        <w:rPr>
          <w:webHidden/>
          <w:rPrChange w:id="5283" w:author="Stagair1" w:date="2018-05-08T16:40:00Z">
            <w:rPr>
              <w:noProof/>
              <w:webHidden/>
            </w:rPr>
          </w:rPrChange>
        </w:rPr>
        <w:fldChar w:fldCharType="end"/>
      </w:r>
      <w:r w:rsidRPr="00E15CDD">
        <w:rPr>
          <w:rPrChange w:id="5284" w:author="Stagair1" w:date="2018-05-08T16:40:00Z">
            <w:rPr>
              <w:noProof/>
            </w:rPr>
          </w:rPrChange>
        </w:rPr>
        <w:fldChar w:fldCharType="end"/>
      </w:r>
    </w:p>
    <w:p w14:paraId="792024C0"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85" w:author="Stagair1" w:date="2018-05-08T16:40:00Z">
            <w:rPr>
              <w:rFonts w:asciiTheme="minorHAnsi" w:eastAsiaTheme="minorEastAsia" w:hAnsiTheme="minorHAnsi"/>
              <w:noProof/>
              <w:sz w:val="24"/>
              <w:szCs w:val="24"/>
            </w:rPr>
          </w:rPrChange>
        </w:rPr>
      </w:pPr>
      <w:r w:rsidRPr="00E15CDD">
        <w:rPr>
          <w:rPrChange w:id="5286" w:author="Stagair1" w:date="2018-05-08T16:40:00Z">
            <w:rPr/>
          </w:rPrChange>
        </w:rPr>
        <w:fldChar w:fldCharType="begin"/>
      </w:r>
      <w:r w:rsidRPr="00E15CDD">
        <w:instrText xml:space="preserve"> HYPERLINK \l "_Toc512457919" </w:instrText>
      </w:r>
      <w:r w:rsidRPr="00E15CDD">
        <w:rPr>
          <w:rPrChange w:id="5287" w:author="Stagair1" w:date="2018-05-08T16:40:00Z">
            <w:rPr>
              <w:noProof/>
            </w:rPr>
          </w:rPrChange>
        </w:rPr>
        <w:fldChar w:fldCharType="separate"/>
      </w:r>
      <w:r w:rsidR="006F20A4" w:rsidRPr="00E15CDD">
        <w:rPr>
          <w:rStyle w:val="Hyperlink"/>
          <w:rPrChange w:id="5288" w:author="Stagair1" w:date="2018-05-08T16:40:00Z">
            <w:rPr>
              <w:rStyle w:val="Hyperlink"/>
              <w:noProof/>
              <w:lang w:val="nl-NL"/>
            </w:rPr>
          </w:rPrChange>
        </w:rPr>
        <w:t>Figuur 4</w:t>
      </w:r>
      <w:r w:rsidR="006F20A4" w:rsidRPr="00E15CDD">
        <w:rPr>
          <w:rStyle w:val="Hyperlink"/>
          <w:rPrChange w:id="5289" w:author="Stagair1" w:date="2018-05-08T16:40:00Z">
            <w:rPr>
              <w:rStyle w:val="Hyperlink"/>
              <w:noProof/>
              <w:lang w:val="nl-NL"/>
            </w:rPr>
          </w:rPrChange>
        </w:rPr>
        <w:noBreakHyphen/>
        <w:t>7: Opstellen van de LDAP server en service in NetScaler.</w:t>
      </w:r>
      <w:r w:rsidR="006F20A4" w:rsidRPr="00E15CDD">
        <w:rPr>
          <w:webHidden/>
          <w:rPrChange w:id="5290" w:author="Stagair1" w:date="2018-05-08T16:40:00Z">
            <w:rPr>
              <w:noProof/>
              <w:webHidden/>
            </w:rPr>
          </w:rPrChange>
        </w:rPr>
        <w:tab/>
      </w:r>
      <w:r w:rsidR="006F20A4" w:rsidRPr="00E15CDD">
        <w:rPr>
          <w:webHidden/>
          <w:rPrChange w:id="5291" w:author="Stagair1" w:date="2018-05-08T16:40:00Z">
            <w:rPr>
              <w:noProof/>
              <w:webHidden/>
            </w:rPr>
          </w:rPrChange>
        </w:rPr>
        <w:fldChar w:fldCharType="begin"/>
      </w:r>
      <w:r w:rsidR="006F20A4" w:rsidRPr="00E15CDD">
        <w:rPr>
          <w:webHidden/>
          <w:rPrChange w:id="5292" w:author="Stagair1" w:date="2018-05-08T16:40:00Z">
            <w:rPr>
              <w:noProof/>
              <w:webHidden/>
            </w:rPr>
          </w:rPrChange>
        </w:rPr>
        <w:instrText xml:space="preserve"> PAGEREF _Toc512457919 \h </w:instrText>
      </w:r>
      <w:r w:rsidR="006F20A4" w:rsidRPr="00E15CDD">
        <w:rPr>
          <w:webHidden/>
          <w:rPrChange w:id="5293" w:author="Stagair1" w:date="2018-05-08T16:40:00Z">
            <w:rPr>
              <w:webHidden/>
            </w:rPr>
          </w:rPrChange>
        </w:rPr>
      </w:r>
      <w:r w:rsidR="006F20A4" w:rsidRPr="00E15CDD">
        <w:rPr>
          <w:webHidden/>
          <w:rPrChange w:id="5294" w:author="Stagair1" w:date="2018-05-08T16:40:00Z">
            <w:rPr>
              <w:noProof/>
              <w:webHidden/>
            </w:rPr>
          </w:rPrChange>
        </w:rPr>
        <w:fldChar w:fldCharType="separate"/>
      </w:r>
      <w:r w:rsidR="006F20A4" w:rsidRPr="00E15CDD">
        <w:rPr>
          <w:webHidden/>
          <w:rPrChange w:id="5295" w:author="Stagair1" w:date="2018-05-08T16:40:00Z">
            <w:rPr>
              <w:noProof/>
              <w:webHidden/>
            </w:rPr>
          </w:rPrChange>
        </w:rPr>
        <w:t>29</w:t>
      </w:r>
      <w:r w:rsidR="006F20A4" w:rsidRPr="00E15CDD">
        <w:rPr>
          <w:webHidden/>
          <w:rPrChange w:id="5296" w:author="Stagair1" w:date="2018-05-08T16:40:00Z">
            <w:rPr>
              <w:noProof/>
              <w:webHidden/>
            </w:rPr>
          </w:rPrChange>
        </w:rPr>
        <w:fldChar w:fldCharType="end"/>
      </w:r>
      <w:r w:rsidRPr="00E15CDD">
        <w:rPr>
          <w:rPrChange w:id="5297" w:author="Stagair1" w:date="2018-05-08T16:40:00Z">
            <w:rPr>
              <w:noProof/>
            </w:rPr>
          </w:rPrChange>
        </w:rPr>
        <w:fldChar w:fldCharType="end"/>
      </w:r>
    </w:p>
    <w:p w14:paraId="612EDA66"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298" w:author="Stagair1" w:date="2018-05-08T16:40:00Z">
            <w:rPr>
              <w:rFonts w:asciiTheme="minorHAnsi" w:eastAsiaTheme="minorEastAsia" w:hAnsiTheme="minorHAnsi"/>
              <w:noProof/>
              <w:sz w:val="24"/>
              <w:szCs w:val="24"/>
            </w:rPr>
          </w:rPrChange>
        </w:rPr>
      </w:pPr>
      <w:r w:rsidRPr="00E15CDD">
        <w:rPr>
          <w:rPrChange w:id="5299" w:author="Stagair1" w:date="2018-05-08T16:40:00Z">
            <w:rPr/>
          </w:rPrChange>
        </w:rPr>
        <w:fldChar w:fldCharType="begin"/>
      </w:r>
      <w:r w:rsidRPr="00E15CDD">
        <w:instrText xml:space="preserve"> HYPERLINK \l "_Toc512457920" </w:instrText>
      </w:r>
      <w:r w:rsidRPr="00E15CDD">
        <w:rPr>
          <w:rPrChange w:id="5300" w:author="Stagair1" w:date="2018-05-08T16:40:00Z">
            <w:rPr>
              <w:noProof/>
            </w:rPr>
          </w:rPrChange>
        </w:rPr>
        <w:fldChar w:fldCharType="separate"/>
      </w:r>
      <w:r w:rsidR="006F20A4" w:rsidRPr="00E15CDD">
        <w:rPr>
          <w:rStyle w:val="Hyperlink"/>
          <w:rPrChange w:id="5301" w:author="Stagair1" w:date="2018-05-08T16:40:00Z">
            <w:rPr>
              <w:rStyle w:val="Hyperlink"/>
              <w:noProof/>
              <w:lang w:val="nl-NL"/>
            </w:rPr>
          </w:rPrChange>
        </w:rPr>
        <w:t>Figuur 4</w:t>
      </w:r>
      <w:r w:rsidR="006F20A4" w:rsidRPr="00E15CDD">
        <w:rPr>
          <w:rStyle w:val="Hyperlink"/>
          <w:rPrChange w:id="5302" w:author="Stagair1" w:date="2018-05-08T16:40:00Z">
            <w:rPr>
              <w:rStyle w:val="Hyperlink"/>
              <w:noProof/>
              <w:lang w:val="nl-NL"/>
            </w:rPr>
          </w:rPrChange>
        </w:rPr>
        <w:noBreakHyphen/>
        <w:t>8: Schema van het OAuth autorisatieproces [29]</w:t>
      </w:r>
      <w:r w:rsidR="006F20A4" w:rsidRPr="00E15CDD">
        <w:rPr>
          <w:webHidden/>
          <w:rPrChange w:id="5303" w:author="Stagair1" w:date="2018-05-08T16:40:00Z">
            <w:rPr>
              <w:noProof/>
              <w:webHidden/>
            </w:rPr>
          </w:rPrChange>
        </w:rPr>
        <w:tab/>
      </w:r>
      <w:r w:rsidR="006F20A4" w:rsidRPr="00E15CDD">
        <w:rPr>
          <w:webHidden/>
          <w:rPrChange w:id="5304" w:author="Stagair1" w:date="2018-05-08T16:40:00Z">
            <w:rPr>
              <w:noProof/>
              <w:webHidden/>
            </w:rPr>
          </w:rPrChange>
        </w:rPr>
        <w:fldChar w:fldCharType="begin"/>
      </w:r>
      <w:r w:rsidR="006F20A4" w:rsidRPr="00E15CDD">
        <w:rPr>
          <w:webHidden/>
          <w:rPrChange w:id="5305" w:author="Stagair1" w:date="2018-05-08T16:40:00Z">
            <w:rPr>
              <w:noProof/>
              <w:webHidden/>
            </w:rPr>
          </w:rPrChange>
        </w:rPr>
        <w:instrText xml:space="preserve"> PAGEREF _Toc512457920 \h </w:instrText>
      </w:r>
      <w:r w:rsidR="006F20A4" w:rsidRPr="00E15CDD">
        <w:rPr>
          <w:webHidden/>
          <w:rPrChange w:id="5306" w:author="Stagair1" w:date="2018-05-08T16:40:00Z">
            <w:rPr>
              <w:webHidden/>
            </w:rPr>
          </w:rPrChange>
        </w:rPr>
      </w:r>
      <w:r w:rsidR="006F20A4" w:rsidRPr="00E15CDD">
        <w:rPr>
          <w:webHidden/>
          <w:rPrChange w:id="5307" w:author="Stagair1" w:date="2018-05-08T16:40:00Z">
            <w:rPr>
              <w:noProof/>
              <w:webHidden/>
            </w:rPr>
          </w:rPrChange>
        </w:rPr>
        <w:fldChar w:fldCharType="separate"/>
      </w:r>
      <w:r w:rsidR="006F20A4" w:rsidRPr="00E15CDD">
        <w:rPr>
          <w:webHidden/>
          <w:rPrChange w:id="5308" w:author="Stagair1" w:date="2018-05-08T16:40:00Z">
            <w:rPr>
              <w:noProof/>
              <w:webHidden/>
            </w:rPr>
          </w:rPrChange>
        </w:rPr>
        <w:t>31</w:t>
      </w:r>
      <w:r w:rsidR="006F20A4" w:rsidRPr="00E15CDD">
        <w:rPr>
          <w:webHidden/>
          <w:rPrChange w:id="5309" w:author="Stagair1" w:date="2018-05-08T16:40:00Z">
            <w:rPr>
              <w:noProof/>
              <w:webHidden/>
            </w:rPr>
          </w:rPrChange>
        </w:rPr>
        <w:fldChar w:fldCharType="end"/>
      </w:r>
      <w:r w:rsidRPr="00E15CDD">
        <w:rPr>
          <w:rPrChange w:id="5310" w:author="Stagair1" w:date="2018-05-08T16:40:00Z">
            <w:rPr>
              <w:noProof/>
            </w:rPr>
          </w:rPrChange>
        </w:rPr>
        <w:fldChar w:fldCharType="end"/>
      </w:r>
    </w:p>
    <w:p w14:paraId="5D7D769C"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11" w:author="Stagair1" w:date="2018-05-08T16:40:00Z">
            <w:rPr>
              <w:rFonts w:asciiTheme="minorHAnsi" w:eastAsiaTheme="minorEastAsia" w:hAnsiTheme="minorHAnsi"/>
              <w:noProof/>
              <w:sz w:val="24"/>
              <w:szCs w:val="24"/>
            </w:rPr>
          </w:rPrChange>
        </w:rPr>
      </w:pPr>
      <w:r w:rsidRPr="00E15CDD">
        <w:rPr>
          <w:rPrChange w:id="5312" w:author="Stagair1" w:date="2018-05-08T16:40:00Z">
            <w:rPr/>
          </w:rPrChange>
        </w:rPr>
        <w:fldChar w:fldCharType="begin"/>
      </w:r>
      <w:r w:rsidRPr="00E15CDD">
        <w:instrText xml:space="preserve"> HYPERLINK \l "_Toc512457921" </w:instrText>
      </w:r>
      <w:r w:rsidRPr="00E15CDD">
        <w:rPr>
          <w:rPrChange w:id="5313" w:author="Stagair1" w:date="2018-05-08T16:40:00Z">
            <w:rPr>
              <w:noProof/>
            </w:rPr>
          </w:rPrChange>
        </w:rPr>
        <w:fldChar w:fldCharType="separate"/>
      </w:r>
      <w:r w:rsidR="006F20A4" w:rsidRPr="00E15CDD">
        <w:rPr>
          <w:rStyle w:val="Hyperlink"/>
          <w:rPrChange w:id="5314" w:author="Stagair1" w:date="2018-05-08T16:40:00Z">
            <w:rPr>
              <w:rStyle w:val="Hyperlink"/>
              <w:noProof/>
              <w:lang w:val="nl-NL"/>
            </w:rPr>
          </w:rPrChange>
        </w:rPr>
        <w:t>Figuur 4</w:t>
      </w:r>
      <w:r w:rsidR="006F20A4" w:rsidRPr="00E15CDD">
        <w:rPr>
          <w:rStyle w:val="Hyperlink"/>
          <w:rPrChange w:id="5315" w:author="Stagair1" w:date="2018-05-08T16:40:00Z">
            <w:rPr>
              <w:rStyle w:val="Hyperlink"/>
              <w:noProof/>
              <w:lang w:val="nl-NL"/>
            </w:rPr>
          </w:rPrChange>
        </w:rPr>
        <w:noBreakHyphen/>
        <w:t>9: De werking van perfect forward secrecy door gebruik van verschillende session keys. [34]</w:t>
      </w:r>
      <w:r w:rsidR="006F20A4" w:rsidRPr="00E15CDD">
        <w:rPr>
          <w:webHidden/>
          <w:rPrChange w:id="5316" w:author="Stagair1" w:date="2018-05-08T16:40:00Z">
            <w:rPr>
              <w:noProof/>
              <w:webHidden/>
            </w:rPr>
          </w:rPrChange>
        </w:rPr>
        <w:tab/>
      </w:r>
      <w:r w:rsidR="006F20A4" w:rsidRPr="00E15CDD">
        <w:rPr>
          <w:webHidden/>
          <w:rPrChange w:id="5317" w:author="Stagair1" w:date="2018-05-08T16:40:00Z">
            <w:rPr>
              <w:noProof/>
              <w:webHidden/>
            </w:rPr>
          </w:rPrChange>
        </w:rPr>
        <w:fldChar w:fldCharType="begin"/>
      </w:r>
      <w:r w:rsidR="006F20A4" w:rsidRPr="00E15CDD">
        <w:rPr>
          <w:webHidden/>
          <w:rPrChange w:id="5318" w:author="Stagair1" w:date="2018-05-08T16:40:00Z">
            <w:rPr>
              <w:noProof/>
              <w:webHidden/>
            </w:rPr>
          </w:rPrChange>
        </w:rPr>
        <w:instrText xml:space="preserve"> PAGEREF _Toc512457921 \h </w:instrText>
      </w:r>
      <w:r w:rsidR="006F20A4" w:rsidRPr="00E15CDD">
        <w:rPr>
          <w:webHidden/>
          <w:rPrChange w:id="5319" w:author="Stagair1" w:date="2018-05-08T16:40:00Z">
            <w:rPr>
              <w:webHidden/>
            </w:rPr>
          </w:rPrChange>
        </w:rPr>
      </w:r>
      <w:r w:rsidR="006F20A4" w:rsidRPr="00E15CDD">
        <w:rPr>
          <w:webHidden/>
          <w:rPrChange w:id="5320" w:author="Stagair1" w:date="2018-05-08T16:40:00Z">
            <w:rPr>
              <w:noProof/>
              <w:webHidden/>
            </w:rPr>
          </w:rPrChange>
        </w:rPr>
        <w:fldChar w:fldCharType="separate"/>
      </w:r>
      <w:r w:rsidR="006F20A4" w:rsidRPr="00E15CDD">
        <w:rPr>
          <w:webHidden/>
          <w:rPrChange w:id="5321" w:author="Stagair1" w:date="2018-05-08T16:40:00Z">
            <w:rPr>
              <w:noProof/>
              <w:webHidden/>
            </w:rPr>
          </w:rPrChange>
        </w:rPr>
        <w:t>32</w:t>
      </w:r>
      <w:r w:rsidR="006F20A4" w:rsidRPr="00E15CDD">
        <w:rPr>
          <w:webHidden/>
          <w:rPrChange w:id="5322" w:author="Stagair1" w:date="2018-05-08T16:40:00Z">
            <w:rPr>
              <w:noProof/>
              <w:webHidden/>
            </w:rPr>
          </w:rPrChange>
        </w:rPr>
        <w:fldChar w:fldCharType="end"/>
      </w:r>
      <w:r w:rsidRPr="00E15CDD">
        <w:rPr>
          <w:rPrChange w:id="5323" w:author="Stagair1" w:date="2018-05-08T16:40:00Z">
            <w:rPr>
              <w:noProof/>
            </w:rPr>
          </w:rPrChange>
        </w:rPr>
        <w:fldChar w:fldCharType="end"/>
      </w:r>
    </w:p>
    <w:p w14:paraId="313C2CAB"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24" w:author="Stagair1" w:date="2018-05-08T16:40:00Z">
            <w:rPr>
              <w:rFonts w:asciiTheme="minorHAnsi" w:eastAsiaTheme="minorEastAsia" w:hAnsiTheme="minorHAnsi"/>
              <w:noProof/>
              <w:sz w:val="24"/>
              <w:szCs w:val="24"/>
            </w:rPr>
          </w:rPrChange>
        </w:rPr>
      </w:pPr>
      <w:r w:rsidRPr="00E15CDD">
        <w:rPr>
          <w:rPrChange w:id="5325" w:author="Stagair1" w:date="2018-05-08T16:40:00Z">
            <w:rPr/>
          </w:rPrChange>
        </w:rPr>
        <w:fldChar w:fldCharType="begin"/>
      </w:r>
      <w:r w:rsidRPr="00E15CDD">
        <w:instrText xml:space="preserve"> HYPERLINK \l "_Toc512457922" </w:instrText>
      </w:r>
      <w:r w:rsidRPr="00E15CDD">
        <w:rPr>
          <w:rPrChange w:id="5326" w:author="Stagair1" w:date="2018-05-08T16:40:00Z">
            <w:rPr>
              <w:noProof/>
            </w:rPr>
          </w:rPrChange>
        </w:rPr>
        <w:fldChar w:fldCharType="separate"/>
      </w:r>
      <w:r w:rsidR="006F20A4" w:rsidRPr="00E15CDD">
        <w:rPr>
          <w:rStyle w:val="Hyperlink"/>
          <w:rPrChange w:id="5327" w:author="Stagair1" w:date="2018-05-08T16:40:00Z">
            <w:rPr>
              <w:rStyle w:val="Hyperlink"/>
              <w:noProof/>
              <w:lang w:val="nl-NL"/>
            </w:rPr>
          </w:rPrChange>
        </w:rPr>
        <w:t>Figuur 5</w:t>
      </w:r>
      <w:r w:rsidR="006F20A4" w:rsidRPr="00E15CDD">
        <w:rPr>
          <w:rStyle w:val="Hyperlink"/>
          <w:rPrChange w:id="5328" w:author="Stagair1" w:date="2018-05-08T16:40:00Z">
            <w:rPr>
              <w:rStyle w:val="Hyperlink"/>
              <w:noProof/>
              <w:lang w:val="nl-NL"/>
            </w:rPr>
          </w:rPrChange>
        </w:rPr>
        <w:noBreakHyphen/>
        <w:t>1: De opstelling; “Citrix ShareFile met lokale storage zone door middel van NetScaler met AAA-functionaliteit”.</w:t>
      </w:r>
      <w:r w:rsidR="006F20A4" w:rsidRPr="00E15CDD">
        <w:rPr>
          <w:webHidden/>
          <w:rPrChange w:id="5329" w:author="Stagair1" w:date="2018-05-08T16:40:00Z">
            <w:rPr>
              <w:noProof/>
              <w:webHidden/>
            </w:rPr>
          </w:rPrChange>
        </w:rPr>
        <w:tab/>
      </w:r>
      <w:r w:rsidR="006F20A4" w:rsidRPr="00E15CDD">
        <w:rPr>
          <w:webHidden/>
          <w:rPrChange w:id="5330" w:author="Stagair1" w:date="2018-05-08T16:40:00Z">
            <w:rPr>
              <w:noProof/>
              <w:webHidden/>
            </w:rPr>
          </w:rPrChange>
        </w:rPr>
        <w:fldChar w:fldCharType="begin"/>
      </w:r>
      <w:r w:rsidR="006F20A4" w:rsidRPr="00E15CDD">
        <w:rPr>
          <w:webHidden/>
          <w:rPrChange w:id="5331" w:author="Stagair1" w:date="2018-05-08T16:40:00Z">
            <w:rPr>
              <w:noProof/>
              <w:webHidden/>
            </w:rPr>
          </w:rPrChange>
        </w:rPr>
        <w:instrText xml:space="preserve"> PAGEREF _Toc512457922 \h </w:instrText>
      </w:r>
      <w:r w:rsidR="006F20A4" w:rsidRPr="00E15CDD">
        <w:rPr>
          <w:webHidden/>
          <w:rPrChange w:id="5332" w:author="Stagair1" w:date="2018-05-08T16:40:00Z">
            <w:rPr>
              <w:webHidden/>
            </w:rPr>
          </w:rPrChange>
        </w:rPr>
      </w:r>
      <w:r w:rsidR="006F20A4" w:rsidRPr="00E15CDD">
        <w:rPr>
          <w:webHidden/>
          <w:rPrChange w:id="5333" w:author="Stagair1" w:date="2018-05-08T16:40:00Z">
            <w:rPr>
              <w:noProof/>
              <w:webHidden/>
            </w:rPr>
          </w:rPrChange>
        </w:rPr>
        <w:fldChar w:fldCharType="separate"/>
      </w:r>
      <w:r w:rsidR="006F20A4" w:rsidRPr="00E15CDD">
        <w:rPr>
          <w:webHidden/>
          <w:rPrChange w:id="5334" w:author="Stagair1" w:date="2018-05-08T16:40:00Z">
            <w:rPr>
              <w:noProof/>
              <w:webHidden/>
            </w:rPr>
          </w:rPrChange>
        </w:rPr>
        <w:t>33</w:t>
      </w:r>
      <w:r w:rsidR="006F20A4" w:rsidRPr="00E15CDD">
        <w:rPr>
          <w:webHidden/>
          <w:rPrChange w:id="5335" w:author="Stagair1" w:date="2018-05-08T16:40:00Z">
            <w:rPr>
              <w:noProof/>
              <w:webHidden/>
            </w:rPr>
          </w:rPrChange>
        </w:rPr>
        <w:fldChar w:fldCharType="end"/>
      </w:r>
      <w:r w:rsidRPr="00E15CDD">
        <w:rPr>
          <w:rPrChange w:id="5336" w:author="Stagair1" w:date="2018-05-08T16:40:00Z">
            <w:rPr>
              <w:noProof/>
            </w:rPr>
          </w:rPrChange>
        </w:rPr>
        <w:fldChar w:fldCharType="end"/>
      </w:r>
    </w:p>
    <w:p w14:paraId="6C8A6878"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37" w:author="Stagair1" w:date="2018-05-08T16:40:00Z">
            <w:rPr>
              <w:rFonts w:asciiTheme="minorHAnsi" w:eastAsiaTheme="minorEastAsia" w:hAnsiTheme="minorHAnsi"/>
              <w:noProof/>
              <w:sz w:val="24"/>
              <w:szCs w:val="24"/>
            </w:rPr>
          </w:rPrChange>
        </w:rPr>
      </w:pPr>
      <w:r w:rsidRPr="00E15CDD">
        <w:rPr>
          <w:rPrChange w:id="5338" w:author="Stagair1" w:date="2018-05-08T16:40:00Z">
            <w:rPr/>
          </w:rPrChange>
        </w:rPr>
        <w:fldChar w:fldCharType="begin"/>
      </w:r>
      <w:r w:rsidRPr="00E15CDD">
        <w:instrText xml:space="preserve"> HYPERLINK \l "_Toc512457923" </w:instrText>
      </w:r>
      <w:r w:rsidRPr="00E15CDD">
        <w:rPr>
          <w:rPrChange w:id="5339" w:author="Stagair1" w:date="2018-05-08T16:40:00Z">
            <w:rPr>
              <w:noProof/>
            </w:rPr>
          </w:rPrChange>
        </w:rPr>
        <w:fldChar w:fldCharType="separate"/>
      </w:r>
      <w:r w:rsidR="006F20A4" w:rsidRPr="00E15CDD">
        <w:rPr>
          <w:rStyle w:val="Hyperlink"/>
          <w:rPrChange w:id="5340" w:author="Stagair1" w:date="2018-05-08T16:40:00Z">
            <w:rPr>
              <w:rStyle w:val="Hyperlink"/>
              <w:noProof/>
              <w:lang w:val="nl-NL"/>
            </w:rPr>
          </w:rPrChange>
        </w:rPr>
        <w:t>Figuur 5</w:t>
      </w:r>
      <w:r w:rsidR="006F20A4" w:rsidRPr="00E15CDD">
        <w:rPr>
          <w:rStyle w:val="Hyperlink"/>
          <w:rPrChange w:id="5341" w:author="Stagair1" w:date="2018-05-08T16:40:00Z">
            <w:rPr>
              <w:rStyle w:val="Hyperlink"/>
              <w:noProof/>
              <w:lang w:val="nl-NL"/>
            </w:rPr>
          </w:rPrChange>
        </w:rPr>
        <w:noBreakHyphen/>
        <w:t>2: De basisconfiguratie van de CS-VS bij het volgen van de NetScaler voor ShareFile setup.</w:t>
      </w:r>
      <w:r w:rsidR="006F20A4" w:rsidRPr="00E15CDD">
        <w:rPr>
          <w:webHidden/>
          <w:rPrChange w:id="5342" w:author="Stagair1" w:date="2018-05-08T16:40:00Z">
            <w:rPr>
              <w:noProof/>
              <w:webHidden/>
            </w:rPr>
          </w:rPrChange>
        </w:rPr>
        <w:tab/>
      </w:r>
      <w:r w:rsidR="006F20A4" w:rsidRPr="00E15CDD">
        <w:rPr>
          <w:webHidden/>
          <w:rPrChange w:id="5343" w:author="Stagair1" w:date="2018-05-08T16:40:00Z">
            <w:rPr>
              <w:noProof/>
              <w:webHidden/>
            </w:rPr>
          </w:rPrChange>
        </w:rPr>
        <w:fldChar w:fldCharType="begin"/>
      </w:r>
      <w:r w:rsidR="006F20A4" w:rsidRPr="00E15CDD">
        <w:rPr>
          <w:webHidden/>
          <w:rPrChange w:id="5344" w:author="Stagair1" w:date="2018-05-08T16:40:00Z">
            <w:rPr>
              <w:noProof/>
              <w:webHidden/>
            </w:rPr>
          </w:rPrChange>
        </w:rPr>
        <w:instrText xml:space="preserve"> PAGEREF _Toc512457923 \h </w:instrText>
      </w:r>
      <w:r w:rsidR="006F20A4" w:rsidRPr="00E15CDD">
        <w:rPr>
          <w:webHidden/>
          <w:rPrChange w:id="5345" w:author="Stagair1" w:date="2018-05-08T16:40:00Z">
            <w:rPr>
              <w:webHidden/>
            </w:rPr>
          </w:rPrChange>
        </w:rPr>
      </w:r>
      <w:r w:rsidR="006F20A4" w:rsidRPr="00E15CDD">
        <w:rPr>
          <w:webHidden/>
          <w:rPrChange w:id="5346" w:author="Stagair1" w:date="2018-05-08T16:40:00Z">
            <w:rPr>
              <w:noProof/>
              <w:webHidden/>
            </w:rPr>
          </w:rPrChange>
        </w:rPr>
        <w:fldChar w:fldCharType="separate"/>
      </w:r>
      <w:r w:rsidR="006F20A4" w:rsidRPr="00E15CDD">
        <w:rPr>
          <w:webHidden/>
          <w:rPrChange w:id="5347" w:author="Stagair1" w:date="2018-05-08T16:40:00Z">
            <w:rPr>
              <w:noProof/>
              <w:webHidden/>
            </w:rPr>
          </w:rPrChange>
        </w:rPr>
        <w:t>35</w:t>
      </w:r>
      <w:r w:rsidR="006F20A4" w:rsidRPr="00E15CDD">
        <w:rPr>
          <w:webHidden/>
          <w:rPrChange w:id="5348" w:author="Stagair1" w:date="2018-05-08T16:40:00Z">
            <w:rPr>
              <w:noProof/>
              <w:webHidden/>
            </w:rPr>
          </w:rPrChange>
        </w:rPr>
        <w:fldChar w:fldCharType="end"/>
      </w:r>
      <w:r w:rsidRPr="00E15CDD">
        <w:rPr>
          <w:rPrChange w:id="5349" w:author="Stagair1" w:date="2018-05-08T16:40:00Z">
            <w:rPr>
              <w:noProof/>
            </w:rPr>
          </w:rPrChange>
        </w:rPr>
        <w:fldChar w:fldCharType="end"/>
      </w:r>
    </w:p>
    <w:p w14:paraId="14D6C752"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50" w:author="Stagair1" w:date="2018-05-08T16:40:00Z">
            <w:rPr>
              <w:rFonts w:asciiTheme="minorHAnsi" w:eastAsiaTheme="minorEastAsia" w:hAnsiTheme="minorHAnsi"/>
              <w:noProof/>
              <w:sz w:val="24"/>
              <w:szCs w:val="24"/>
            </w:rPr>
          </w:rPrChange>
        </w:rPr>
      </w:pPr>
      <w:r w:rsidRPr="00E15CDD">
        <w:rPr>
          <w:rPrChange w:id="5351" w:author="Stagair1" w:date="2018-05-08T16:40:00Z">
            <w:rPr/>
          </w:rPrChange>
        </w:rPr>
        <w:fldChar w:fldCharType="begin"/>
      </w:r>
      <w:r w:rsidRPr="00E15CDD">
        <w:instrText xml:space="preserve"> HYPERLINK \l "_Toc512457924" </w:instrText>
      </w:r>
      <w:r w:rsidRPr="00E15CDD">
        <w:rPr>
          <w:rPrChange w:id="5352" w:author="Stagair1" w:date="2018-05-08T16:40:00Z">
            <w:rPr>
              <w:noProof/>
            </w:rPr>
          </w:rPrChange>
        </w:rPr>
        <w:fldChar w:fldCharType="separate"/>
      </w:r>
      <w:r w:rsidR="006F20A4" w:rsidRPr="00E15CDD">
        <w:rPr>
          <w:rStyle w:val="Hyperlink"/>
          <w:rPrChange w:id="5353" w:author="Stagair1" w:date="2018-05-08T16:40:00Z">
            <w:rPr>
              <w:rStyle w:val="Hyperlink"/>
              <w:noProof/>
              <w:lang w:val="nl-NL"/>
            </w:rPr>
          </w:rPrChange>
        </w:rPr>
        <w:t>Figuur 5</w:t>
      </w:r>
      <w:r w:rsidR="006F20A4" w:rsidRPr="00E15CDD">
        <w:rPr>
          <w:rStyle w:val="Hyperlink"/>
          <w:rPrChange w:id="5354" w:author="Stagair1" w:date="2018-05-08T16:40:00Z">
            <w:rPr>
              <w:rStyle w:val="Hyperlink"/>
              <w:noProof/>
              <w:lang w:val="nl-NL"/>
            </w:rPr>
          </w:rPrChange>
        </w:rPr>
        <w:noBreakHyphen/>
        <w:t>3: Het importeren van een certificaat voor de CS-VS bij het bij het volgen van de NetScaler voor ShareFile setup.</w:t>
      </w:r>
      <w:r w:rsidR="006F20A4" w:rsidRPr="00E15CDD">
        <w:rPr>
          <w:webHidden/>
          <w:rPrChange w:id="5355" w:author="Stagair1" w:date="2018-05-08T16:40:00Z">
            <w:rPr>
              <w:noProof/>
              <w:webHidden/>
            </w:rPr>
          </w:rPrChange>
        </w:rPr>
        <w:tab/>
      </w:r>
      <w:r w:rsidR="006F20A4" w:rsidRPr="00E15CDD">
        <w:rPr>
          <w:webHidden/>
          <w:rPrChange w:id="5356" w:author="Stagair1" w:date="2018-05-08T16:40:00Z">
            <w:rPr>
              <w:noProof/>
              <w:webHidden/>
            </w:rPr>
          </w:rPrChange>
        </w:rPr>
        <w:fldChar w:fldCharType="begin"/>
      </w:r>
      <w:r w:rsidR="006F20A4" w:rsidRPr="00E15CDD">
        <w:rPr>
          <w:webHidden/>
          <w:rPrChange w:id="5357" w:author="Stagair1" w:date="2018-05-08T16:40:00Z">
            <w:rPr>
              <w:noProof/>
              <w:webHidden/>
            </w:rPr>
          </w:rPrChange>
        </w:rPr>
        <w:instrText xml:space="preserve"> PAGEREF _Toc512457924 \h </w:instrText>
      </w:r>
      <w:r w:rsidR="006F20A4" w:rsidRPr="00E15CDD">
        <w:rPr>
          <w:webHidden/>
          <w:rPrChange w:id="5358" w:author="Stagair1" w:date="2018-05-08T16:40:00Z">
            <w:rPr>
              <w:webHidden/>
            </w:rPr>
          </w:rPrChange>
        </w:rPr>
      </w:r>
      <w:r w:rsidR="006F20A4" w:rsidRPr="00E15CDD">
        <w:rPr>
          <w:webHidden/>
          <w:rPrChange w:id="5359" w:author="Stagair1" w:date="2018-05-08T16:40:00Z">
            <w:rPr>
              <w:noProof/>
              <w:webHidden/>
            </w:rPr>
          </w:rPrChange>
        </w:rPr>
        <w:fldChar w:fldCharType="separate"/>
      </w:r>
      <w:r w:rsidR="006F20A4" w:rsidRPr="00E15CDD">
        <w:rPr>
          <w:webHidden/>
          <w:rPrChange w:id="5360" w:author="Stagair1" w:date="2018-05-08T16:40:00Z">
            <w:rPr>
              <w:noProof/>
              <w:webHidden/>
            </w:rPr>
          </w:rPrChange>
        </w:rPr>
        <w:t>36</w:t>
      </w:r>
      <w:r w:rsidR="006F20A4" w:rsidRPr="00E15CDD">
        <w:rPr>
          <w:webHidden/>
          <w:rPrChange w:id="5361" w:author="Stagair1" w:date="2018-05-08T16:40:00Z">
            <w:rPr>
              <w:noProof/>
              <w:webHidden/>
            </w:rPr>
          </w:rPrChange>
        </w:rPr>
        <w:fldChar w:fldCharType="end"/>
      </w:r>
      <w:r w:rsidRPr="00E15CDD">
        <w:rPr>
          <w:rPrChange w:id="5362" w:author="Stagair1" w:date="2018-05-08T16:40:00Z">
            <w:rPr>
              <w:noProof/>
            </w:rPr>
          </w:rPrChange>
        </w:rPr>
        <w:fldChar w:fldCharType="end"/>
      </w:r>
    </w:p>
    <w:p w14:paraId="0EA954DB"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63" w:author="Stagair1" w:date="2018-05-08T16:40:00Z">
            <w:rPr>
              <w:rFonts w:asciiTheme="minorHAnsi" w:eastAsiaTheme="minorEastAsia" w:hAnsiTheme="minorHAnsi"/>
              <w:noProof/>
              <w:sz w:val="24"/>
              <w:szCs w:val="24"/>
            </w:rPr>
          </w:rPrChange>
        </w:rPr>
      </w:pPr>
      <w:r w:rsidRPr="00E15CDD">
        <w:rPr>
          <w:rPrChange w:id="5364" w:author="Stagair1" w:date="2018-05-08T16:40:00Z">
            <w:rPr/>
          </w:rPrChange>
        </w:rPr>
        <w:fldChar w:fldCharType="begin"/>
      </w:r>
      <w:r w:rsidRPr="00E15CDD">
        <w:instrText xml:space="preserve"> HYPERLINK \l "_Toc512457925" </w:instrText>
      </w:r>
      <w:r w:rsidRPr="00E15CDD">
        <w:rPr>
          <w:rPrChange w:id="5365" w:author="Stagair1" w:date="2018-05-08T16:40:00Z">
            <w:rPr>
              <w:noProof/>
            </w:rPr>
          </w:rPrChange>
        </w:rPr>
        <w:fldChar w:fldCharType="separate"/>
      </w:r>
      <w:r w:rsidR="006F20A4" w:rsidRPr="00E15CDD">
        <w:rPr>
          <w:rStyle w:val="Hyperlink"/>
          <w:rPrChange w:id="5366" w:author="Stagair1" w:date="2018-05-08T16:40:00Z">
            <w:rPr>
              <w:rStyle w:val="Hyperlink"/>
              <w:noProof/>
              <w:lang w:val="nl-NL"/>
            </w:rPr>
          </w:rPrChange>
        </w:rPr>
        <w:t>Figuur 5</w:t>
      </w:r>
      <w:r w:rsidR="006F20A4" w:rsidRPr="00E15CDD">
        <w:rPr>
          <w:rStyle w:val="Hyperlink"/>
          <w:rPrChange w:id="5367" w:author="Stagair1" w:date="2018-05-08T16:40:00Z">
            <w:rPr>
              <w:rStyle w:val="Hyperlink"/>
              <w:noProof/>
              <w:lang w:val="nl-NL"/>
            </w:rPr>
          </w:rPrChange>
        </w:rPr>
        <w:noBreakHyphen/>
        <w:t>4: De configuratie van de SZ-C.</w:t>
      </w:r>
      <w:r w:rsidR="006F20A4" w:rsidRPr="00E15CDD">
        <w:rPr>
          <w:webHidden/>
          <w:rPrChange w:id="5368" w:author="Stagair1" w:date="2018-05-08T16:40:00Z">
            <w:rPr>
              <w:noProof/>
              <w:webHidden/>
            </w:rPr>
          </w:rPrChange>
        </w:rPr>
        <w:tab/>
      </w:r>
      <w:r w:rsidR="006F20A4" w:rsidRPr="00E15CDD">
        <w:rPr>
          <w:webHidden/>
          <w:rPrChange w:id="5369" w:author="Stagair1" w:date="2018-05-08T16:40:00Z">
            <w:rPr>
              <w:noProof/>
              <w:webHidden/>
            </w:rPr>
          </w:rPrChange>
        </w:rPr>
        <w:fldChar w:fldCharType="begin"/>
      </w:r>
      <w:r w:rsidR="006F20A4" w:rsidRPr="00E15CDD">
        <w:rPr>
          <w:webHidden/>
          <w:rPrChange w:id="5370" w:author="Stagair1" w:date="2018-05-08T16:40:00Z">
            <w:rPr>
              <w:noProof/>
              <w:webHidden/>
            </w:rPr>
          </w:rPrChange>
        </w:rPr>
        <w:instrText xml:space="preserve"> PAGEREF _Toc512457925 \h </w:instrText>
      </w:r>
      <w:r w:rsidR="006F20A4" w:rsidRPr="00E15CDD">
        <w:rPr>
          <w:webHidden/>
          <w:rPrChange w:id="5371" w:author="Stagair1" w:date="2018-05-08T16:40:00Z">
            <w:rPr>
              <w:webHidden/>
            </w:rPr>
          </w:rPrChange>
        </w:rPr>
      </w:r>
      <w:r w:rsidR="006F20A4" w:rsidRPr="00E15CDD">
        <w:rPr>
          <w:webHidden/>
          <w:rPrChange w:id="5372" w:author="Stagair1" w:date="2018-05-08T16:40:00Z">
            <w:rPr>
              <w:noProof/>
              <w:webHidden/>
            </w:rPr>
          </w:rPrChange>
        </w:rPr>
        <w:fldChar w:fldCharType="separate"/>
      </w:r>
      <w:r w:rsidR="006F20A4" w:rsidRPr="00E15CDD">
        <w:rPr>
          <w:webHidden/>
          <w:rPrChange w:id="5373" w:author="Stagair1" w:date="2018-05-08T16:40:00Z">
            <w:rPr>
              <w:noProof/>
              <w:webHidden/>
            </w:rPr>
          </w:rPrChange>
        </w:rPr>
        <w:t>37</w:t>
      </w:r>
      <w:r w:rsidR="006F20A4" w:rsidRPr="00E15CDD">
        <w:rPr>
          <w:webHidden/>
          <w:rPrChange w:id="5374" w:author="Stagair1" w:date="2018-05-08T16:40:00Z">
            <w:rPr>
              <w:noProof/>
              <w:webHidden/>
            </w:rPr>
          </w:rPrChange>
        </w:rPr>
        <w:fldChar w:fldCharType="end"/>
      </w:r>
      <w:r w:rsidRPr="00E15CDD">
        <w:rPr>
          <w:rPrChange w:id="5375" w:author="Stagair1" w:date="2018-05-08T16:40:00Z">
            <w:rPr>
              <w:noProof/>
            </w:rPr>
          </w:rPrChange>
        </w:rPr>
        <w:fldChar w:fldCharType="end"/>
      </w:r>
    </w:p>
    <w:p w14:paraId="112914A7"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76" w:author="Stagair1" w:date="2018-05-08T16:40:00Z">
            <w:rPr>
              <w:rFonts w:asciiTheme="minorHAnsi" w:eastAsiaTheme="minorEastAsia" w:hAnsiTheme="minorHAnsi"/>
              <w:noProof/>
              <w:sz w:val="24"/>
              <w:szCs w:val="24"/>
            </w:rPr>
          </w:rPrChange>
        </w:rPr>
      </w:pPr>
      <w:r w:rsidRPr="00E15CDD">
        <w:rPr>
          <w:rPrChange w:id="5377" w:author="Stagair1" w:date="2018-05-08T16:40:00Z">
            <w:rPr/>
          </w:rPrChange>
        </w:rPr>
        <w:fldChar w:fldCharType="begin"/>
      </w:r>
      <w:r w:rsidRPr="00E15CDD">
        <w:instrText xml:space="preserve"> HYPERLINK \l "_Toc512457926" </w:instrText>
      </w:r>
      <w:r w:rsidRPr="00E15CDD">
        <w:rPr>
          <w:rPrChange w:id="5378" w:author="Stagair1" w:date="2018-05-08T16:40:00Z">
            <w:rPr>
              <w:noProof/>
            </w:rPr>
          </w:rPrChange>
        </w:rPr>
        <w:fldChar w:fldCharType="separate"/>
      </w:r>
      <w:r w:rsidR="006F20A4" w:rsidRPr="00E15CDD">
        <w:rPr>
          <w:rStyle w:val="Hyperlink"/>
          <w:rPrChange w:id="5379" w:author="Stagair1" w:date="2018-05-08T16:40:00Z">
            <w:rPr>
              <w:rStyle w:val="Hyperlink"/>
              <w:noProof/>
              <w:lang w:val="nl-NL"/>
            </w:rPr>
          </w:rPrChange>
        </w:rPr>
        <w:t>Figuur 5</w:t>
      </w:r>
      <w:r w:rsidR="006F20A4" w:rsidRPr="00E15CDD">
        <w:rPr>
          <w:rStyle w:val="Hyperlink"/>
          <w:rPrChange w:id="5380" w:author="Stagair1" w:date="2018-05-08T16:40:00Z">
            <w:rPr>
              <w:rStyle w:val="Hyperlink"/>
              <w:noProof/>
              <w:lang w:val="nl-NL"/>
            </w:rPr>
          </w:rPrChange>
        </w:rPr>
        <w:noBreakHyphen/>
        <w:t>5: De configuratie van de LDAP-authenticatie.</w:t>
      </w:r>
      <w:r w:rsidR="006F20A4" w:rsidRPr="00E15CDD">
        <w:rPr>
          <w:webHidden/>
          <w:rPrChange w:id="5381" w:author="Stagair1" w:date="2018-05-08T16:40:00Z">
            <w:rPr>
              <w:noProof/>
              <w:webHidden/>
            </w:rPr>
          </w:rPrChange>
        </w:rPr>
        <w:tab/>
      </w:r>
      <w:r w:rsidR="006F20A4" w:rsidRPr="00E15CDD">
        <w:rPr>
          <w:webHidden/>
          <w:rPrChange w:id="5382" w:author="Stagair1" w:date="2018-05-08T16:40:00Z">
            <w:rPr>
              <w:noProof/>
              <w:webHidden/>
            </w:rPr>
          </w:rPrChange>
        </w:rPr>
        <w:fldChar w:fldCharType="begin"/>
      </w:r>
      <w:r w:rsidR="006F20A4" w:rsidRPr="00E15CDD">
        <w:rPr>
          <w:webHidden/>
          <w:rPrChange w:id="5383" w:author="Stagair1" w:date="2018-05-08T16:40:00Z">
            <w:rPr>
              <w:noProof/>
              <w:webHidden/>
            </w:rPr>
          </w:rPrChange>
        </w:rPr>
        <w:instrText xml:space="preserve"> PAGEREF _Toc512457926 \h </w:instrText>
      </w:r>
      <w:r w:rsidR="006F20A4" w:rsidRPr="00E15CDD">
        <w:rPr>
          <w:webHidden/>
          <w:rPrChange w:id="5384" w:author="Stagair1" w:date="2018-05-08T16:40:00Z">
            <w:rPr>
              <w:webHidden/>
            </w:rPr>
          </w:rPrChange>
        </w:rPr>
      </w:r>
      <w:r w:rsidR="006F20A4" w:rsidRPr="00E15CDD">
        <w:rPr>
          <w:webHidden/>
          <w:rPrChange w:id="5385" w:author="Stagair1" w:date="2018-05-08T16:40:00Z">
            <w:rPr>
              <w:noProof/>
              <w:webHidden/>
            </w:rPr>
          </w:rPrChange>
        </w:rPr>
        <w:fldChar w:fldCharType="separate"/>
      </w:r>
      <w:r w:rsidR="006F20A4" w:rsidRPr="00E15CDD">
        <w:rPr>
          <w:webHidden/>
          <w:rPrChange w:id="5386" w:author="Stagair1" w:date="2018-05-08T16:40:00Z">
            <w:rPr>
              <w:noProof/>
              <w:webHidden/>
            </w:rPr>
          </w:rPrChange>
        </w:rPr>
        <w:t>38</w:t>
      </w:r>
      <w:r w:rsidR="006F20A4" w:rsidRPr="00E15CDD">
        <w:rPr>
          <w:webHidden/>
          <w:rPrChange w:id="5387" w:author="Stagair1" w:date="2018-05-08T16:40:00Z">
            <w:rPr>
              <w:noProof/>
              <w:webHidden/>
            </w:rPr>
          </w:rPrChange>
        </w:rPr>
        <w:fldChar w:fldCharType="end"/>
      </w:r>
      <w:r w:rsidRPr="00E15CDD">
        <w:rPr>
          <w:rPrChange w:id="5388" w:author="Stagair1" w:date="2018-05-08T16:40:00Z">
            <w:rPr>
              <w:noProof/>
            </w:rPr>
          </w:rPrChange>
        </w:rPr>
        <w:fldChar w:fldCharType="end"/>
      </w:r>
    </w:p>
    <w:p w14:paraId="7009FBE5"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389" w:author="Stagair1" w:date="2018-05-08T16:40:00Z">
            <w:rPr>
              <w:rFonts w:asciiTheme="minorHAnsi" w:eastAsiaTheme="minorEastAsia" w:hAnsiTheme="minorHAnsi"/>
              <w:noProof/>
              <w:sz w:val="24"/>
              <w:szCs w:val="24"/>
            </w:rPr>
          </w:rPrChange>
        </w:rPr>
      </w:pPr>
      <w:r w:rsidRPr="00E15CDD">
        <w:rPr>
          <w:rPrChange w:id="5390" w:author="Stagair1" w:date="2018-05-08T16:40:00Z">
            <w:rPr/>
          </w:rPrChange>
        </w:rPr>
        <w:fldChar w:fldCharType="begin"/>
      </w:r>
      <w:r w:rsidRPr="00E15CDD">
        <w:instrText xml:space="preserve"> HYPERLINK \l "_Toc512457927" </w:instrText>
      </w:r>
      <w:r w:rsidRPr="00E15CDD">
        <w:rPr>
          <w:rPrChange w:id="5391" w:author="Stagair1" w:date="2018-05-08T16:40:00Z">
            <w:rPr>
              <w:noProof/>
            </w:rPr>
          </w:rPrChange>
        </w:rPr>
        <w:fldChar w:fldCharType="separate"/>
      </w:r>
      <w:r w:rsidR="006F20A4" w:rsidRPr="00E15CDD">
        <w:rPr>
          <w:rStyle w:val="Hyperlink"/>
          <w:rPrChange w:id="5392" w:author="Stagair1" w:date="2018-05-08T16:40:00Z">
            <w:rPr>
              <w:rStyle w:val="Hyperlink"/>
              <w:noProof/>
              <w:lang w:val="nl-NL"/>
            </w:rPr>
          </w:rPrChange>
        </w:rPr>
        <w:t>Figuur 5</w:t>
      </w:r>
      <w:r w:rsidR="006F20A4" w:rsidRPr="00E15CDD">
        <w:rPr>
          <w:rStyle w:val="Hyperlink"/>
          <w:rPrChange w:id="5393" w:author="Stagair1" w:date="2018-05-08T16:40:00Z">
            <w:rPr>
              <w:rStyle w:val="Hyperlink"/>
              <w:noProof/>
              <w:lang w:val="nl-NL"/>
            </w:rPr>
          </w:rPrChange>
        </w:rPr>
        <w:noBreakHyphen/>
        <w:t>6: De configuratie van IP- en subnet-adressen in NetScaler.</w:t>
      </w:r>
      <w:r w:rsidR="006F20A4" w:rsidRPr="00E15CDD">
        <w:rPr>
          <w:webHidden/>
          <w:rPrChange w:id="5394" w:author="Stagair1" w:date="2018-05-08T16:40:00Z">
            <w:rPr>
              <w:noProof/>
              <w:webHidden/>
            </w:rPr>
          </w:rPrChange>
        </w:rPr>
        <w:tab/>
      </w:r>
      <w:r w:rsidR="006F20A4" w:rsidRPr="00E15CDD">
        <w:rPr>
          <w:webHidden/>
          <w:rPrChange w:id="5395" w:author="Stagair1" w:date="2018-05-08T16:40:00Z">
            <w:rPr>
              <w:noProof/>
              <w:webHidden/>
            </w:rPr>
          </w:rPrChange>
        </w:rPr>
        <w:fldChar w:fldCharType="begin"/>
      </w:r>
      <w:r w:rsidR="006F20A4" w:rsidRPr="00E15CDD">
        <w:rPr>
          <w:webHidden/>
          <w:rPrChange w:id="5396" w:author="Stagair1" w:date="2018-05-08T16:40:00Z">
            <w:rPr>
              <w:noProof/>
              <w:webHidden/>
            </w:rPr>
          </w:rPrChange>
        </w:rPr>
        <w:instrText xml:space="preserve"> PAGEREF _Toc512457927 \h </w:instrText>
      </w:r>
      <w:r w:rsidR="006F20A4" w:rsidRPr="00E15CDD">
        <w:rPr>
          <w:webHidden/>
          <w:rPrChange w:id="5397" w:author="Stagair1" w:date="2018-05-08T16:40:00Z">
            <w:rPr>
              <w:webHidden/>
            </w:rPr>
          </w:rPrChange>
        </w:rPr>
      </w:r>
      <w:r w:rsidR="006F20A4" w:rsidRPr="00E15CDD">
        <w:rPr>
          <w:webHidden/>
          <w:rPrChange w:id="5398" w:author="Stagair1" w:date="2018-05-08T16:40:00Z">
            <w:rPr>
              <w:noProof/>
              <w:webHidden/>
            </w:rPr>
          </w:rPrChange>
        </w:rPr>
        <w:fldChar w:fldCharType="separate"/>
      </w:r>
      <w:r w:rsidR="006F20A4" w:rsidRPr="00E15CDD">
        <w:rPr>
          <w:webHidden/>
          <w:rPrChange w:id="5399" w:author="Stagair1" w:date="2018-05-08T16:40:00Z">
            <w:rPr>
              <w:noProof/>
              <w:webHidden/>
            </w:rPr>
          </w:rPrChange>
        </w:rPr>
        <w:t>40</w:t>
      </w:r>
      <w:r w:rsidR="006F20A4" w:rsidRPr="00E15CDD">
        <w:rPr>
          <w:webHidden/>
          <w:rPrChange w:id="5400" w:author="Stagair1" w:date="2018-05-08T16:40:00Z">
            <w:rPr>
              <w:noProof/>
              <w:webHidden/>
            </w:rPr>
          </w:rPrChange>
        </w:rPr>
        <w:fldChar w:fldCharType="end"/>
      </w:r>
      <w:r w:rsidRPr="00E15CDD">
        <w:rPr>
          <w:rPrChange w:id="5401" w:author="Stagair1" w:date="2018-05-08T16:40:00Z">
            <w:rPr>
              <w:noProof/>
            </w:rPr>
          </w:rPrChange>
        </w:rPr>
        <w:fldChar w:fldCharType="end"/>
      </w:r>
    </w:p>
    <w:p w14:paraId="4A1166FE"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02" w:author="Stagair1" w:date="2018-05-08T16:40:00Z">
            <w:rPr>
              <w:rFonts w:asciiTheme="minorHAnsi" w:eastAsiaTheme="minorEastAsia" w:hAnsiTheme="minorHAnsi"/>
              <w:noProof/>
              <w:sz w:val="24"/>
              <w:szCs w:val="24"/>
            </w:rPr>
          </w:rPrChange>
        </w:rPr>
      </w:pPr>
      <w:r w:rsidRPr="00E15CDD">
        <w:rPr>
          <w:rPrChange w:id="5403" w:author="Stagair1" w:date="2018-05-08T16:40:00Z">
            <w:rPr/>
          </w:rPrChange>
        </w:rPr>
        <w:fldChar w:fldCharType="begin"/>
      </w:r>
      <w:r w:rsidRPr="00E15CDD">
        <w:instrText xml:space="preserve"> HYPERLINK \l "_Toc512457928" </w:instrText>
      </w:r>
      <w:r w:rsidRPr="00E15CDD">
        <w:rPr>
          <w:rPrChange w:id="5404" w:author="Stagair1" w:date="2018-05-08T16:40:00Z">
            <w:rPr>
              <w:noProof/>
            </w:rPr>
          </w:rPrChange>
        </w:rPr>
        <w:fldChar w:fldCharType="separate"/>
      </w:r>
      <w:r w:rsidR="006F20A4" w:rsidRPr="00E15CDD">
        <w:rPr>
          <w:rStyle w:val="Hyperlink"/>
          <w:rPrChange w:id="5405" w:author="Stagair1" w:date="2018-05-08T16:40:00Z">
            <w:rPr>
              <w:rStyle w:val="Hyperlink"/>
              <w:noProof/>
              <w:lang w:val="nl-NL"/>
            </w:rPr>
          </w:rPrChange>
        </w:rPr>
        <w:t>Figuur 5</w:t>
      </w:r>
      <w:r w:rsidR="006F20A4" w:rsidRPr="00E15CDD">
        <w:rPr>
          <w:rStyle w:val="Hyperlink"/>
          <w:rPrChange w:id="5406" w:author="Stagair1" w:date="2018-05-08T16:40:00Z">
            <w:rPr>
              <w:rStyle w:val="Hyperlink"/>
              <w:noProof/>
              <w:lang w:val="nl-NL"/>
            </w:rPr>
          </w:rPrChange>
        </w:rPr>
        <w:noBreakHyphen/>
        <w:t>7: De configuratie van interfaces in NetScaler</w:t>
      </w:r>
      <w:r w:rsidR="006F20A4" w:rsidRPr="00E15CDD">
        <w:rPr>
          <w:webHidden/>
          <w:rPrChange w:id="5407" w:author="Stagair1" w:date="2018-05-08T16:40:00Z">
            <w:rPr>
              <w:noProof/>
              <w:webHidden/>
            </w:rPr>
          </w:rPrChange>
        </w:rPr>
        <w:tab/>
      </w:r>
      <w:r w:rsidR="006F20A4" w:rsidRPr="00E15CDD">
        <w:rPr>
          <w:webHidden/>
          <w:rPrChange w:id="5408" w:author="Stagair1" w:date="2018-05-08T16:40:00Z">
            <w:rPr>
              <w:noProof/>
              <w:webHidden/>
            </w:rPr>
          </w:rPrChange>
        </w:rPr>
        <w:fldChar w:fldCharType="begin"/>
      </w:r>
      <w:r w:rsidR="006F20A4" w:rsidRPr="00E15CDD">
        <w:rPr>
          <w:webHidden/>
          <w:rPrChange w:id="5409" w:author="Stagair1" w:date="2018-05-08T16:40:00Z">
            <w:rPr>
              <w:noProof/>
              <w:webHidden/>
            </w:rPr>
          </w:rPrChange>
        </w:rPr>
        <w:instrText xml:space="preserve"> PAGEREF _Toc512457928 \h </w:instrText>
      </w:r>
      <w:r w:rsidR="006F20A4" w:rsidRPr="00E15CDD">
        <w:rPr>
          <w:webHidden/>
          <w:rPrChange w:id="5410" w:author="Stagair1" w:date="2018-05-08T16:40:00Z">
            <w:rPr>
              <w:webHidden/>
            </w:rPr>
          </w:rPrChange>
        </w:rPr>
      </w:r>
      <w:r w:rsidR="006F20A4" w:rsidRPr="00E15CDD">
        <w:rPr>
          <w:webHidden/>
          <w:rPrChange w:id="5411" w:author="Stagair1" w:date="2018-05-08T16:40:00Z">
            <w:rPr>
              <w:noProof/>
              <w:webHidden/>
            </w:rPr>
          </w:rPrChange>
        </w:rPr>
        <w:fldChar w:fldCharType="separate"/>
      </w:r>
      <w:r w:rsidR="006F20A4" w:rsidRPr="00E15CDD">
        <w:rPr>
          <w:webHidden/>
          <w:rPrChange w:id="5412" w:author="Stagair1" w:date="2018-05-08T16:40:00Z">
            <w:rPr>
              <w:noProof/>
              <w:webHidden/>
            </w:rPr>
          </w:rPrChange>
        </w:rPr>
        <w:t>40</w:t>
      </w:r>
      <w:r w:rsidR="006F20A4" w:rsidRPr="00E15CDD">
        <w:rPr>
          <w:webHidden/>
          <w:rPrChange w:id="5413" w:author="Stagair1" w:date="2018-05-08T16:40:00Z">
            <w:rPr>
              <w:noProof/>
              <w:webHidden/>
            </w:rPr>
          </w:rPrChange>
        </w:rPr>
        <w:fldChar w:fldCharType="end"/>
      </w:r>
      <w:r w:rsidRPr="00E15CDD">
        <w:rPr>
          <w:rPrChange w:id="5414" w:author="Stagair1" w:date="2018-05-08T16:40:00Z">
            <w:rPr>
              <w:noProof/>
            </w:rPr>
          </w:rPrChange>
        </w:rPr>
        <w:fldChar w:fldCharType="end"/>
      </w:r>
    </w:p>
    <w:p w14:paraId="18A90035"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15" w:author="Stagair1" w:date="2018-05-08T16:40:00Z">
            <w:rPr>
              <w:rFonts w:asciiTheme="minorHAnsi" w:eastAsiaTheme="minorEastAsia" w:hAnsiTheme="minorHAnsi"/>
              <w:noProof/>
              <w:sz w:val="24"/>
              <w:szCs w:val="24"/>
            </w:rPr>
          </w:rPrChange>
        </w:rPr>
      </w:pPr>
      <w:r w:rsidRPr="00E15CDD">
        <w:rPr>
          <w:rPrChange w:id="5416" w:author="Stagair1" w:date="2018-05-08T16:40:00Z">
            <w:rPr/>
          </w:rPrChange>
        </w:rPr>
        <w:fldChar w:fldCharType="begin"/>
      </w:r>
      <w:r w:rsidRPr="00E15CDD">
        <w:instrText xml:space="preserve"> HYPERLINK \l "_Toc512457929" </w:instrText>
      </w:r>
      <w:r w:rsidRPr="00E15CDD">
        <w:rPr>
          <w:rPrChange w:id="5417" w:author="Stagair1" w:date="2018-05-08T16:40:00Z">
            <w:rPr>
              <w:noProof/>
            </w:rPr>
          </w:rPrChange>
        </w:rPr>
        <w:fldChar w:fldCharType="separate"/>
      </w:r>
      <w:r w:rsidR="006F20A4" w:rsidRPr="00E15CDD">
        <w:rPr>
          <w:rStyle w:val="Hyperlink"/>
          <w:rPrChange w:id="5418" w:author="Stagair1" w:date="2018-05-08T16:40:00Z">
            <w:rPr>
              <w:rStyle w:val="Hyperlink"/>
              <w:noProof/>
              <w:lang w:val="nl-NL"/>
            </w:rPr>
          </w:rPrChange>
        </w:rPr>
        <w:t>Figuur 5</w:t>
      </w:r>
      <w:r w:rsidR="006F20A4" w:rsidRPr="00E15CDD">
        <w:rPr>
          <w:rStyle w:val="Hyperlink"/>
          <w:rPrChange w:id="5419" w:author="Stagair1" w:date="2018-05-08T16:40:00Z">
            <w:rPr>
              <w:rStyle w:val="Hyperlink"/>
              <w:noProof/>
              <w:lang w:val="nl-NL"/>
            </w:rPr>
          </w:rPrChange>
        </w:rPr>
        <w:noBreakHyphen/>
        <w:t>8: De configuratie van routes in NetScaler.</w:t>
      </w:r>
      <w:r w:rsidR="006F20A4" w:rsidRPr="00E15CDD">
        <w:rPr>
          <w:webHidden/>
          <w:rPrChange w:id="5420" w:author="Stagair1" w:date="2018-05-08T16:40:00Z">
            <w:rPr>
              <w:noProof/>
              <w:webHidden/>
            </w:rPr>
          </w:rPrChange>
        </w:rPr>
        <w:tab/>
      </w:r>
      <w:r w:rsidR="006F20A4" w:rsidRPr="00E15CDD">
        <w:rPr>
          <w:webHidden/>
          <w:rPrChange w:id="5421" w:author="Stagair1" w:date="2018-05-08T16:40:00Z">
            <w:rPr>
              <w:noProof/>
              <w:webHidden/>
            </w:rPr>
          </w:rPrChange>
        </w:rPr>
        <w:fldChar w:fldCharType="begin"/>
      </w:r>
      <w:r w:rsidR="006F20A4" w:rsidRPr="00E15CDD">
        <w:rPr>
          <w:webHidden/>
          <w:rPrChange w:id="5422" w:author="Stagair1" w:date="2018-05-08T16:40:00Z">
            <w:rPr>
              <w:noProof/>
              <w:webHidden/>
            </w:rPr>
          </w:rPrChange>
        </w:rPr>
        <w:instrText xml:space="preserve"> PAGEREF _Toc512457929 \h </w:instrText>
      </w:r>
      <w:r w:rsidR="006F20A4" w:rsidRPr="00E15CDD">
        <w:rPr>
          <w:webHidden/>
          <w:rPrChange w:id="5423" w:author="Stagair1" w:date="2018-05-08T16:40:00Z">
            <w:rPr>
              <w:webHidden/>
            </w:rPr>
          </w:rPrChange>
        </w:rPr>
      </w:r>
      <w:r w:rsidR="006F20A4" w:rsidRPr="00E15CDD">
        <w:rPr>
          <w:webHidden/>
          <w:rPrChange w:id="5424" w:author="Stagair1" w:date="2018-05-08T16:40:00Z">
            <w:rPr>
              <w:noProof/>
              <w:webHidden/>
            </w:rPr>
          </w:rPrChange>
        </w:rPr>
        <w:fldChar w:fldCharType="separate"/>
      </w:r>
      <w:r w:rsidR="006F20A4" w:rsidRPr="00E15CDD">
        <w:rPr>
          <w:webHidden/>
          <w:rPrChange w:id="5425" w:author="Stagair1" w:date="2018-05-08T16:40:00Z">
            <w:rPr>
              <w:noProof/>
              <w:webHidden/>
            </w:rPr>
          </w:rPrChange>
        </w:rPr>
        <w:t>41</w:t>
      </w:r>
      <w:r w:rsidR="006F20A4" w:rsidRPr="00E15CDD">
        <w:rPr>
          <w:webHidden/>
          <w:rPrChange w:id="5426" w:author="Stagair1" w:date="2018-05-08T16:40:00Z">
            <w:rPr>
              <w:noProof/>
              <w:webHidden/>
            </w:rPr>
          </w:rPrChange>
        </w:rPr>
        <w:fldChar w:fldCharType="end"/>
      </w:r>
      <w:r w:rsidRPr="00E15CDD">
        <w:rPr>
          <w:rPrChange w:id="5427" w:author="Stagair1" w:date="2018-05-08T16:40:00Z">
            <w:rPr>
              <w:noProof/>
            </w:rPr>
          </w:rPrChange>
        </w:rPr>
        <w:fldChar w:fldCharType="end"/>
      </w:r>
    </w:p>
    <w:p w14:paraId="2679B43E"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28" w:author="Stagair1" w:date="2018-05-08T16:40:00Z">
            <w:rPr>
              <w:rFonts w:asciiTheme="minorHAnsi" w:eastAsiaTheme="minorEastAsia" w:hAnsiTheme="minorHAnsi"/>
              <w:noProof/>
              <w:sz w:val="24"/>
              <w:szCs w:val="24"/>
            </w:rPr>
          </w:rPrChange>
        </w:rPr>
      </w:pPr>
      <w:r w:rsidRPr="00E15CDD">
        <w:rPr>
          <w:rPrChange w:id="5429" w:author="Stagair1" w:date="2018-05-08T16:40:00Z">
            <w:rPr/>
          </w:rPrChange>
        </w:rPr>
        <w:fldChar w:fldCharType="begin"/>
      </w:r>
      <w:r w:rsidRPr="00E15CDD">
        <w:instrText xml:space="preserve"> HYPERLINK \l "_Toc512457930" </w:instrText>
      </w:r>
      <w:r w:rsidRPr="00E15CDD">
        <w:rPr>
          <w:rPrChange w:id="5430" w:author="Stagair1" w:date="2018-05-08T16:40:00Z">
            <w:rPr>
              <w:noProof/>
            </w:rPr>
          </w:rPrChange>
        </w:rPr>
        <w:fldChar w:fldCharType="separate"/>
      </w:r>
      <w:r w:rsidR="006F20A4" w:rsidRPr="00E15CDD">
        <w:rPr>
          <w:rStyle w:val="Hyperlink"/>
          <w:rPrChange w:id="5431" w:author="Stagair1" w:date="2018-05-08T16:40:00Z">
            <w:rPr>
              <w:rStyle w:val="Hyperlink"/>
              <w:noProof/>
              <w:lang w:val="nl-NL"/>
            </w:rPr>
          </w:rPrChange>
        </w:rPr>
        <w:t>Figuur 5</w:t>
      </w:r>
      <w:r w:rsidR="006F20A4" w:rsidRPr="00E15CDD">
        <w:rPr>
          <w:rStyle w:val="Hyperlink"/>
          <w:rPrChange w:id="5432" w:author="Stagair1" w:date="2018-05-08T16:40:00Z">
            <w:rPr>
              <w:rStyle w:val="Hyperlink"/>
              <w:noProof/>
              <w:lang w:val="nl-NL"/>
            </w:rPr>
          </w:rPrChange>
        </w:rPr>
        <w:noBreakHyphen/>
        <w:t>9: De configuratie van VLANs in NetScaler.</w:t>
      </w:r>
      <w:r w:rsidR="006F20A4" w:rsidRPr="00E15CDD">
        <w:rPr>
          <w:webHidden/>
          <w:rPrChange w:id="5433" w:author="Stagair1" w:date="2018-05-08T16:40:00Z">
            <w:rPr>
              <w:noProof/>
              <w:webHidden/>
            </w:rPr>
          </w:rPrChange>
        </w:rPr>
        <w:tab/>
      </w:r>
      <w:r w:rsidR="006F20A4" w:rsidRPr="00E15CDD">
        <w:rPr>
          <w:webHidden/>
          <w:rPrChange w:id="5434" w:author="Stagair1" w:date="2018-05-08T16:40:00Z">
            <w:rPr>
              <w:noProof/>
              <w:webHidden/>
            </w:rPr>
          </w:rPrChange>
        </w:rPr>
        <w:fldChar w:fldCharType="begin"/>
      </w:r>
      <w:r w:rsidR="006F20A4" w:rsidRPr="00E15CDD">
        <w:rPr>
          <w:webHidden/>
          <w:rPrChange w:id="5435" w:author="Stagair1" w:date="2018-05-08T16:40:00Z">
            <w:rPr>
              <w:noProof/>
              <w:webHidden/>
            </w:rPr>
          </w:rPrChange>
        </w:rPr>
        <w:instrText xml:space="preserve"> PAGEREF _Toc512457930 \h </w:instrText>
      </w:r>
      <w:r w:rsidR="006F20A4" w:rsidRPr="00E15CDD">
        <w:rPr>
          <w:webHidden/>
          <w:rPrChange w:id="5436" w:author="Stagair1" w:date="2018-05-08T16:40:00Z">
            <w:rPr>
              <w:webHidden/>
            </w:rPr>
          </w:rPrChange>
        </w:rPr>
      </w:r>
      <w:r w:rsidR="006F20A4" w:rsidRPr="00E15CDD">
        <w:rPr>
          <w:webHidden/>
          <w:rPrChange w:id="5437" w:author="Stagair1" w:date="2018-05-08T16:40:00Z">
            <w:rPr>
              <w:noProof/>
              <w:webHidden/>
            </w:rPr>
          </w:rPrChange>
        </w:rPr>
        <w:fldChar w:fldCharType="separate"/>
      </w:r>
      <w:r w:rsidR="006F20A4" w:rsidRPr="00E15CDD">
        <w:rPr>
          <w:webHidden/>
          <w:rPrChange w:id="5438" w:author="Stagair1" w:date="2018-05-08T16:40:00Z">
            <w:rPr>
              <w:noProof/>
              <w:webHidden/>
            </w:rPr>
          </w:rPrChange>
        </w:rPr>
        <w:t>42</w:t>
      </w:r>
      <w:r w:rsidR="006F20A4" w:rsidRPr="00E15CDD">
        <w:rPr>
          <w:webHidden/>
          <w:rPrChange w:id="5439" w:author="Stagair1" w:date="2018-05-08T16:40:00Z">
            <w:rPr>
              <w:noProof/>
              <w:webHidden/>
            </w:rPr>
          </w:rPrChange>
        </w:rPr>
        <w:fldChar w:fldCharType="end"/>
      </w:r>
      <w:r w:rsidRPr="00E15CDD">
        <w:rPr>
          <w:rPrChange w:id="5440" w:author="Stagair1" w:date="2018-05-08T16:40:00Z">
            <w:rPr>
              <w:noProof/>
            </w:rPr>
          </w:rPrChange>
        </w:rPr>
        <w:fldChar w:fldCharType="end"/>
      </w:r>
    </w:p>
    <w:p w14:paraId="260470D6"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41" w:author="Stagair1" w:date="2018-05-08T16:40:00Z">
            <w:rPr>
              <w:rFonts w:asciiTheme="minorHAnsi" w:eastAsiaTheme="minorEastAsia" w:hAnsiTheme="minorHAnsi"/>
              <w:noProof/>
              <w:sz w:val="24"/>
              <w:szCs w:val="24"/>
            </w:rPr>
          </w:rPrChange>
        </w:rPr>
      </w:pPr>
      <w:r w:rsidRPr="00E15CDD">
        <w:rPr>
          <w:rPrChange w:id="5442" w:author="Stagair1" w:date="2018-05-08T16:40:00Z">
            <w:rPr/>
          </w:rPrChange>
        </w:rPr>
        <w:fldChar w:fldCharType="begin"/>
      </w:r>
      <w:r w:rsidRPr="00E15CDD">
        <w:instrText xml:space="preserve"> HYPERLINK \l "_Toc512457931" </w:instrText>
      </w:r>
      <w:r w:rsidRPr="00E15CDD">
        <w:rPr>
          <w:rPrChange w:id="5443" w:author="Stagair1" w:date="2018-05-08T16:40:00Z">
            <w:rPr>
              <w:noProof/>
            </w:rPr>
          </w:rPrChange>
        </w:rPr>
        <w:fldChar w:fldCharType="separate"/>
      </w:r>
      <w:r w:rsidR="006F20A4" w:rsidRPr="00E15CDD">
        <w:rPr>
          <w:rStyle w:val="Hyperlink"/>
          <w:rPrChange w:id="5444" w:author="Stagair1" w:date="2018-05-08T16:40:00Z">
            <w:rPr>
              <w:rStyle w:val="Hyperlink"/>
              <w:noProof/>
              <w:lang w:val="nl-NL"/>
            </w:rPr>
          </w:rPrChange>
        </w:rPr>
        <w:t>Figuur 5</w:t>
      </w:r>
      <w:r w:rsidR="006F20A4" w:rsidRPr="00E15CDD">
        <w:rPr>
          <w:rStyle w:val="Hyperlink"/>
          <w:rPrChange w:id="5445" w:author="Stagair1" w:date="2018-05-08T16:40:00Z">
            <w:rPr>
              <w:rStyle w:val="Hyperlink"/>
              <w:noProof/>
              <w:lang w:val="nl-NL"/>
            </w:rPr>
          </w:rPrChange>
        </w:rPr>
        <w:noBreakHyphen/>
        <w:t>10: De configuratie van een SAML-policy in NetScaler.</w:t>
      </w:r>
      <w:r w:rsidR="006F20A4" w:rsidRPr="00E15CDD">
        <w:rPr>
          <w:webHidden/>
          <w:rPrChange w:id="5446" w:author="Stagair1" w:date="2018-05-08T16:40:00Z">
            <w:rPr>
              <w:noProof/>
              <w:webHidden/>
            </w:rPr>
          </w:rPrChange>
        </w:rPr>
        <w:tab/>
      </w:r>
      <w:r w:rsidR="006F20A4" w:rsidRPr="00E15CDD">
        <w:rPr>
          <w:webHidden/>
          <w:rPrChange w:id="5447" w:author="Stagair1" w:date="2018-05-08T16:40:00Z">
            <w:rPr>
              <w:noProof/>
              <w:webHidden/>
            </w:rPr>
          </w:rPrChange>
        </w:rPr>
        <w:fldChar w:fldCharType="begin"/>
      </w:r>
      <w:r w:rsidR="006F20A4" w:rsidRPr="00E15CDD">
        <w:rPr>
          <w:webHidden/>
          <w:rPrChange w:id="5448" w:author="Stagair1" w:date="2018-05-08T16:40:00Z">
            <w:rPr>
              <w:noProof/>
              <w:webHidden/>
            </w:rPr>
          </w:rPrChange>
        </w:rPr>
        <w:instrText xml:space="preserve"> PAGEREF _Toc512457931 \h </w:instrText>
      </w:r>
      <w:r w:rsidR="006F20A4" w:rsidRPr="00E15CDD">
        <w:rPr>
          <w:webHidden/>
          <w:rPrChange w:id="5449" w:author="Stagair1" w:date="2018-05-08T16:40:00Z">
            <w:rPr>
              <w:webHidden/>
            </w:rPr>
          </w:rPrChange>
        </w:rPr>
      </w:r>
      <w:r w:rsidR="006F20A4" w:rsidRPr="00E15CDD">
        <w:rPr>
          <w:webHidden/>
          <w:rPrChange w:id="5450" w:author="Stagair1" w:date="2018-05-08T16:40:00Z">
            <w:rPr>
              <w:noProof/>
              <w:webHidden/>
            </w:rPr>
          </w:rPrChange>
        </w:rPr>
        <w:fldChar w:fldCharType="separate"/>
      </w:r>
      <w:r w:rsidR="006F20A4" w:rsidRPr="00E15CDD">
        <w:rPr>
          <w:webHidden/>
          <w:rPrChange w:id="5451" w:author="Stagair1" w:date="2018-05-08T16:40:00Z">
            <w:rPr>
              <w:noProof/>
              <w:webHidden/>
            </w:rPr>
          </w:rPrChange>
        </w:rPr>
        <w:t>44</w:t>
      </w:r>
      <w:r w:rsidR="006F20A4" w:rsidRPr="00E15CDD">
        <w:rPr>
          <w:webHidden/>
          <w:rPrChange w:id="5452" w:author="Stagair1" w:date="2018-05-08T16:40:00Z">
            <w:rPr>
              <w:noProof/>
              <w:webHidden/>
            </w:rPr>
          </w:rPrChange>
        </w:rPr>
        <w:fldChar w:fldCharType="end"/>
      </w:r>
      <w:r w:rsidRPr="00E15CDD">
        <w:rPr>
          <w:rPrChange w:id="5453" w:author="Stagair1" w:date="2018-05-08T16:40:00Z">
            <w:rPr>
              <w:noProof/>
            </w:rPr>
          </w:rPrChange>
        </w:rPr>
        <w:fldChar w:fldCharType="end"/>
      </w:r>
    </w:p>
    <w:p w14:paraId="13699212"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54" w:author="Stagair1" w:date="2018-05-08T16:40:00Z">
            <w:rPr>
              <w:rFonts w:asciiTheme="minorHAnsi" w:eastAsiaTheme="minorEastAsia" w:hAnsiTheme="minorHAnsi"/>
              <w:noProof/>
              <w:sz w:val="24"/>
              <w:szCs w:val="24"/>
            </w:rPr>
          </w:rPrChange>
        </w:rPr>
      </w:pPr>
      <w:r w:rsidRPr="00E15CDD">
        <w:rPr>
          <w:rPrChange w:id="5455" w:author="Stagair1" w:date="2018-05-08T16:40:00Z">
            <w:rPr/>
          </w:rPrChange>
        </w:rPr>
        <w:fldChar w:fldCharType="begin"/>
      </w:r>
      <w:r w:rsidRPr="00E15CDD">
        <w:instrText xml:space="preserve"> HYPERLINK \l "_Toc512457932" </w:instrText>
      </w:r>
      <w:r w:rsidRPr="00E15CDD">
        <w:rPr>
          <w:rPrChange w:id="5456" w:author="Stagair1" w:date="2018-05-08T16:40:00Z">
            <w:rPr>
              <w:noProof/>
            </w:rPr>
          </w:rPrChange>
        </w:rPr>
        <w:fldChar w:fldCharType="separate"/>
      </w:r>
      <w:r w:rsidR="006F20A4" w:rsidRPr="00E15CDD">
        <w:rPr>
          <w:rStyle w:val="Hyperlink"/>
          <w:rPrChange w:id="5457" w:author="Stagair1" w:date="2018-05-08T16:40:00Z">
            <w:rPr>
              <w:rStyle w:val="Hyperlink"/>
              <w:noProof/>
              <w:lang w:val="nl-NL"/>
            </w:rPr>
          </w:rPrChange>
        </w:rPr>
        <w:t>Figuur 5</w:t>
      </w:r>
      <w:r w:rsidR="006F20A4" w:rsidRPr="00E15CDD">
        <w:rPr>
          <w:rStyle w:val="Hyperlink"/>
          <w:rPrChange w:id="5458" w:author="Stagair1" w:date="2018-05-08T16:40:00Z">
            <w:rPr>
              <w:rStyle w:val="Hyperlink"/>
              <w:noProof/>
              <w:lang w:val="nl-NL"/>
            </w:rPr>
          </w:rPrChange>
        </w:rPr>
        <w:noBreakHyphen/>
        <w:t>11: De configuratie van een SAML-profile in NetScaler.</w:t>
      </w:r>
      <w:r w:rsidR="006F20A4" w:rsidRPr="00E15CDD">
        <w:rPr>
          <w:webHidden/>
          <w:rPrChange w:id="5459" w:author="Stagair1" w:date="2018-05-08T16:40:00Z">
            <w:rPr>
              <w:noProof/>
              <w:webHidden/>
            </w:rPr>
          </w:rPrChange>
        </w:rPr>
        <w:tab/>
      </w:r>
      <w:r w:rsidR="006F20A4" w:rsidRPr="00E15CDD">
        <w:rPr>
          <w:webHidden/>
          <w:rPrChange w:id="5460" w:author="Stagair1" w:date="2018-05-08T16:40:00Z">
            <w:rPr>
              <w:noProof/>
              <w:webHidden/>
            </w:rPr>
          </w:rPrChange>
        </w:rPr>
        <w:fldChar w:fldCharType="begin"/>
      </w:r>
      <w:r w:rsidR="006F20A4" w:rsidRPr="00E15CDD">
        <w:rPr>
          <w:webHidden/>
          <w:rPrChange w:id="5461" w:author="Stagair1" w:date="2018-05-08T16:40:00Z">
            <w:rPr>
              <w:noProof/>
              <w:webHidden/>
            </w:rPr>
          </w:rPrChange>
        </w:rPr>
        <w:instrText xml:space="preserve"> PAGEREF _Toc512457932 \h </w:instrText>
      </w:r>
      <w:r w:rsidR="006F20A4" w:rsidRPr="00E15CDD">
        <w:rPr>
          <w:webHidden/>
          <w:rPrChange w:id="5462" w:author="Stagair1" w:date="2018-05-08T16:40:00Z">
            <w:rPr>
              <w:webHidden/>
            </w:rPr>
          </w:rPrChange>
        </w:rPr>
      </w:r>
      <w:r w:rsidR="006F20A4" w:rsidRPr="00E15CDD">
        <w:rPr>
          <w:webHidden/>
          <w:rPrChange w:id="5463" w:author="Stagair1" w:date="2018-05-08T16:40:00Z">
            <w:rPr>
              <w:noProof/>
              <w:webHidden/>
            </w:rPr>
          </w:rPrChange>
        </w:rPr>
        <w:fldChar w:fldCharType="separate"/>
      </w:r>
      <w:r w:rsidR="006F20A4" w:rsidRPr="00E15CDD">
        <w:rPr>
          <w:webHidden/>
          <w:rPrChange w:id="5464" w:author="Stagair1" w:date="2018-05-08T16:40:00Z">
            <w:rPr>
              <w:noProof/>
              <w:webHidden/>
            </w:rPr>
          </w:rPrChange>
        </w:rPr>
        <w:t>45</w:t>
      </w:r>
      <w:r w:rsidR="006F20A4" w:rsidRPr="00E15CDD">
        <w:rPr>
          <w:webHidden/>
          <w:rPrChange w:id="5465" w:author="Stagair1" w:date="2018-05-08T16:40:00Z">
            <w:rPr>
              <w:noProof/>
              <w:webHidden/>
            </w:rPr>
          </w:rPrChange>
        </w:rPr>
        <w:fldChar w:fldCharType="end"/>
      </w:r>
      <w:r w:rsidRPr="00E15CDD">
        <w:rPr>
          <w:rPrChange w:id="5466" w:author="Stagair1" w:date="2018-05-08T16:40:00Z">
            <w:rPr>
              <w:noProof/>
            </w:rPr>
          </w:rPrChange>
        </w:rPr>
        <w:fldChar w:fldCharType="end"/>
      </w:r>
    </w:p>
    <w:p w14:paraId="54156539"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67" w:author="Stagair1" w:date="2018-05-08T16:40:00Z">
            <w:rPr>
              <w:rFonts w:asciiTheme="minorHAnsi" w:eastAsiaTheme="minorEastAsia" w:hAnsiTheme="minorHAnsi"/>
              <w:noProof/>
              <w:sz w:val="24"/>
              <w:szCs w:val="24"/>
            </w:rPr>
          </w:rPrChange>
        </w:rPr>
      </w:pPr>
      <w:r w:rsidRPr="00E15CDD">
        <w:rPr>
          <w:rPrChange w:id="5468" w:author="Stagair1" w:date="2018-05-08T16:40:00Z">
            <w:rPr/>
          </w:rPrChange>
        </w:rPr>
        <w:fldChar w:fldCharType="begin"/>
      </w:r>
      <w:r w:rsidRPr="00E15CDD">
        <w:instrText xml:space="preserve"> HYPERLINK \l "_Toc512457933" </w:instrText>
      </w:r>
      <w:r w:rsidRPr="00E15CDD">
        <w:rPr>
          <w:rPrChange w:id="5469" w:author="Stagair1" w:date="2018-05-08T16:40:00Z">
            <w:rPr>
              <w:noProof/>
            </w:rPr>
          </w:rPrChange>
        </w:rPr>
        <w:fldChar w:fldCharType="separate"/>
      </w:r>
      <w:r w:rsidR="006F20A4" w:rsidRPr="00E15CDD">
        <w:rPr>
          <w:rStyle w:val="Hyperlink"/>
          <w:rPrChange w:id="5470" w:author="Stagair1" w:date="2018-05-08T16:40:00Z">
            <w:rPr>
              <w:rStyle w:val="Hyperlink"/>
              <w:noProof/>
              <w:lang w:val="nl-NL"/>
            </w:rPr>
          </w:rPrChange>
        </w:rPr>
        <w:t>Figuur 5</w:t>
      </w:r>
      <w:r w:rsidR="006F20A4" w:rsidRPr="00E15CDD">
        <w:rPr>
          <w:rStyle w:val="Hyperlink"/>
          <w:rPrChange w:id="5471" w:author="Stagair1" w:date="2018-05-08T16:40:00Z">
            <w:rPr>
              <w:rStyle w:val="Hyperlink"/>
              <w:noProof/>
              <w:lang w:val="nl-NL"/>
            </w:rPr>
          </w:rPrChange>
        </w:rPr>
        <w:noBreakHyphen/>
        <w:t>12: de configuratie van een OAuth policy in NetScaler.</w:t>
      </w:r>
      <w:r w:rsidR="006F20A4" w:rsidRPr="00E15CDD">
        <w:rPr>
          <w:webHidden/>
          <w:rPrChange w:id="5472" w:author="Stagair1" w:date="2018-05-08T16:40:00Z">
            <w:rPr>
              <w:noProof/>
              <w:webHidden/>
            </w:rPr>
          </w:rPrChange>
        </w:rPr>
        <w:tab/>
      </w:r>
      <w:r w:rsidR="006F20A4" w:rsidRPr="00E15CDD">
        <w:rPr>
          <w:webHidden/>
          <w:rPrChange w:id="5473" w:author="Stagair1" w:date="2018-05-08T16:40:00Z">
            <w:rPr>
              <w:noProof/>
              <w:webHidden/>
            </w:rPr>
          </w:rPrChange>
        </w:rPr>
        <w:fldChar w:fldCharType="begin"/>
      </w:r>
      <w:r w:rsidR="006F20A4" w:rsidRPr="00E15CDD">
        <w:rPr>
          <w:webHidden/>
          <w:rPrChange w:id="5474" w:author="Stagair1" w:date="2018-05-08T16:40:00Z">
            <w:rPr>
              <w:noProof/>
              <w:webHidden/>
            </w:rPr>
          </w:rPrChange>
        </w:rPr>
        <w:instrText xml:space="preserve"> PAGEREF _Toc512457933 \h </w:instrText>
      </w:r>
      <w:r w:rsidR="006F20A4" w:rsidRPr="00E15CDD">
        <w:rPr>
          <w:webHidden/>
          <w:rPrChange w:id="5475" w:author="Stagair1" w:date="2018-05-08T16:40:00Z">
            <w:rPr>
              <w:webHidden/>
            </w:rPr>
          </w:rPrChange>
        </w:rPr>
      </w:r>
      <w:r w:rsidR="006F20A4" w:rsidRPr="00E15CDD">
        <w:rPr>
          <w:webHidden/>
          <w:rPrChange w:id="5476" w:author="Stagair1" w:date="2018-05-08T16:40:00Z">
            <w:rPr>
              <w:noProof/>
              <w:webHidden/>
            </w:rPr>
          </w:rPrChange>
        </w:rPr>
        <w:fldChar w:fldCharType="separate"/>
      </w:r>
      <w:r w:rsidR="006F20A4" w:rsidRPr="00E15CDD">
        <w:rPr>
          <w:webHidden/>
          <w:rPrChange w:id="5477" w:author="Stagair1" w:date="2018-05-08T16:40:00Z">
            <w:rPr>
              <w:noProof/>
              <w:webHidden/>
            </w:rPr>
          </w:rPrChange>
        </w:rPr>
        <w:t>47</w:t>
      </w:r>
      <w:r w:rsidR="006F20A4" w:rsidRPr="00E15CDD">
        <w:rPr>
          <w:webHidden/>
          <w:rPrChange w:id="5478" w:author="Stagair1" w:date="2018-05-08T16:40:00Z">
            <w:rPr>
              <w:noProof/>
              <w:webHidden/>
            </w:rPr>
          </w:rPrChange>
        </w:rPr>
        <w:fldChar w:fldCharType="end"/>
      </w:r>
      <w:r w:rsidRPr="00E15CDD">
        <w:rPr>
          <w:rPrChange w:id="5479" w:author="Stagair1" w:date="2018-05-08T16:40:00Z">
            <w:rPr>
              <w:noProof/>
            </w:rPr>
          </w:rPrChange>
        </w:rPr>
        <w:fldChar w:fldCharType="end"/>
      </w:r>
    </w:p>
    <w:p w14:paraId="53D92DBF"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80" w:author="Stagair1" w:date="2018-05-08T16:40:00Z">
            <w:rPr>
              <w:rFonts w:asciiTheme="minorHAnsi" w:eastAsiaTheme="minorEastAsia" w:hAnsiTheme="minorHAnsi"/>
              <w:noProof/>
              <w:sz w:val="24"/>
              <w:szCs w:val="24"/>
            </w:rPr>
          </w:rPrChange>
        </w:rPr>
      </w:pPr>
      <w:r w:rsidRPr="00E15CDD">
        <w:rPr>
          <w:rPrChange w:id="5481" w:author="Stagair1" w:date="2018-05-08T16:40:00Z">
            <w:rPr/>
          </w:rPrChange>
        </w:rPr>
        <w:fldChar w:fldCharType="begin"/>
      </w:r>
      <w:r w:rsidRPr="00E15CDD">
        <w:instrText xml:space="preserve"> HYPERLINK \l "_Toc512457934" </w:instrText>
      </w:r>
      <w:r w:rsidRPr="00E15CDD">
        <w:rPr>
          <w:rPrChange w:id="5482" w:author="Stagair1" w:date="2018-05-08T16:40:00Z">
            <w:rPr>
              <w:noProof/>
            </w:rPr>
          </w:rPrChange>
        </w:rPr>
        <w:fldChar w:fldCharType="separate"/>
      </w:r>
      <w:r w:rsidR="006F20A4" w:rsidRPr="00E15CDD">
        <w:rPr>
          <w:rStyle w:val="Hyperlink"/>
          <w:rPrChange w:id="5483" w:author="Stagair1" w:date="2018-05-08T16:40:00Z">
            <w:rPr>
              <w:rStyle w:val="Hyperlink"/>
              <w:noProof/>
              <w:lang w:val="nl-NL"/>
            </w:rPr>
          </w:rPrChange>
        </w:rPr>
        <w:t>Figuur 5</w:t>
      </w:r>
      <w:r w:rsidR="006F20A4" w:rsidRPr="00E15CDD">
        <w:rPr>
          <w:rStyle w:val="Hyperlink"/>
          <w:rPrChange w:id="5484" w:author="Stagair1" w:date="2018-05-08T16:40:00Z">
            <w:rPr>
              <w:rStyle w:val="Hyperlink"/>
              <w:noProof/>
              <w:lang w:val="nl-NL"/>
            </w:rPr>
          </w:rPrChange>
        </w:rPr>
        <w:noBreakHyphen/>
        <w:t>13: De configuratie van een OAuth actie in NetScaler.</w:t>
      </w:r>
      <w:r w:rsidR="006F20A4" w:rsidRPr="00E15CDD">
        <w:rPr>
          <w:webHidden/>
          <w:rPrChange w:id="5485" w:author="Stagair1" w:date="2018-05-08T16:40:00Z">
            <w:rPr>
              <w:noProof/>
              <w:webHidden/>
            </w:rPr>
          </w:rPrChange>
        </w:rPr>
        <w:tab/>
      </w:r>
      <w:r w:rsidR="006F20A4" w:rsidRPr="00E15CDD">
        <w:rPr>
          <w:webHidden/>
          <w:rPrChange w:id="5486" w:author="Stagair1" w:date="2018-05-08T16:40:00Z">
            <w:rPr>
              <w:noProof/>
              <w:webHidden/>
            </w:rPr>
          </w:rPrChange>
        </w:rPr>
        <w:fldChar w:fldCharType="begin"/>
      </w:r>
      <w:r w:rsidR="006F20A4" w:rsidRPr="00E15CDD">
        <w:rPr>
          <w:webHidden/>
          <w:rPrChange w:id="5487" w:author="Stagair1" w:date="2018-05-08T16:40:00Z">
            <w:rPr>
              <w:noProof/>
              <w:webHidden/>
            </w:rPr>
          </w:rPrChange>
        </w:rPr>
        <w:instrText xml:space="preserve"> PAGEREF _Toc512457934 \h </w:instrText>
      </w:r>
      <w:r w:rsidR="006F20A4" w:rsidRPr="00E15CDD">
        <w:rPr>
          <w:webHidden/>
          <w:rPrChange w:id="5488" w:author="Stagair1" w:date="2018-05-08T16:40:00Z">
            <w:rPr>
              <w:webHidden/>
            </w:rPr>
          </w:rPrChange>
        </w:rPr>
      </w:r>
      <w:r w:rsidR="006F20A4" w:rsidRPr="00E15CDD">
        <w:rPr>
          <w:webHidden/>
          <w:rPrChange w:id="5489" w:author="Stagair1" w:date="2018-05-08T16:40:00Z">
            <w:rPr>
              <w:noProof/>
              <w:webHidden/>
            </w:rPr>
          </w:rPrChange>
        </w:rPr>
        <w:fldChar w:fldCharType="separate"/>
      </w:r>
      <w:r w:rsidR="006F20A4" w:rsidRPr="00E15CDD">
        <w:rPr>
          <w:webHidden/>
          <w:rPrChange w:id="5490" w:author="Stagair1" w:date="2018-05-08T16:40:00Z">
            <w:rPr>
              <w:noProof/>
              <w:webHidden/>
            </w:rPr>
          </w:rPrChange>
        </w:rPr>
        <w:t>48</w:t>
      </w:r>
      <w:r w:rsidR="006F20A4" w:rsidRPr="00E15CDD">
        <w:rPr>
          <w:webHidden/>
          <w:rPrChange w:id="5491" w:author="Stagair1" w:date="2018-05-08T16:40:00Z">
            <w:rPr>
              <w:noProof/>
              <w:webHidden/>
            </w:rPr>
          </w:rPrChange>
        </w:rPr>
        <w:fldChar w:fldCharType="end"/>
      </w:r>
      <w:r w:rsidRPr="00E15CDD">
        <w:rPr>
          <w:rPrChange w:id="5492" w:author="Stagair1" w:date="2018-05-08T16:40:00Z">
            <w:rPr>
              <w:noProof/>
            </w:rPr>
          </w:rPrChange>
        </w:rPr>
        <w:fldChar w:fldCharType="end"/>
      </w:r>
    </w:p>
    <w:p w14:paraId="4DBCE3C2"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493" w:author="Stagair1" w:date="2018-05-08T16:40:00Z">
            <w:rPr>
              <w:rFonts w:asciiTheme="minorHAnsi" w:eastAsiaTheme="minorEastAsia" w:hAnsiTheme="minorHAnsi"/>
              <w:noProof/>
              <w:sz w:val="24"/>
              <w:szCs w:val="24"/>
            </w:rPr>
          </w:rPrChange>
        </w:rPr>
      </w:pPr>
      <w:r w:rsidRPr="00E15CDD">
        <w:rPr>
          <w:rPrChange w:id="5494" w:author="Stagair1" w:date="2018-05-08T16:40:00Z">
            <w:rPr/>
          </w:rPrChange>
        </w:rPr>
        <w:fldChar w:fldCharType="begin"/>
      </w:r>
      <w:r w:rsidRPr="00E15CDD">
        <w:instrText xml:space="preserve"> HYPERLINK "file:////Users/maxim/Documents/Stage_en_BP_2018/documentatie/bachelorproef/Maxim_Delaet_bachelorproef.docx" \l "_Toc512457935" </w:instrText>
      </w:r>
      <w:r w:rsidRPr="00E15CDD">
        <w:rPr>
          <w:rPrChange w:id="5495" w:author="Stagair1" w:date="2018-05-08T16:40:00Z">
            <w:rPr>
              <w:noProof/>
            </w:rPr>
          </w:rPrChange>
        </w:rPr>
        <w:fldChar w:fldCharType="separate"/>
      </w:r>
      <w:r w:rsidR="006F20A4" w:rsidRPr="00E15CDD">
        <w:rPr>
          <w:rStyle w:val="Hyperlink"/>
          <w:rPrChange w:id="5496" w:author="Stagair1" w:date="2018-05-08T16:40:00Z">
            <w:rPr>
              <w:rStyle w:val="Hyperlink"/>
              <w:noProof/>
            </w:rPr>
          </w:rPrChange>
        </w:rPr>
        <w:t>Figuur 5</w:t>
      </w:r>
      <w:r w:rsidR="006F20A4" w:rsidRPr="00E15CDD">
        <w:rPr>
          <w:rStyle w:val="Hyperlink"/>
          <w:rPrChange w:id="5497" w:author="Stagair1" w:date="2018-05-08T16:40:00Z">
            <w:rPr>
              <w:rStyle w:val="Hyperlink"/>
              <w:noProof/>
            </w:rPr>
          </w:rPrChange>
        </w:rPr>
        <w:noBreakHyphen/>
        <w:t>14: Importeren van een server certificaat in IIS-Manager.</w:t>
      </w:r>
      <w:r w:rsidR="006F20A4" w:rsidRPr="00E15CDD">
        <w:rPr>
          <w:webHidden/>
          <w:rPrChange w:id="5498" w:author="Stagair1" w:date="2018-05-08T16:40:00Z">
            <w:rPr>
              <w:noProof/>
              <w:webHidden/>
            </w:rPr>
          </w:rPrChange>
        </w:rPr>
        <w:tab/>
      </w:r>
      <w:r w:rsidR="006F20A4" w:rsidRPr="00E15CDD">
        <w:rPr>
          <w:webHidden/>
          <w:rPrChange w:id="5499" w:author="Stagair1" w:date="2018-05-08T16:40:00Z">
            <w:rPr>
              <w:noProof/>
              <w:webHidden/>
            </w:rPr>
          </w:rPrChange>
        </w:rPr>
        <w:fldChar w:fldCharType="begin"/>
      </w:r>
      <w:r w:rsidR="006F20A4" w:rsidRPr="00E15CDD">
        <w:rPr>
          <w:webHidden/>
          <w:rPrChange w:id="5500" w:author="Stagair1" w:date="2018-05-08T16:40:00Z">
            <w:rPr>
              <w:noProof/>
              <w:webHidden/>
            </w:rPr>
          </w:rPrChange>
        </w:rPr>
        <w:instrText xml:space="preserve"> PAGEREF _Toc512457935 \h </w:instrText>
      </w:r>
      <w:r w:rsidR="006F20A4" w:rsidRPr="00E15CDD">
        <w:rPr>
          <w:webHidden/>
          <w:rPrChange w:id="5501" w:author="Stagair1" w:date="2018-05-08T16:40:00Z">
            <w:rPr>
              <w:webHidden/>
            </w:rPr>
          </w:rPrChange>
        </w:rPr>
      </w:r>
      <w:r w:rsidR="006F20A4" w:rsidRPr="00E15CDD">
        <w:rPr>
          <w:webHidden/>
          <w:rPrChange w:id="5502" w:author="Stagair1" w:date="2018-05-08T16:40:00Z">
            <w:rPr>
              <w:noProof/>
              <w:webHidden/>
            </w:rPr>
          </w:rPrChange>
        </w:rPr>
        <w:fldChar w:fldCharType="separate"/>
      </w:r>
      <w:r w:rsidR="006F20A4" w:rsidRPr="00E15CDD">
        <w:rPr>
          <w:webHidden/>
          <w:rPrChange w:id="5503" w:author="Stagair1" w:date="2018-05-08T16:40:00Z">
            <w:rPr>
              <w:noProof/>
              <w:webHidden/>
            </w:rPr>
          </w:rPrChange>
        </w:rPr>
        <w:t>50</w:t>
      </w:r>
      <w:r w:rsidR="006F20A4" w:rsidRPr="00E15CDD">
        <w:rPr>
          <w:webHidden/>
          <w:rPrChange w:id="5504" w:author="Stagair1" w:date="2018-05-08T16:40:00Z">
            <w:rPr>
              <w:noProof/>
              <w:webHidden/>
            </w:rPr>
          </w:rPrChange>
        </w:rPr>
        <w:fldChar w:fldCharType="end"/>
      </w:r>
      <w:r w:rsidRPr="00E15CDD">
        <w:rPr>
          <w:rPrChange w:id="5505" w:author="Stagair1" w:date="2018-05-08T16:40:00Z">
            <w:rPr>
              <w:noProof/>
            </w:rPr>
          </w:rPrChange>
        </w:rPr>
        <w:fldChar w:fldCharType="end"/>
      </w:r>
    </w:p>
    <w:p w14:paraId="627A6E7A"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506" w:author="Stagair1" w:date="2018-05-08T16:40:00Z">
            <w:rPr>
              <w:rFonts w:asciiTheme="minorHAnsi" w:eastAsiaTheme="minorEastAsia" w:hAnsiTheme="minorHAnsi"/>
              <w:noProof/>
              <w:sz w:val="24"/>
              <w:szCs w:val="24"/>
            </w:rPr>
          </w:rPrChange>
        </w:rPr>
      </w:pPr>
      <w:r w:rsidRPr="00E15CDD">
        <w:rPr>
          <w:rPrChange w:id="5507" w:author="Stagair1" w:date="2018-05-08T16:40:00Z">
            <w:rPr/>
          </w:rPrChange>
        </w:rPr>
        <w:fldChar w:fldCharType="begin"/>
      </w:r>
      <w:r w:rsidRPr="00E15CDD">
        <w:instrText xml:space="preserve"> HYPERLINK "file:////Users/maxim/Documents/Stage_en_BP_2018/documentatie/bachelorproef/Maxim_Delaet_bachelorproef.docx" \l "_Toc512457936" </w:instrText>
      </w:r>
      <w:r w:rsidRPr="00E15CDD">
        <w:rPr>
          <w:rPrChange w:id="5508" w:author="Stagair1" w:date="2018-05-08T16:40:00Z">
            <w:rPr>
              <w:noProof/>
            </w:rPr>
          </w:rPrChange>
        </w:rPr>
        <w:fldChar w:fldCharType="separate"/>
      </w:r>
      <w:r w:rsidR="006F20A4" w:rsidRPr="00E15CDD">
        <w:rPr>
          <w:rStyle w:val="Hyperlink"/>
          <w:rPrChange w:id="5509" w:author="Stagair1" w:date="2018-05-08T16:40:00Z">
            <w:rPr>
              <w:rStyle w:val="Hyperlink"/>
              <w:noProof/>
            </w:rPr>
          </w:rPrChange>
        </w:rPr>
        <w:t>Figuur 5</w:t>
      </w:r>
      <w:r w:rsidR="006F20A4" w:rsidRPr="00E15CDD">
        <w:rPr>
          <w:rStyle w:val="Hyperlink"/>
          <w:rPrChange w:id="5510" w:author="Stagair1" w:date="2018-05-08T16:40:00Z">
            <w:rPr>
              <w:rStyle w:val="Hyperlink"/>
              <w:noProof/>
            </w:rPr>
          </w:rPrChange>
        </w:rPr>
        <w:noBreakHyphen/>
        <w:t>15: Toevoegen van de HTTPS binding aan de default website.</w:t>
      </w:r>
      <w:r w:rsidR="006F20A4" w:rsidRPr="00E15CDD">
        <w:rPr>
          <w:webHidden/>
          <w:rPrChange w:id="5511" w:author="Stagair1" w:date="2018-05-08T16:40:00Z">
            <w:rPr>
              <w:noProof/>
              <w:webHidden/>
            </w:rPr>
          </w:rPrChange>
        </w:rPr>
        <w:tab/>
      </w:r>
      <w:r w:rsidR="006F20A4" w:rsidRPr="00E15CDD">
        <w:rPr>
          <w:webHidden/>
          <w:rPrChange w:id="5512" w:author="Stagair1" w:date="2018-05-08T16:40:00Z">
            <w:rPr>
              <w:noProof/>
              <w:webHidden/>
            </w:rPr>
          </w:rPrChange>
        </w:rPr>
        <w:fldChar w:fldCharType="begin"/>
      </w:r>
      <w:r w:rsidR="006F20A4" w:rsidRPr="00E15CDD">
        <w:rPr>
          <w:webHidden/>
          <w:rPrChange w:id="5513" w:author="Stagair1" w:date="2018-05-08T16:40:00Z">
            <w:rPr>
              <w:noProof/>
              <w:webHidden/>
            </w:rPr>
          </w:rPrChange>
        </w:rPr>
        <w:instrText xml:space="preserve"> PAGEREF _Toc512457936 \h </w:instrText>
      </w:r>
      <w:r w:rsidR="006F20A4" w:rsidRPr="00E15CDD">
        <w:rPr>
          <w:webHidden/>
          <w:rPrChange w:id="5514" w:author="Stagair1" w:date="2018-05-08T16:40:00Z">
            <w:rPr>
              <w:webHidden/>
            </w:rPr>
          </w:rPrChange>
        </w:rPr>
      </w:r>
      <w:r w:rsidR="006F20A4" w:rsidRPr="00E15CDD">
        <w:rPr>
          <w:webHidden/>
          <w:rPrChange w:id="5515" w:author="Stagair1" w:date="2018-05-08T16:40:00Z">
            <w:rPr>
              <w:noProof/>
              <w:webHidden/>
            </w:rPr>
          </w:rPrChange>
        </w:rPr>
        <w:fldChar w:fldCharType="separate"/>
      </w:r>
      <w:r w:rsidR="006F20A4" w:rsidRPr="00E15CDD">
        <w:rPr>
          <w:webHidden/>
          <w:rPrChange w:id="5516" w:author="Stagair1" w:date="2018-05-08T16:40:00Z">
            <w:rPr>
              <w:noProof/>
              <w:webHidden/>
            </w:rPr>
          </w:rPrChange>
        </w:rPr>
        <w:t>51</w:t>
      </w:r>
      <w:r w:rsidR="006F20A4" w:rsidRPr="00E15CDD">
        <w:rPr>
          <w:webHidden/>
          <w:rPrChange w:id="5517" w:author="Stagair1" w:date="2018-05-08T16:40:00Z">
            <w:rPr>
              <w:noProof/>
              <w:webHidden/>
            </w:rPr>
          </w:rPrChange>
        </w:rPr>
        <w:fldChar w:fldCharType="end"/>
      </w:r>
      <w:r w:rsidRPr="00E15CDD">
        <w:rPr>
          <w:rPrChange w:id="5518" w:author="Stagair1" w:date="2018-05-08T16:40:00Z">
            <w:rPr>
              <w:noProof/>
            </w:rPr>
          </w:rPrChange>
        </w:rPr>
        <w:fldChar w:fldCharType="end"/>
      </w:r>
    </w:p>
    <w:p w14:paraId="0DED38D5"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519" w:author="Stagair1" w:date="2018-05-08T16:40:00Z">
            <w:rPr>
              <w:rFonts w:asciiTheme="minorHAnsi" w:eastAsiaTheme="minorEastAsia" w:hAnsiTheme="minorHAnsi"/>
              <w:noProof/>
              <w:sz w:val="24"/>
              <w:szCs w:val="24"/>
            </w:rPr>
          </w:rPrChange>
        </w:rPr>
      </w:pPr>
      <w:r w:rsidRPr="00E15CDD">
        <w:rPr>
          <w:rPrChange w:id="5520" w:author="Stagair1" w:date="2018-05-08T16:40:00Z">
            <w:rPr/>
          </w:rPrChange>
        </w:rPr>
        <w:fldChar w:fldCharType="begin"/>
      </w:r>
      <w:r w:rsidRPr="00E15CDD">
        <w:instrText xml:space="preserve"> HYPERLINK \l "_Toc512457937" </w:instrText>
      </w:r>
      <w:r w:rsidRPr="00E15CDD">
        <w:rPr>
          <w:rPrChange w:id="5521" w:author="Stagair1" w:date="2018-05-08T16:40:00Z">
            <w:rPr>
              <w:noProof/>
            </w:rPr>
          </w:rPrChange>
        </w:rPr>
        <w:fldChar w:fldCharType="separate"/>
      </w:r>
      <w:r w:rsidR="006F20A4" w:rsidRPr="00E15CDD">
        <w:rPr>
          <w:rStyle w:val="Hyperlink"/>
          <w:rPrChange w:id="5522" w:author="Stagair1" w:date="2018-05-08T16:40:00Z">
            <w:rPr>
              <w:rStyle w:val="Hyperlink"/>
              <w:noProof/>
              <w:lang w:val="nl-NL"/>
            </w:rPr>
          </w:rPrChange>
        </w:rPr>
        <w:t>Figuur 5</w:t>
      </w:r>
      <w:r w:rsidR="006F20A4" w:rsidRPr="00E15CDD">
        <w:rPr>
          <w:rStyle w:val="Hyperlink"/>
          <w:rPrChange w:id="5523" w:author="Stagair1" w:date="2018-05-08T16:40:00Z">
            <w:rPr>
              <w:rStyle w:val="Hyperlink"/>
              <w:noProof/>
              <w:lang w:val="nl-NL"/>
            </w:rPr>
          </w:rPrChange>
        </w:rPr>
        <w:noBreakHyphen/>
        <w:t>16: Aanmelden op het ShareFile subdomein in het SZ-configuratie script.</w:t>
      </w:r>
      <w:r w:rsidR="006F20A4" w:rsidRPr="00E15CDD">
        <w:rPr>
          <w:webHidden/>
          <w:rPrChange w:id="5524" w:author="Stagair1" w:date="2018-05-08T16:40:00Z">
            <w:rPr>
              <w:noProof/>
              <w:webHidden/>
            </w:rPr>
          </w:rPrChange>
        </w:rPr>
        <w:tab/>
      </w:r>
      <w:r w:rsidR="006F20A4" w:rsidRPr="00E15CDD">
        <w:rPr>
          <w:webHidden/>
          <w:rPrChange w:id="5525" w:author="Stagair1" w:date="2018-05-08T16:40:00Z">
            <w:rPr>
              <w:noProof/>
              <w:webHidden/>
            </w:rPr>
          </w:rPrChange>
        </w:rPr>
        <w:fldChar w:fldCharType="begin"/>
      </w:r>
      <w:r w:rsidR="006F20A4" w:rsidRPr="00E15CDD">
        <w:rPr>
          <w:webHidden/>
          <w:rPrChange w:id="5526" w:author="Stagair1" w:date="2018-05-08T16:40:00Z">
            <w:rPr>
              <w:noProof/>
              <w:webHidden/>
            </w:rPr>
          </w:rPrChange>
        </w:rPr>
        <w:instrText xml:space="preserve"> PAGEREF _Toc512457937 \h </w:instrText>
      </w:r>
      <w:r w:rsidR="006F20A4" w:rsidRPr="00E15CDD">
        <w:rPr>
          <w:webHidden/>
          <w:rPrChange w:id="5527" w:author="Stagair1" w:date="2018-05-08T16:40:00Z">
            <w:rPr>
              <w:webHidden/>
            </w:rPr>
          </w:rPrChange>
        </w:rPr>
      </w:r>
      <w:r w:rsidR="006F20A4" w:rsidRPr="00E15CDD">
        <w:rPr>
          <w:webHidden/>
          <w:rPrChange w:id="5528" w:author="Stagair1" w:date="2018-05-08T16:40:00Z">
            <w:rPr>
              <w:noProof/>
              <w:webHidden/>
            </w:rPr>
          </w:rPrChange>
        </w:rPr>
        <w:fldChar w:fldCharType="separate"/>
      </w:r>
      <w:r w:rsidR="006F20A4" w:rsidRPr="00E15CDD">
        <w:rPr>
          <w:webHidden/>
          <w:rPrChange w:id="5529" w:author="Stagair1" w:date="2018-05-08T16:40:00Z">
            <w:rPr>
              <w:noProof/>
              <w:webHidden/>
            </w:rPr>
          </w:rPrChange>
        </w:rPr>
        <w:t>52</w:t>
      </w:r>
      <w:r w:rsidR="006F20A4" w:rsidRPr="00E15CDD">
        <w:rPr>
          <w:webHidden/>
          <w:rPrChange w:id="5530" w:author="Stagair1" w:date="2018-05-08T16:40:00Z">
            <w:rPr>
              <w:noProof/>
              <w:webHidden/>
            </w:rPr>
          </w:rPrChange>
        </w:rPr>
        <w:fldChar w:fldCharType="end"/>
      </w:r>
      <w:r w:rsidRPr="00E15CDD">
        <w:rPr>
          <w:rPrChange w:id="5531" w:author="Stagair1" w:date="2018-05-08T16:40:00Z">
            <w:rPr>
              <w:noProof/>
            </w:rPr>
          </w:rPrChange>
        </w:rPr>
        <w:fldChar w:fldCharType="end"/>
      </w:r>
    </w:p>
    <w:p w14:paraId="60A9F62E"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532" w:author="Stagair1" w:date="2018-05-08T16:40:00Z">
            <w:rPr>
              <w:rFonts w:asciiTheme="minorHAnsi" w:eastAsiaTheme="minorEastAsia" w:hAnsiTheme="minorHAnsi"/>
              <w:noProof/>
              <w:sz w:val="24"/>
              <w:szCs w:val="24"/>
            </w:rPr>
          </w:rPrChange>
        </w:rPr>
      </w:pPr>
      <w:r w:rsidRPr="00E15CDD">
        <w:rPr>
          <w:rPrChange w:id="5533" w:author="Stagair1" w:date="2018-05-08T16:40:00Z">
            <w:rPr/>
          </w:rPrChange>
        </w:rPr>
        <w:fldChar w:fldCharType="begin"/>
      </w:r>
      <w:r w:rsidRPr="00E15CDD">
        <w:instrText xml:space="preserve"> HYPERLINK \l "_Toc512457938" </w:instrText>
      </w:r>
      <w:r w:rsidRPr="00E15CDD">
        <w:rPr>
          <w:rPrChange w:id="5534" w:author="Stagair1" w:date="2018-05-08T16:40:00Z">
            <w:rPr>
              <w:noProof/>
            </w:rPr>
          </w:rPrChange>
        </w:rPr>
        <w:fldChar w:fldCharType="separate"/>
      </w:r>
      <w:r w:rsidR="006F20A4" w:rsidRPr="00E15CDD">
        <w:rPr>
          <w:rStyle w:val="Hyperlink"/>
          <w:rPrChange w:id="5535" w:author="Stagair1" w:date="2018-05-08T16:40:00Z">
            <w:rPr>
              <w:rStyle w:val="Hyperlink"/>
              <w:noProof/>
              <w:lang w:val="nl-NL"/>
            </w:rPr>
          </w:rPrChange>
        </w:rPr>
        <w:t>Figuur 5</w:t>
      </w:r>
      <w:r w:rsidR="006F20A4" w:rsidRPr="00E15CDD">
        <w:rPr>
          <w:rStyle w:val="Hyperlink"/>
          <w:rPrChange w:id="5536" w:author="Stagair1" w:date="2018-05-08T16:40:00Z">
            <w:rPr>
              <w:rStyle w:val="Hyperlink"/>
              <w:noProof/>
              <w:lang w:val="nl-NL"/>
            </w:rPr>
          </w:rPrChange>
        </w:rPr>
        <w:noBreakHyphen/>
        <w:t>17: Configuratie van de SZ in het ASP.NET script.</w:t>
      </w:r>
      <w:r w:rsidR="006F20A4" w:rsidRPr="00E15CDD">
        <w:rPr>
          <w:webHidden/>
          <w:rPrChange w:id="5537" w:author="Stagair1" w:date="2018-05-08T16:40:00Z">
            <w:rPr>
              <w:noProof/>
              <w:webHidden/>
            </w:rPr>
          </w:rPrChange>
        </w:rPr>
        <w:tab/>
      </w:r>
      <w:r w:rsidR="006F20A4" w:rsidRPr="00E15CDD">
        <w:rPr>
          <w:webHidden/>
          <w:rPrChange w:id="5538" w:author="Stagair1" w:date="2018-05-08T16:40:00Z">
            <w:rPr>
              <w:noProof/>
              <w:webHidden/>
            </w:rPr>
          </w:rPrChange>
        </w:rPr>
        <w:fldChar w:fldCharType="begin"/>
      </w:r>
      <w:r w:rsidR="006F20A4" w:rsidRPr="00E15CDD">
        <w:rPr>
          <w:webHidden/>
          <w:rPrChange w:id="5539" w:author="Stagair1" w:date="2018-05-08T16:40:00Z">
            <w:rPr>
              <w:noProof/>
              <w:webHidden/>
            </w:rPr>
          </w:rPrChange>
        </w:rPr>
        <w:instrText xml:space="preserve"> PAGEREF _Toc512457938 \h </w:instrText>
      </w:r>
      <w:r w:rsidR="006F20A4" w:rsidRPr="00E15CDD">
        <w:rPr>
          <w:webHidden/>
          <w:rPrChange w:id="5540" w:author="Stagair1" w:date="2018-05-08T16:40:00Z">
            <w:rPr>
              <w:webHidden/>
            </w:rPr>
          </w:rPrChange>
        </w:rPr>
      </w:r>
      <w:r w:rsidR="006F20A4" w:rsidRPr="00E15CDD">
        <w:rPr>
          <w:webHidden/>
          <w:rPrChange w:id="5541" w:author="Stagair1" w:date="2018-05-08T16:40:00Z">
            <w:rPr>
              <w:noProof/>
              <w:webHidden/>
            </w:rPr>
          </w:rPrChange>
        </w:rPr>
        <w:fldChar w:fldCharType="separate"/>
      </w:r>
      <w:r w:rsidR="006F20A4" w:rsidRPr="00E15CDD">
        <w:rPr>
          <w:webHidden/>
          <w:rPrChange w:id="5542" w:author="Stagair1" w:date="2018-05-08T16:40:00Z">
            <w:rPr>
              <w:noProof/>
              <w:webHidden/>
            </w:rPr>
          </w:rPrChange>
        </w:rPr>
        <w:t>52</w:t>
      </w:r>
      <w:r w:rsidR="006F20A4" w:rsidRPr="00E15CDD">
        <w:rPr>
          <w:webHidden/>
          <w:rPrChange w:id="5543" w:author="Stagair1" w:date="2018-05-08T16:40:00Z">
            <w:rPr>
              <w:noProof/>
              <w:webHidden/>
            </w:rPr>
          </w:rPrChange>
        </w:rPr>
        <w:fldChar w:fldCharType="end"/>
      </w:r>
      <w:r w:rsidRPr="00E15CDD">
        <w:rPr>
          <w:rPrChange w:id="5544" w:author="Stagair1" w:date="2018-05-08T16:40:00Z">
            <w:rPr>
              <w:noProof/>
            </w:rPr>
          </w:rPrChange>
        </w:rPr>
        <w:fldChar w:fldCharType="end"/>
      </w:r>
    </w:p>
    <w:p w14:paraId="73562264"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545" w:author="Stagair1" w:date="2018-05-08T16:40:00Z">
            <w:rPr>
              <w:rFonts w:asciiTheme="minorHAnsi" w:eastAsiaTheme="minorEastAsia" w:hAnsiTheme="minorHAnsi"/>
              <w:noProof/>
              <w:sz w:val="24"/>
              <w:szCs w:val="24"/>
            </w:rPr>
          </w:rPrChange>
        </w:rPr>
      </w:pPr>
      <w:r w:rsidRPr="00E15CDD">
        <w:rPr>
          <w:rPrChange w:id="5546" w:author="Stagair1" w:date="2018-05-08T16:40:00Z">
            <w:rPr/>
          </w:rPrChange>
        </w:rPr>
        <w:fldChar w:fldCharType="begin"/>
      </w:r>
      <w:r w:rsidRPr="00E15CDD">
        <w:instrText xml:space="preserve"> HYPERLINK "file:////Users/maxim/Documents/Stage_en_BP_2018/documentatie/bachelorproef/Maxim_Delaet_bachelorproef.docx" \l "_Toc512457939" </w:instrText>
      </w:r>
      <w:r w:rsidRPr="00E15CDD">
        <w:rPr>
          <w:rPrChange w:id="5547" w:author="Stagair1" w:date="2018-05-08T16:40:00Z">
            <w:rPr>
              <w:noProof/>
            </w:rPr>
          </w:rPrChange>
        </w:rPr>
        <w:fldChar w:fldCharType="separate"/>
      </w:r>
      <w:r w:rsidR="006F20A4" w:rsidRPr="00E15CDD">
        <w:rPr>
          <w:rStyle w:val="Hyperlink"/>
          <w:rPrChange w:id="5548" w:author="Stagair1" w:date="2018-05-08T16:40:00Z">
            <w:rPr>
              <w:rStyle w:val="Hyperlink"/>
              <w:noProof/>
            </w:rPr>
          </w:rPrChange>
        </w:rPr>
        <w:t>Figuur 5</w:t>
      </w:r>
      <w:r w:rsidR="006F20A4" w:rsidRPr="00E15CDD">
        <w:rPr>
          <w:rStyle w:val="Hyperlink"/>
          <w:rPrChange w:id="5549" w:author="Stagair1" w:date="2018-05-08T16:40:00Z">
            <w:rPr>
              <w:rStyle w:val="Hyperlink"/>
              <w:noProof/>
            </w:rPr>
          </w:rPrChange>
        </w:rPr>
        <w:noBreakHyphen/>
        <w:t>18: DNS-records van ICORDA NV.</w:t>
      </w:r>
      <w:r w:rsidR="006F20A4" w:rsidRPr="00E15CDD">
        <w:rPr>
          <w:webHidden/>
          <w:rPrChange w:id="5550" w:author="Stagair1" w:date="2018-05-08T16:40:00Z">
            <w:rPr>
              <w:noProof/>
              <w:webHidden/>
            </w:rPr>
          </w:rPrChange>
        </w:rPr>
        <w:tab/>
      </w:r>
      <w:r w:rsidR="006F20A4" w:rsidRPr="00E15CDD">
        <w:rPr>
          <w:webHidden/>
          <w:rPrChange w:id="5551" w:author="Stagair1" w:date="2018-05-08T16:40:00Z">
            <w:rPr>
              <w:noProof/>
              <w:webHidden/>
            </w:rPr>
          </w:rPrChange>
        </w:rPr>
        <w:fldChar w:fldCharType="begin"/>
      </w:r>
      <w:r w:rsidR="006F20A4" w:rsidRPr="00E15CDD">
        <w:rPr>
          <w:webHidden/>
          <w:rPrChange w:id="5552" w:author="Stagair1" w:date="2018-05-08T16:40:00Z">
            <w:rPr>
              <w:noProof/>
              <w:webHidden/>
            </w:rPr>
          </w:rPrChange>
        </w:rPr>
        <w:instrText xml:space="preserve"> PAGEREF _Toc512457939 \h </w:instrText>
      </w:r>
      <w:r w:rsidR="006F20A4" w:rsidRPr="00E15CDD">
        <w:rPr>
          <w:webHidden/>
          <w:rPrChange w:id="5553" w:author="Stagair1" w:date="2018-05-08T16:40:00Z">
            <w:rPr>
              <w:webHidden/>
            </w:rPr>
          </w:rPrChange>
        </w:rPr>
      </w:r>
      <w:r w:rsidR="006F20A4" w:rsidRPr="00E15CDD">
        <w:rPr>
          <w:webHidden/>
          <w:rPrChange w:id="5554" w:author="Stagair1" w:date="2018-05-08T16:40:00Z">
            <w:rPr>
              <w:noProof/>
              <w:webHidden/>
            </w:rPr>
          </w:rPrChange>
        </w:rPr>
        <w:fldChar w:fldCharType="separate"/>
      </w:r>
      <w:r w:rsidR="006F20A4" w:rsidRPr="00E15CDD">
        <w:rPr>
          <w:webHidden/>
          <w:rPrChange w:id="5555" w:author="Stagair1" w:date="2018-05-08T16:40:00Z">
            <w:rPr>
              <w:noProof/>
              <w:webHidden/>
            </w:rPr>
          </w:rPrChange>
        </w:rPr>
        <w:t>53</w:t>
      </w:r>
      <w:r w:rsidR="006F20A4" w:rsidRPr="00E15CDD">
        <w:rPr>
          <w:webHidden/>
          <w:rPrChange w:id="5556" w:author="Stagair1" w:date="2018-05-08T16:40:00Z">
            <w:rPr>
              <w:noProof/>
              <w:webHidden/>
            </w:rPr>
          </w:rPrChange>
        </w:rPr>
        <w:fldChar w:fldCharType="end"/>
      </w:r>
      <w:r w:rsidRPr="00E15CDD">
        <w:rPr>
          <w:rPrChange w:id="5557" w:author="Stagair1" w:date="2018-05-08T16:40:00Z">
            <w:rPr>
              <w:noProof/>
            </w:rPr>
          </w:rPrChange>
        </w:rPr>
        <w:fldChar w:fldCharType="end"/>
      </w:r>
    </w:p>
    <w:p w14:paraId="4A7254CF"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558" w:author="Stagair1" w:date="2018-05-08T16:40:00Z">
            <w:rPr>
              <w:rFonts w:asciiTheme="minorHAnsi" w:eastAsiaTheme="minorEastAsia" w:hAnsiTheme="minorHAnsi"/>
              <w:noProof/>
              <w:sz w:val="24"/>
              <w:szCs w:val="24"/>
            </w:rPr>
          </w:rPrChange>
        </w:rPr>
      </w:pPr>
      <w:r w:rsidRPr="00E15CDD">
        <w:rPr>
          <w:rPrChange w:id="5559" w:author="Stagair1" w:date="2018-05-08T16:40:00Z">
            <w:rPr/>
          </w:rPrChange>
        </w:rPr>
        <w:fldChar w:fldCharType="begin"/>
      </w:r>
      <w:r w:rsidRPr="00E15CDD">
        <w:instrText xml:space="preserve"> HYPERLINK \l "_Toc512457940" </w:instrText>
      </w:r>
      <w:r w:rsidRPr="00E15CDD">
        <w:rPr>
          <w:rPrChange w:id="5560" w:author="Stagair1" w:date="2018-05-08T16:40:00Z">
            <w:rPr>
              <w:noProof/>
            </w:rPr>
          </w:rPrChange>
        </w:rPr>
        <w:fldChar w:fldCharType="separate"/>
      </w:r>
      <w:r w:rsidR="006F20A4" w:rsidRPr="00E15CDD">
        <w:rPr>
          <w:rStyle w:val="Hyperlink"/>
          <w:rPrChange w:id="5561" w:author="Stagair1" w:date="2018-05-08T16:40:00Z">
            <w:rPr>
              <w:rStyle w:val="Hyperlink"/>
              <w:noProof/>
              <w:lang w:val="nl-NL"/>
            </w:rPr>
          </w:rPrChange>
        </w:rPr>
        <w:t>Figuur 5</w:t>
      </w:r>
      <w:r w:rsidR="006F20A4" w:rsidRPr="00E15CDD">
        <w:rPr>
          <w:rStyle w:val="Hyperlink"/>
          <w:rPrChange w:id="5562" w:author="Stagair1" w:date="2018-05-08T16:40:00Z">
            <w:rPr>
              <w:rStyle w:val="Hyperlink"/>
              <w:noProof/>
              <w:lang w:val="nl-NL"/>
            </w:rPr>
          </w:rPrChange>
        </w:rPr>
        <w:noBreakHyphen/>
        <w:t>19: De basisconfiguratie van SAML op ShareFile.</w:t>
      </w:r>
      <w:r w:rsidR="006F20A4" w:rsidRPr="00E15CDD">
        <w:rPr>
          <w:webHidden/>
          <w:rPrChange w:id="5563" w:author="Stagair1" w:date="2018-05-08T16:40:00Z">
            <w:rPr>
              <w:noProof/>
              <w:webHidden/>
            </w:rPr>
          </w:rPrChange>
        </w:rPr>
        <w:tab/>
      </w:r>
      <w:r w:rsidR="006F20A4" w:rsidRPr="00E15CDD">
        <w:rPr>
          <w:webHidden/>
          <w:rPrChange w:id="5564" w:author="Stagair1" w:date="2018-05-08T16:40:00Z">
            <w:rPr>
              <w:noProof/>
              <w:webHidden/>
            </w:rPr>
          </w:rPrChange>
        </w:rPr>
        <w:fldChar w:fldCharType="begin"/>
      </w:r>
      <w:r w:rsidR="006F20A4" w:rsidRPr="00E15CDD">
        <w:rPr>
          <w:webHidden/>
          <w:rPrChange w:id="5565" w:author="Stagair1" w:date="2018-05-08T16:40:00Z">
            <w:rPr>
              <w:noProof/>
              <w:webHidden/>
            </w:rPr>
          </w:rPrChange>
        </w:rPr>
        <w:instrText xml:space="preserve"> PAGEREF _Toc512457940 \h </w:instrText>
      </w:r>
      <w:r w:rsidR="006F20A4" w:rsidRPr="00E15CDD">
        <w:rPr>
          <w:webHidden/>
          <w:rPrChange w:id="5566" w:author="Stagair1" w:date="2018-05-08T16:40:00Z">
            <w:rPr>
              <w:webHidden/>
            </w:rPr>
          </w:rPrChange>
        </w:rPr>
      </w:r>
      <w:r w:rsidR="006F20A4" w:rsidRPr="00E15CDD">
        <w:rPr>
          <w:webHidden/>
          <w:rPrChange w:id="5567" w:author="Stagair1" w:date="2018-05-08T16:40:00Z">
            <w:rPr>
              <w:noProof/>
              <w:webHidden/>
            </w:rPr>
          </w:rPrChange>
        </w:rPr>
        <w:fldChar w:fldCharType="separate"/>
      </w:r>
      <w:r w:rsidR="006F20A4" w:rsidRPr="00E15CDD">
        <w:rPr>
          <w:webHidden/>
          <w:rPrChange w:id="5568" w:author="Stagair1" w:date="2018-05-08T16:40:00Z">
            <w:rPr>
              <w:noProof/>
              <w:webHidden/>
            </w:rPr>
          </w:rPrChange>
        </w:rPr>
        <w:t>55</w:t>
      </w:r>
      <w:r w:rsidR="006F20A4" w:rsidRPr="00E15CDD">
        <w:rPr>
          <w:webHidden/>
          <w:rPrChange w:id="5569" w:author="Stagair1" w:date="2018-05-08T16:40:00Z">
            <w:rPr>
              <w:noProof/>
              <w:webHidden/>
            </w:rPr>
          </w:rPrChange>
        </w:rPr>
        <w:fldChar w:fldCharType="end"/>
      </w:r>
      <w:r w:rsidRPr="00E15CDD">
        <w:rPr>
          <w:rPrChange w:id="5570" w:author="Stagair1" w:date="2018-05-08T16:40:00Z">
            <w:rPr>
              <w:noProof/>
            </w:rPr>
          </w:rPrChange>
        </w:rPr>
        <w:fldChar w:fldCharType="end"/>
      </w:r>
    </w:p>
    <w:p w14:paraId="1F2C540E" w14:textId="77777777" w:rsidR="006F20A4" w:rsidRPr="00E15CDD" w:rsidRDefault="00096A65">
      <w:pPr>
        <w:pStyle w:val="Lijstmetafbeeldingen"/>
        <w:tabs>
          <w:tab w:val="right" w:leader="dot" w:pos="8891"/>
        </w:tabs>
        <w:rPr>
          <w:rFonts w:asciiTheme="minorHAnsi" w:eastAsiaTheme="minorEastAsia" w:hAnsiTheme="minorHAnsi"/>
          <w:sz w:val="24"/>
          <w:szCs w:val="24"/>
          <w:rPrChange w:id="5571" w:author="Stagair1" w:date="2018-05-08T16:40:00Z">
            <w:rPr>
              <w:rFonts w:asciiTheme="minorHAnsi" w:eastAsiaTheme="minorEastAsia" w:hAnsiTheme="minorHAnsi"/>
              <w:noProof/>
              <w:sz w:val="24"/>
              <w:szCs w:val="24"/>
            </w:rPr>
          </w:rPrChange>
        </w:rPr>
      </w:pPr>
      <w:r w:rsidRPr="00E15CDD">
        <w:rPr>
          <w:rPrChange w:id="5572" w:author="Stagair1" w:date="2018-05-08T16:40:00Z">
            <w:rPr/>
          </w:rPrChange>
        </w:rPr>
        <w:fldChar w:fldCharType="begin"/>
      </w:r>
      <w:r w:rsidRPr="00E15CDD">
        <w:instrText xml:space="preserve"> HYPERLINK \l "_Toc512457941" </w:instrText>
      </w:r>
      <w:r w:rsidRPr="00E15CDD">
        <w:rPr>
          <w:rPrChange w:id="5573" w:author="Stagair1" w:date="2018-05-08T16:40:00Z">
            <w:rPr>
              <w:noProof/>
            </w:rPr>
          </w:rPrChange>
        </w:rPr>
        <w:fldChar w:fldCharType="separate"/>
      </w:r>
      <w:r w:rsidR="006F20A4" w:rsidRPr="00E15CDD">
        <w:rPr>
          <w:rStyle w:val="Hyperlink"/>
          <w:rPrChange w:id="5574" w:author="Stagair1" w:date="2018-05-08T16:40:00Z">
            <w:rPr>
              <w:rStyle w:val="Hyperlink"/>
              <w:noProof/>
              <w:lang w:val="nl-NL"/>
            </w:rPr>
          </w:rPrChange>
        </w:rPr>
        <w:t>Figuur 5</w:t>
      </w:r>
      <w:r w:rsidR="006F20A4" w:rsidRPr="00E15CDD">
        <w:rPr>
          <w:rStyle w:val="Hyperlink"/>
          <w:rPrChange w:id="5575" w:author="Stagair1" w:date="2018-05-08T16:40:00Z">
            <w:rPr>
              <w:rStyle w:val="Hyperlink"/>
              <w:noProof/>
              <w:lang w:val="nl-NL"/>
            </w:rPr>
          </w:rPrChange>
        </w:rPr>
        <w:noBreakHyphen/>
        <w:t>20: Extra configuratie van SAML op ShareFile.</w:t>
      </w:r>
      <w:r w:rsidR="006F20A4" w:rsidRPr="00E15CDD">
        <w:rPr>
          <w:webHidden/>
          <w:rPrChange w:id="5576" w:author="Stagair1" w:date="2018-05-08T16:40:00Z">
            <w:rPr>
              <w:noProof/>
              <w:webHidden/>
            </w:rPr>
          </w:rPrChange>
        </w:rPr>
        <w:tab/>
      </w:r>
      <w:r w:rsidR="006F20A4" w:rsidRPr="00E15CDD">
        <w:rPr>
          <w:webHidden/>
          <w:rPrChange w:id="5577" w:author="Stagair1" w:date="2018-05-08T16:40:00Z">
            <w:rPr>
              <w:noProof/>
              <w:webHidden/>
            </w:rPr>
          </w:rPrChange>
        </w:rPr>
        <w:fldChar w:fldCharType="begin"/>
      </w:r>
      <w:r w:rsidR="006F20A4" w:rsidRPr="00E15CDD">
        <w:rPr>
          <w:webHidden/>
          <w:rPrChange w:id="5578" w:author="Stagair1" w:date="2018-05-08T16:40:00Z">
            <w:rPr>
              <w:noProof/>
              <w:webHidden/>
            </w:rPr>
          </w:rPrChange>
        </w:rPr>
        <w:instrText xml:space="preserve"> PAGEREF _Toc512457941 \h </w:instrText>
      </w:r>
      <w:r w:rsidR="006F20A4" w:rsidRPr="00E15CDD">
        <w:rPr>
          <w:webHidden/>
          <w:rPrChange w:id="5579" w:author="Stagair1" w:date="2018-05-08T16:40:00Z">
            <w:rPr>
              <w:webHidden/>
            </w:rPr>
          </w:rPrChange>
        </w:rPr>
      </w:r>
      <w:r w:rsidR="006F20A4" w:rsidRPr="00E15CDD">
        <w:rPr>
          <w:webHidden/>
          <w:rPrChange w:id="5580" w:author="Stagair1" w:date="2018-05-08T16:40:00Z">
            <w:rPr>
              <w:noProof/>
              <w:webHidden/>
            </w:rPr>
          </w:rPrChange>
        </w:rPr>
        <w:fldChar w:fldCharType="separate"/>
      </w:r>
      <w:r w:rsidR="006F20A4" w:rsidRPr="00E15CDD">
        <w:rPr>
          <w:webHidden/>
          <w:rPrChange w:id="5581" w:author="Stagair1" w:date="2018-05-08T16:40:00Z">
            <w:rPr>
              <w:noProof/>
              <w:webHidden/>
            </w:rPr>
          </w:rPrChange>
        </w:rPr>
        <w:t>56</w:t>
      </w:r>
      <w:r w:rsidR="006F20A4" w:rsidRPr="00E15CDD">
        <w:rPr>
          <w:webHidden/>
          <w:rPrChange w:id="5582" w:author="Stagair1" w:date="2018-05-08T16:40:00Z">
            <w:rPr>
              <w:noProof/>
              <w:webHidden/>
            </w:rPr>
          </w:rPrChange>
        </w:rPr>
        <w:fldChar w:fldCharType="end"/>
      </w:r>
      <w:r w:rsidRPr="00E15CDD">
        <w:rPr>
          <w:rPrChange w:id="5583" w:author="Stagair1" w:date="2018-05-08T16:40:00Z">
            <w:rPr>
              <w:noProof/>
            </w:rPr>
          </w:rPrChange>
        </w:rPr>
        <w:fldChar w:fldCharType="end"/>
      </w:r>
    </w:p>
    <w:p w14:paraId="02A1622D" w14:textId="77777777" w:rsidR="004125B2" w:rsidRPr="00E15CDD" w:rsidRDefault="006F20A4" w:rsidP="00085F27">
      <w:pPr>
        <w:spacing w:line="480" w:lineRule="auto"/>
        <w:rPr>
          <w:rPrChange w:id="5584" w:author="Stagair1" w:date="2018-05-08T16:40:00Z">
            <w:rPr>
              <w:lang w:val="nl-NL"/>
            </w:rPr>
          </w:rPrChange>
        </w:rPr>
      </w:pPr>
      <w:r w:rsidRPr="00E15CDD">
        <w:rPr>
          <w:rPrChange w:id="5585" w:author="Stagair1" w:date="2018-05-08T16:40:00Z">
            <w:rPr>
              <w:lang w:val="nl-NL"/>
            </w:rPr>
          </w:rPrChange>
        </w:rPr>
        <w:fldChar w:fldCharType="end"/>
      </w:r>
    </w:p>
    <w:p w14:paraId="043FF799" w14:textId="77777777" w:rsidR="006C496A" w:rsidRPr="00E15CDD" w:rsidRDefault="006C496A">
      <w:pPr>
        <w:rPr>
          <w:rPrChange w:id="5586" w:author="Stagair1" w:date="2018-05-08T16:40:00Z">
            <w:rPr>
              <w:lang w:val="nl-NL"/>
            </w:rPr>
          </w:rPrChange>
        </w:rPr>
      </w:pPr>
      <w:r w:rsidRPr="00E15CDD">
        <w:rPr>
          <w:rPrChange w:id="5587" w:author="Stagair1" w:date="2018-05-08T16:40:00Z">
            <w:rPr>
              <w:lang w:val="nl-NL"/>
            </w:rPr>
          </w:rPrChange>
        </w:rPr>
        <w:br w:type="page"/>
      </w:r>
    </w:p>
    <w:bookmarkStart w:id="5588" w:name="_Toc512841462" w:displacedByCustomXml="next"/>
    <w:bookmarkStart w:id="5589" w:name="_Toc509827094"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Content>
        <w:p w14:paraId="250A523F" w14:textId="77777777" w:rsidR="00323F91" w:rsidRPr="00E15CDD" w:rsidRDefault="00323F91" w:rsidP="00772D8C">
          <w:pPr>
            <w:pStyle w:val="Kop1"/>
            <w:numPr>
              <w:ilvl w:val="0"/>
              <w:numId w:val="0"/>
            </w:numPr>
            <w:rPr>
              <w:rPrChange w:id="5590" w:author="Stagair1" w:date="2018-05-08T16:40:00Z">
                <w:rPr>
                  <w:lang w:val="nl-NL"/>
                </w:rPr>
              </w:rPrChange>
            </w:rPr>
          </w:pPr>
          <w:r w:rsidRPr="00E15CDD">
            <w:rPr>
              <w:rPrChange w:id="5591" w:author="Stagair1" w:date="2018-05-08T16:40:00Z">
                <w:rPr>
                  <w:lang w:val="nl-NL"/>
                </w:rPr>
              </w:rPrChange>
            </w:rPr>
            <w:t>Bibliogra</w:t>
          </w:r>
          <w:bookmarkEnd w:id="5589"/>
          <w:r w:rsidR="006F20A4" w:rsidRPr="00E15CDD">
            <w:rPr>
              <w:rPrChange w:id="5592" w:author="Stagair1" w:date="2018-05-08T16:40:00Z">
                <w:rPr>
                  <w:lang w:val="nl-NL"/>
                </w:rPr>
              </w:rPrChange>
            </w:rPr>
            <w:t>fie</w:t>
          </w:r>
          <w:bookmarkEnd w:id="5588"/>
        </w:p>
        <w:sdt>
          <w:sdtPr>
            <w:id w:val="111145805"/>
            <w:bibliography/>
          </w:sdtPr>
          <w:sdtContent>
            <w:p w14:paraId="1802050F" w14:textId="77777777" w:rsidR="006F20A4" w:rsidRPr="00E15CDD" w:rsidRDefault="00323F91">
              <w:pPr>
                <w:rPr>
                  <w:rFonts w:asciiTheme="minorHAnsi" w:hAnsiTheme="minorHAnsi"/>
                  <w:rPrChange w:id="5593" w:author="Stagair1" w:date="2018-05-08T16:40:00Z">
                    <w:rPr>
                      <w:rFonts w:asciiTheme="minorHAnsi" w:hAnsiTheme="minorHAnsi"/>
                      <w:noProof/>
                    </w:rPr>
                  </w:rPrChange>
                </w:rPr>
              </w:pPr>
              <w:r w:rsidRPr="00E15CDD">
                <w:rPr>
                  <w:rPrChange w:id="5594" w:author="Stagair1" w:date="2018-05-08T16:40:00Z">
                    <w:rPr>
                      <w:lang w:val="nl-NL"/>
                    </w:rPr>
                  </w:rPrChange>
                </w:rPr>
                <w:fldChar w:fldCharType="begin"/>
              </w:r>
              <w:r w:rsidRPr="00E15CDD">
                <w:rPr>
                  <w:rPrChange w:id="5595" w:author="Stagair1" w:date="2018-05-08T16:40:00Z">
                    <w:rPr>
                      <w:lang w:val="nl-NL"/>
                    </w:rPr>
                  </w:rPrChange>
                </w:rPr>
                <w:instrText xml:space="preserve"> BIBLIOGRAPHY </w:instrText>
              </w:r>
              <w:r w:rsidRPr="00E15CDD">
                <w:rPr>
                  <w:rPrChange w:id="5596" w:author="Stagair1" w:date="2018-05-08T16:40:00Z">
                    <w:rPr>
                      <w:b/>
                      <w:bCs/>
                      <w:lang w:val="nl-NL"/>
                    </w:rPr>
                  </w:rPrChange>
                </w:rPr>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6F20A4" w:rsidRPr="00E15CDD" w14:paraId="47C8BC11" w14:textId="77777777" w:rsidTr="006F20A4">
                <w:trPr>
                  <w:divId w:val="1185553670"/>
                  <w:tblCellSpacing w:w="15" w:type="dxa"/>
                </w:trPr>
                <w:tc>
                  <w:tcPr>
                    <w:tcW w:w="293" w:type="pct"/>
                    <w:hideMark/>
                  </w:tcPr>
                  <w:p w14:paraId="2088D44D" w14:textId="77777777" w:rsidR="006F20A4" w:rsidRPr="00E15CDD" w:rsidRDefault="006F20A4">
                    <w:pPr>
                      <w:pStyle w:val="Bibliografie"/>
                      <w:rPr>
                        <w:sz w:val="24"/>
                        <w:szCs w:val="24"/>
                        <w:rPrChange w:id="5597" w:author="Stagair1" w:date="2018-05-08T16:40:00Z">
                          <w:rPr>
                            <w:noProof/>
                            <w:sz w:val="24"/>
                            <w:szCs w:val="24"/>
                            <w:lang w:val="nl-NL"/>
                          </w:rPr>
                        </w:rPrChange>
                      </w:rPr>
                    </w:pPr>
                    <w:r w:rsidRPr="00E15CDD">
                      <w:rPr>
                        <w:rPrChange w:id="5598" w:author="Stagair1" w:date="2018-05-08T16:40:00Z">
                          <w:rPr>
                            <w:noProof/>
                            <w:lang w:val="nl-NL"/>
                          </w:rPr>
                        </w:rPrChange>
                      </w:rPr>
                      <w:t xml:space="preserve">[1] </w:t>
                    </w:r>
                  </w:p>
                </w:tc>
                <w:tc>
                  <w:tcPr>
                    <w:tcW w:w="4656" w:type="pct"/>
                    <w:hideMark/>
                  </w:tcPr>
                  <w:p w14:paraId="3C454083" w14:textId="77777777" w:rsidR="006F20A4" w:rsidRPr="00E15CDD" w:rsidRDefault="006F20A4">
                    <w:pPr>
                      <w:pStyle w:val="Bibliografie"/>
                      <w:rPr>
                        <w:rPrChange w:id="5599" w:author="Stagair1" w:date="2018-05-08T16:40:00Z">
                          <w:rPr>
                            <w:noProof/>
                            <w:lang w:val="nl-NL"/>
                          </w:rPr>
                        </w:rPrChange>
                      </w:rPr>
                    </w:pPr>
                    <w:r w:rsidRPr="00E15CDD">
                      <w:rPr>
                        <w:rPrChange w:id="5600" w:author="Stagair1" w:date="2018-05-08T16:40:00Z">
                          <w:rPr>
                            <w:noProof/>
                            <w:lang w:val="nl-NL"/>
                          </w:rPr>
                        </w:rPrChange>
                      </w:rPr>
                      <w:t>ICORDA, „over-icorda,” ICORDA NV, 2016. [Online]. Available: https://www.icorda.be/icorda/over-icorda/. [Geopend 19 Maart 2018].</w:t>
                    </w:r>
                  </w:p>
                </w:tc>
              </w:tr>
              <w:tr w:rsidR="006F20A4" w:rsidRPr="00E15CDD" w14:paraId="5816499A" w14:textId="77777777" w:rsidTr="006F20A4">
                <w:trPr>
                  <w:divId w:val="1185553670"/>
                  <w:tblCellSpacing w:w="15" w:type="dxa"/>
                </w:trPr>
                <w:tc>
                  <w:tcPr>
                    <w:tcW w:w="293" w:type="pct"/>
                    <w:hideMark/>
                  </w:tcPr>
                  <w:p w14:paraId="7AE3AB7E" w14:textId="77777777" w:rsidR="006F20A4" w:rsidRPr="00E15CDD" w:rsidRDefault="006F20A4">
                    <w:pPr>
                      <w:pStyle w:val="Bibliografie"/>
                      <w:rPr>
                        <w:rPrChange w:id="5601" w:author="Stagair1" w:date="2018-05-08T16:40:00Z">
                          <w:rPr>
                            <w:noProof/>
                            <w:lang w:val="nl-NL"/>
                          </w:rPr>
                        </w:rPrChange>
                      </w:rPr>
                    </w:pPr>
                    <w:r w:rsidRPr="00E15CDD">
                      <w:rPr>
                        <w:rPrChange w:id="5602" w:author="Stagair1" w:date="2018-05-08T16:40:00Z">
                          <w:rPr>
                            <w:noProof/>
                            <w:lang w:val="nl-NL"/>
                          </w:rPr>
                        </w:rPrChange>
                      </w:rPr>
                      <w:t xml:space="preserve">[2] </w:t>
                    </w:r>
                  </w:p>
                </w:tc>
                <w:tc>
                  <w:tcPr>
                    <w:tcW w:w="4656" w:type="pct"/>
                    <w:hideMark/>
                  </w:tcPr>
                  <w:p w14:paraId="0B370061" w14:textId="77777777" w:rsidR="006F20A4" w:rsidRPr="00E15CDD" w:rsidRDefault="006F20A4">
                    <w:pPr>
                      <w:pStyle w:val="Bibliografie"/>
                      <w:rPr>
                        <w:rPrChange w:id="5603" w:author="Stagair1" w:date="2018-05-08T16:40:00Z">
                          <w:rPr>
                            <w:noProof/>
                            <w:lang w:val="nl-NL"/>
                          </w:rPr>
                        </w:rPrChange>
                      </w:rPr>
                    </w:pPr>
                    <w:r w:rsidRPr="00E15CDD">
                      <w:rPr>
                        <w:rPrChange w:id="5604" w:author="Stagair1" w:date="2018-05-08T16:40:00Z">
                          <w:rPr>
                            <w:noProof/>
                            <w:lang w:val="nl-NL"/>
                          </w:rPr>
                        </w:rPrChange>
                      </w:rPr>
                      <w:t>K. Sutaria, „Benefits of ISO Certification for Startups &amp; Small Businesses,” startupguys, 08 Maart 2016. [Online]. Available: https://www.startupguys.net/benefits-of-iso-certification-for-startups-small-businesses/. [Geopend 19 Maart 2018].</w:t>
                    </w:r>
                  </w:p>
                </w:tc>
              </w:tr>
              <w:tr w:rsidR="006F20A4" w:rsidRPr="00E15CDD" w14:paraId="4426460D" w14:textId="77777777" w:rsidTr="006F20A4">
                <w:trPr>
                  <w:divId w:val="1185553670"/>
                  <w:tblCellSpacing w:w="15" w:type="dxa"/>
                </w:trPr>
                <w:tc>
                  <w:tcPr>
                    <w:tcW w:w="293" w:type="pct"/>
                    <w:hideMark/>
                  </w:tcPr>
                  <w:p w14:paraId="6A1273E8" w14:textId="77777777" w:rsidR="006F20A4" w:rsidRPr="00E15CDD" w:rsidRDefault="006F20A4">
                    <w:pPr>
                      <w:pStyle w:val="Bibliografie"/>
                      <w:rPr>
                        <w:rPrChange w:id="5605" w:author="Stagair1" w:date="2018-05-08T16:40:00Z">
                          <w:rPr>
                            <w:noProof/>
                            <w:lang w:val="nl-NL"/>
                          </w:rPr>
                        </w:rPrChange>
                      </w:rPr>
                    </w:pPr>
                    <w:r w:rsidRPr="00E15CDD">
                      <w:rPr>
                        <w:rPrChange w:id="5606" w:author="Stagair1" w:date="2018-05-08T16:40:00Z">
                          <w:rPr>
                            <w:noProof/>
                            <w:lang w:val="nl-NL"/>
                          </w:rPr>
                        </w:rPrChange>
                      </w:rPr>
                      <w:t xml:space="preserve">[3] </w:t>
                    </w:r>
                  </w:p>
                </w:tc>
                <w:tc>
                  <w:tcPr>
                    <w:tcW w:w="4656" w:type="pct"/>
                    <w:hideMark/>
                  </w:tcPr>
                  <w:p w14:paraId="60F578C0" w14:textId="77777777" w:rsidR="006F20A4" w:rsidRPr="00E15CDD" w:rsidRDefault="006F20A4">
                    <w:pPr>
                      <w:pStyle w:val="Bibliografie"/>
                      <w:rPr>
                        <w:rPrChange w:id="5607" w:author="Stagair1" w:date="2018-05-08T16:40:00Z">
                          <w:rPr>
                            <w:noProof/>
                            <w:lang w:val="nl-NL"/>
                          </w:rPr>
                        </w:rPrChange>
                      </w:rPr>
                    </w:pPr>
                    <w:r w:rsidRPr="00E15CDD">
                      <w:rPr>
                        <w:rPrChange w:id="5608" w:author="Stagair1" w:date="2018-05-08T16:40:00Z">
                          <w:rPr>
                            <w:noProof/>
                            <w:lang w:val="nl-NL"/>
                          </w:rPr>
                        </w:rPrChange>
                      </w:rPr>
                      <w:t>„ISO_9000,” Wikipedia, 18 Maart 2018. [Online]. Available: https://en.wikipedia.org/wiki/ISO_9000. [Geopend 19 Maart 2018].</w:t>
                    </w:r>
                  </w:p>
                </w:tc>
              </w:tr>
              <w:tr w:rsidR="006F20A4" w:rsidRPr="00E15CDD" w14:paraId="6857C0AE" w14:textId="77777777" w:rsidTr="006F20A4">
                <w:trPr>
                  <w:divId w:val="1185553670"/>
                  <w:tblCellSpacing w:w="15" w:type="dxa"/>
                </w:trPr>
                <w:tc>
                  <w:tcPr>
                    <w:tcW w:w="293" w:type="pct"/>
                    <w:hideMark/>
                  </w:tcPr>
                  <w:p w14:paraId="0B5A3492" w14:textId="77777777" w:rsidR="006F20A4" w:rsidRPr="00E15CDD" w:rsidRDefault="006F20A4">
                    <w:pPr>
                      <w:pStyle w:val="Bibliografie"/>
                      <w:rPr>
                        <w:rPrChange w:id="5609" w:author="Stagair1" w:date="2018-05-08T16:40:00Z">
                          <w:rPr>
                            <w:noProof/>
                            <w:lang w:val="nl-NL"/>
                          </w:rPr>
                        </w:rPrChange>
                      </w:rPr>
                    </w:pPr>
                    <w:r w:rsidRPr="00E15CDD">
                      <w:rPr>
                        <w:rPrChange w:id="5610" w:author="Stagair1" w:date="2018-05-08T16:40:00Z">
                          <w:rPr>
                            <w:noProof/>
                            <w:lang w:val="nl-NL"/>
                          </w:rPr>
                        </w:rPrChange>
                      </w:rPr>
                      <w:t xml:space="preserve">[4] </w:t>
                    </w:r>
                  </w:p>
                </w:tc>
                <w:tc>
                  <w:tcPr>
                    <w:tcW w:w="4656" w:type="pct"/>
                    <w:hideMark/>
                  </w:tcPr>
                  <w:p w14:paraId="1E9F8255" w14:textId="77777777" w:rsidR="006F20A4" w:rsidRPr="00E15CDD" w:rsidRDefault="006F20A4">
                    <w:pPr>
                      <w:pStyle w:val="Bibliografie"/>
                      <w:rPr>
                        <w:rPrChange w:id="5611" w:author="Stagair1" w:date="2018-05-08T16:40:00Z">
                          <w:rPr>
                            <w:noProof/>
                            <w:lang w:val="nl-NL"/>
                          </w:rPr>
                        </w:rPrChange>
                      </w:rPr>
                    </w:pPr>
                    <w:r w:rsidRPr="00E15CDD">
                      <w:rPr>
                        <w:rPrChange w:id="5612" w:author="Stagair1" w:date="2018-05-08T16:40:00Z">
                          <w:rPr>
                            <w:noProof/>
                            <w:lang w:val="nl-NL"/>
                          </w:rPr>
                        </w:rPrChange>
                      </w:rPr>
                      <w:t>J. V. Maldeghem, „ISO 9001 essentials,” Gent, 2017.</w:t>
                    </w:r>
                  </w:p>
                </w:tc>
              </w:tr>
              <w:tr w:rsidR="006F20A4" w:rsidRPr="00E15CDD" w14:paraId="60D103CD" w14:textId="77777777" w:rsidTr="006F20A4">
                <w:trPr>
                  <w:divId w:val="1185553670"/>
                  <w:tblCellSpacing w:w="15" w:type="dxa"/>
                </w:trPr>
                <w:tc>
                  <w:tcPr>
                    <w:tcW w:w="293" w:type="pct"/>
                    <w:hideMark/>
                  </w:tcPr>
                  <w:p w14:paraId="0987D032" w14:textId="77777777" w:rsidR="006F20A4" w:rsidRPr="00E15CDD" w:rsidRDefault="006F20A4">
                    <w:pPr>
                      <w:pStyle w:val="Bibliografie"/>
                      <w:rPr>
                        <w:rPrChange w:id="5613" w:author="Stagair1" w:date="2018-05-08T16:40:00Z">
                          <w:rPr>
                            <w:noProof/>
                            <w:lang w:val="nl-NL"/>
                          </w:rPr>
                        </w:rPrChange>
                      </w:rPr>
                    </w:pPr>
                    <w:r w:rsidRPr="00E15CDD">
                      <w:rPr>
                        <w:rPrChange w:id="5614" w:author="Stagair1" w:date="2018-05-08T16:40:00Z">
                          <w:rPr>
                            <w:noProof/>
                            <w:lang w:val="nl-NL"/>
                          </w:rPr>
                        </w:rPrChange>
                      </w:rPr>
                      <w:t xml:space="preserve">[5] </w:t>
                    </w:r>
                  </w:p>
                </w:tc>
                <w:tc>
                  <w:tcPr>
                    <w:tcW w:w="4656" w:type="pct"/>
                    <w:hideMark/>
                  </w:tcPr>
                  <w:p w14:paraId="3A4AC0BE" w14:textId="77777777" w:rsidR="006F20A4" w:rsidRPr="00E15CDD" w:rsidRDefault="006F20A4">
                    <w:pPr>
                      <w:pStyle w:val="Bibliografie"/>
                      <w:rPr>
                        <w:rPrChange w:id="5615" w:author="Stagair1" w:date="2018-05-08T16:40:00Z">
                          <w:rPr>
                            <w:noProof/>
                            <w:lang w:val="nl-NL"/>
                          </w:rPr>
                        </w:rPrChange>
                      </w:rPr>
                    </w:pPr>
                    <w:r w:rsidRPr="00E15CDD">
                      <w:rPr>
                        <w:rPrChange w:id="5616" w:author="Stagair1" w:date="2018-05-08T16:40:00Z">
                          <w:rPr>
                            <w:noProof/>
                            <w:lang w:val="nl-NL"/>
                          </w:rPr>
                        </w:rPrChange>
                      </w:rPr>
                      <w:t>P. Tack, „Bedrijfsvoorstelling voor typografics,” Gent.</w:t>
                    </w:r>
                  </w:p>
                </w:tc>
              </w:tr>
              <w:tr w:rsidR="006F20A4" w:rsidRPr="00E15CDD" w14:paraId="623B4929" w14:textId="77777777" w:rsidTr="006F20A4">
                <w:trPr>
                  <w:divId w:val="1185553670"/>
                  <w:tblCellSpacing w:w="15" w:type="dxa"/>
                </w:trPr>
                <w:tc>
                  <w:tcPr>
                    <w:tcW w:w="293" w:type="pct"/>
                    <w:hideMark/>
                  </w:tcPr>
                  <w:p w14:paraId="4D8BB3F3" w14:textId="77777777" w:rsidR="006F20A4" w:rsidRPr="00E15CDD" w:rsidRDefault="006F20A4">
                    <w:pPr>
                      <w:pStyle w:val="Bibliografie"/>
                      <w:rPr>
                        <w:rPrChange w:id="5617" w:author="Stagair1" w:date="2018-05-08T16:40:00Z">
                          <w:rPr>
                            <w:noProof/>
                            <w:lang w:val="nl-NL"/>
                          </w:rPr>
                        </w:rPrChange>
                      </w:rPr>
                    </w:pPr>
                    <w:r w:rsidRPr="00E15CDD">
                      <w:rPr>
                        <w:rPrChange w:id="5618" w:author="Stagair1" w:date="2018-05-08T16:40:00Z">
                          <w:rPr>
                            <w:noProof/>
                            <w:lang w:val="nl-NL"/>
                          </w:rPr>
                        </w:rPrChange>
                      </w:rPr>
                      <w:t xml:space="preserve">[6] </w:t>
                    </w:r>
                  </w:p>
                </w:tc>
                <w:tc>
                  <w:tcPr>
                    <w:tcW w:w="4656" w:type="pct"/>
                    <w:hideMark/>
                  </w:tcPr>
                  <w:p w14:paraId="03836160" w14:textId="77777777" w:rsidR="006F20A4" w:rsidRPr="00E15CDD" w:rsidRDefault="006F20A4">
                    <w:pPr>
                      <w:pStyle w:val="Bibliografie"/>
                      <w:rPr>
                        <w:rPrChange w:id="5619" w:author="Stagair1" w:date="2018-05-08T16:40:00Z">
                          <w:rPr>
                            <w:noProof/>
                            <w:lang w:val="nl-NL"/>
                          </w:rPr>
                        </w:rPrChange>
                      </w:rPr>
                    </w:pPr>
                    <w:r w:rsidRPr="00E15CDD">
                      <w:rPr>
                        <w:rPrChange w:id="5620" w:author="Stagair1" w:date="2018-05-08T16:40:00Z">
                          <w:rPr>
                            <w:noProof/>
                            <w:lang w:val="nl-NL"/>
                          </w:rPr>
                        </w:rPrChange>
                      </w:rPr>
                      <w:t>„Configure NetScaler for StorageZones Controller,” Citrix, 12 Maart 2018. [Online]. Available: https://docs.citrix.com/en-us/storagezones-controller/5-0/install/configure-netscaler.html. [Geopend 28 Februari 2018].</w:t>
                    </w:r>
                  </w:p>
                </w:tc>
              </w:tr>
              <w:tr w:rsidR="006F20A4" w:rsidRPr="00E15CDD" w14:paraId="451790C8" w14:textId="77777777" w:rsidTr="006F20A4">
                <w:trPr>
                  <w:divId w:val="1185553670"/>
                  <w:tblCellSpacing w:w="15" w:type="dxa"/>
                </w:trPr>
                <w:tc>
                  <w:tcPr>
                    <w:tcW w:w="293" w:type="pct"/>
                    <w:hideMark/>
                  </w:tcPr>
                  <w:p w14:paraId="177286F5" w14:textId="77777777" w:rsidR="006F20A4" w:rsidRPr="00E15CDD" w:rsidRDefault="006F20A4">
                    <w:pPr>
                      <w:pStyle w:val="Bibliografie"/>
                      <w:rPr>
                        <w:rPrChange w:id="5621" w:author="Stagair1" w:date="2018-05-08T16:40:00Z">
                          <w:rPr>
                            <w:noProof/>
                            <w:lang w:val="nl-NL"/>
                          </w:rPr>
                        </w:rPrChange>
                      </w:rPr>
                    </w:pPr>
                    <w:r w:rsidRPr="00E15CDD">
                      <w:rPr>
                        <w:rPrChange w:id="5622" w:author="Stagair1" w:date="2018-05-08T16:40:00Z">
                          <w:rPr>
                            <w:noProof/>
                            <w:lang w:val="nl-NL"/>
                          </w:rPr>
                        </w:rPrChange>
                      </w:rPr>
                      <w:t xml:space="preserve">[7] </w:t>
                    </w:r>
                  </w:p>
                </w:tc>
                <w:tc>
                  <w:tcPr>
                    <w:tcW w:w="4656" w:type="pct"/>
                    <w:hideMark/>
                  </w:tcPr>
                  <w:p w14:paraId="1FB02F69" w14:textId="77777777" w:rsidR="006F20A4" w:rsidRPr="00E15CDD" w:rsidRDefault="006F20A4">
                    <w:pPr>
                      <w:pStyle w:val="Bibliografie"/>
                      <w:rPr>
                        <w:rPrChange w:id="5623" w:author="Stagair1" w:date="2018-05-08T16:40:00Z">
                          <w:rPr>
                            <w:noProof/>
                            <w:lang w:val="nl-NL"/>
                          </w:rPr>
                        </w:rPrChange>
                      </w:rPr>
                    </w:pPr>
                    <w:r w:rsidRPr="00E15CDD">
                      <w:rPr>
                        <w:rPrChange w:id="5624" w:author="Stagair1" w:date="2018-05-08T16:40:00Z">
                          <w:rPr>
                            <w:noProof/>
                            <w:lang w:val="nl-NL"/>
                          </w:rPr>
                        </w:rPrChange>
                      </w:rPr>
                      <w:t>„Virtual private network,” Wikipedia, 22 Maart 2018. [Online]. Available: https://en.wikipedia.org/wiki/Virtual_private_network. [Geopend 22 Maart 2018].</w:t>
                    </w:r>
                  </w:p>
                </w:tc>
              </w:tr>
              <w:tr w:rsidR="006F20A4" w:rsidRPr="00E15CDD" w14:paraId="1A133708" w14:textId="77777777" w:rsidTr="006F20A4">
                <w:trPr>
                  <w:divId w:val="1185553670"/>
                  <w:tblCellSpacing w:w="15" w:type="dxa"/>
                </w:trPr>
                <w:tc>
                  <w:tcPr>
                    <w:tcW w:w="293" w:type="pct"/>
                    <w:hideMark/>
                  </w:tcPr>
                  <w:p w14:paraId="341A26FE" w14:textId="77777777" w:rsidR="006F20A4" w:rsidRPr="00E15CDD" w:rsidRDefault="006F20A4">
                    <w:pPr>
                      <w:pStyle w:val="Bibliografie"/>
                      <w:rPr>
                        <w:rPrChange w:id="5625" w:author="Stagair1" w:date="2018-05-08T16:40:00Z">
                          <w:rPr>
                            <w:noProof/>
                            <w:lang w:val="nl-NL"/>
                          </w:rPr>
                        </w:rPrChange>
                      </w:rPr>
                    </w:pPr>
                    <w:r w:rsidRPr="00E15CDD">
                      <w:rPr>
                        <w:rPrChange w:id="5626" w:author="Stagair1" w:date="2018-05-08T16:40:00Z">
                          <w:rPr>
                            <w:noProof/>
                            <w:lang w:val="nl-NL"/>
                          </w:rPr>
                        </w:rPrChange>
                      </w:rPr>
                      <w:t xml:space="preserve">[8] </w:t>
                    </w:r>
                  </w:p>
                </w:tc>
                <w:tc>
                  <w:tcPr>
                    <w:tcW w:w="4656" w:type="pct"/>
                    <w:hideMark/>
                  </w:tcPr>
                  <w:p w14:paraId="6A56AC0C" w14:textId="77777777" w:rsidR="006F20A4" w:rsidRPr="00E15CDD" w:rsidRDefault="006F20A4">
                    <w:pPr>
                      <w:pStyle w:val="Bibliografie"/>
                      <w:rPr>
                        <w:rPrChange w:id="5627" w:author="Stagair1" w:date="2018-05-08T16:40:00Z">
                          <w:rPr>
                            <w:noProof/>
                            <w:lang w:val="nl-NL"/>
                          </w:rPr>
                        </w:rPrChange>
                      </w:rPr>
                    </w:pPr>
                    <w:r w:rsidRPr="00E15CDD">
                      <w:rPr>
                        <w:rPrChange w:id="5628" w:author="Stagair1" w:date="2018-05-08T16:40:00Z">
                          <w:rPr>
                            <w:noProof/>
                            <w:lang w:val="nl-NL"/>
                          </w:rPr>
                        </w:rPrChange>
                      </w:rPr>
                      <w:t>„Private vs. Public vs. Hybrid Cloud: Which One to Choose?,” impressico business solutions, 2018. [Online]. Available: http://www.impressico.com/2015/11/05/private-vs-public-vs-hybrid-cloud-which-one-to-choose/. [Geopend 26 Maart 2018].</w:t>
                    </w:r>
                  </w:p>
                </w:tc>
              </w:tr>
              <w:tr w:rsidR="006F20A4" w:rsidRPr="00E15CDD" w14:paraId="742CD70A" w14:textId="77777777" w:rsidTr="006F20A4">
                <w:trPr>
                  <w:divId w:val="1185553670"/>
                  <w:tblCellSpacing w:w="15" w:type="dxa"/>
                </w:trPr>
                <w:tc>
                  <w:tcPr>
                    <w:tcW w:w="293" w:type="pct"/>
                    <w:hideMark/>
                  </w:tcPr>
                  <w:p w14:paraId="6E32EC3E" w14:textId="77777777" w:rsidR="006F20A4" w:rsidRPr="00E15CDD" w:rsidRDefault="006F20A4">
                    <w:pPr>
                      <w:pStyle w:val="Bibliografie"/>
                      <w:rPr>
                        <w:rPrChange w:id="5629" w:author="Stagair1" w:date="2018-05-08T16:40:00Z">
                          <w:rPr>
                            <w:noProof/>
                            <w:lang w:val="nl-NL"/>
                          </w:rPr>
                        </w:rPrChange>
                      </w:rPr>
                    </w:pPr>
                    <w:r w:rsidRPr="00E15CDD">
                      <w:rPr>
                        <w:rPrChange w:id="5630" w:author="Stagair1" w:date="2018-05-08T16:40:00Z">
                          <w:rPr>
                            <w:noProof/>
                            <w:lang w:val="nl-NL"/>
                          </w:rPr>
                        </w:rPrChange>
                      </w:rPr>
                      <w:t xml:space="preserve">[9] </w:t>
                    </w:r>
                  </w:p>
                </w:tc>
                <w:tc>
                  <w:tcPr>
                    <w:tcW w:w="4656" w:type="pct"/>
                    <w:hideMark/>
                  </w:tcPr>
                  <w:p w14:paraId="329E0B86" w14:textId="77777777" w:rsidR="006F20A4" w:rsidRPr="00E15CDD" w:rsidRDefault="006F20A4">
                    <w:pPr>
                      <w:pStyle w:val="Bibliografie"/>
                      <w:rPr>
                        <w:rPrChange w:id="5631" w:author="Stagair1" w:date="2018-05-08T16:40:00Z">
                          <w:rPr>
                            <w:noProof/>
                            <w:lang w:val="nl-NL"/>
                          </w:rPr>
                        </w:rPrChange>
                      </w:rPr>
                    </w:pPr>
                    <w:r w:rsidRPr="00E15CDD">
                      <w:rPr>
                        <w:rPrChange w:id="5632" w:author="Stagair1" w:date="2018-05-08T16:40:00Z">
                          <w:rPr>
                            <w:noProof/>
                            <w:lang w:val="nl-NL"/>
                          </w:rPr>
                        </w:rPrChange>
                      </w:rPr>
                      <w:t>S. Morris, „Cloud Types: Private, Public and Hybrid,” asigra, 8 September 2011. [Online]. Available: http://www.asigra.com/blog/cloud-types-private-public-and-hybrid. [Geopend 16 Februari 2018].</w:t>
                    </w:r>
                  </w:p>
                </w:tc>
              </w:tr>
              <w:tr w:rsidR="006F20A4" w:rsidRPr="00E15CDD" w14:paraId="57D48A2F" w14:textId="77777777" w:rsidTr="006F20A4">
                <w:trPr>
                  <w:divId w:val="1185553670"/>
                  <w:tblCellSpacing w:w="15" w:type="dxa"/>
                </w:trPr>
                <w:tc>
                  <w:tcPr>
                    <w:tcW w:w="293" w:type="pct"/>
                    <w:hideMark/>
                  </w:tcPr>
                  <w:p w14:paraId="77427FC8" w14:textId="77777777" w:rsidR="006F20A4" w:rsidRPr="00E15CDD" w:rsidRDefault="006F20A4">
                    <w:pPr>
                      <w:pStyle w:val="Bibliografie"/>
                      <w:rPr>
                        <w:rPrChange w:id="5633" w:author="Stagair1" w:date="2018-05-08T16:40:00Z">
                          <w:rPr>
                            <w:noProof/>
                            <w:lang w:val="nl-NL"/>
                          </w:rPr>
                        </w:rPrChange>
                      </w:rPr>
                    </w:pPr>
                    <w:r w:rsidRPr="00E15CDD">
                      <w:rPr>
                        <w:rPrChange w:id="5634" w:author="Stagair1" w:date="2018-05-08T16:40:00Z">
                          <w:rPr>
                            <w:noProof/>
                            <w:lang w:val="nl-NL"/>
                          </w:rPr>
                        </w:rPrChange>
                      </w:rPr>
                      <w:t xml:space="preserve">[10] </w:t>
                    </w:r>
                  </w:p>
                </w:tc>
                <w:tc>
                  <w:tcPr>
                    <w:tcW w:w="4656" w:type="pct"/>
                    <w:hideMark/>
                  </w:tcPr>
                  <w:p w14:paraId="4D2D2440" w14:textId="77777777" w:rsidR="006F20A4" w:rsidRPr="00E15CDD" w:rsidRDefault="006F20A4">
                    <w:pPr>
                      <w:pStyle w:val="Bibliografie"/>
                      <w:rPr>
                        <w:rPrChange w:id="5635" w:author="Stagair1" w:date="2018-05-08T16:40:00Z">
                          <w:rPr>
                            <w:noProof/>
                            <w:lang w:val="nl-NL"/>
                          </w:rPr>
                        </w:rPrChange>
                      </w:rPr>
                    </w:pPr>
                    <w:r w:rsidRPr="00E15CDD">
                      <w:rPr>
                        <w:rPrChange w:id="5636" w:author="Stagair1" w:date="2018-05-08T16:40:00Z">
                          <w:rPr>
                            <w:noProof/>
                            <w:lang w:val="nl-NL"/>
                          </w:rPr>
                        </w:rPrChange>
                      </w:rPr>
                      <w:t>Citrix, „Install StorageZones Controller and create a StorageZone,” Citrix, 11 December 2017. [Online]. Available: https://docs.citrix.com/en-us/storagezones-controller/5-0/install/controller.html. [Geopend 20 Februari 2018].</w:t>
                    </w:r>
                  </w:p>
                </w:tc>
              </w:tr>
              <w:tr w:rsidR="006F20A4" w:rsidRPr="00E15CDD" w14:paraId="3B881AD7" w14:textId="77777777" w:rsidTr="006F20A4">
                <w:trPr>
                  <w:divId w:val="1185553670"/>
                  <w:tblCellSpacing w:w="15" w:type="dxa"/>
                </w:trPr>
                <w:tc>
                  <w:tcPr>
                    <w:tcW w:w="293" w:type="pct"/>
                    <w:hideMark/>
                  </w:tcPr>
                  <w:p w14:paraId="0FC60C3D" w14:textId="77777777" w:rsidR="006F20A4" w:rsidRPr="00E15CDD" w:rsidRDefault="006F20A4">
                    <w:pPr>
                      <w:pStyle w:val="Bibliografie"/>
                      <w:rPr>
                        <w:rPrChange w:id="5637" w:author="Stagair1" w:date="2018-05-08T16:40:00Z">
                          <w:rPr>
                            <w:noProof/>
                            <w:lang w:val="nl-NL"/>
                          </w:rPr>
                        </w:rPrChange>
                      </w:rPr>
                    </w:pPr>
                    <w:r w:rsidRPr="00E15CDD">
                      <w:rPr>
                        <w:rPrChange w:id="5638" w:author="Stagair1" w:date="2018-05-08T16:40:00Z">
                          <w:rPr>
                            <w:noProof/>
                            <w:lang w:val="nl-NL"/>
                          </w:rPr>
                        </w:rPrChange>
                      </w:rPr>
                      <w:t xml:space="preserve">[11] </w:t>
                    </w:r>
                  </w:p>
                </w:tc>
                <w:tc>
                  <w:tcPr>
                    <w:tcW w:w="4656" w:type="pct"/>
                    <w:hideMark/>
                  </w:tcPr>
                  <w:p w14:paraId="3BD02780" w14:textId="77777777" w:rsidR="006F20A4" w:rsidRPr="00E15CDD" w:rsidRDefault="006F20A4">
                    <w:pPr>
                      <w:pStyle w:val="Bibliografie"/>
                      <w:rPr>
                        <w:rPrChange w:id="5639" w:author="Stagair1" w:date="2018-05-08T16:40:00Z">
                          <w:rPr>
                            <w:noProof/>
                            <w:lang w:val="nl-NL"/>
                          </w:rPr>
                        </w:rPrChange>
                      </w:rPr>
                    </w:pPr>
                    <w:r w:rsidRPr="00E15CDD">
                      <w:rPr>
                        <w:rPrChange w:id="5640" w:author="Stagair1" w:date="2018-05-08T16:40:00Z">
                          <w:rPr>
                            <w:noProof/>
                            <w:lang w:val="nl-NL"/>
                          </w:rPr>
                        </w:rPrChange>
                      </w:rPr>
                      <w:t>Apprenda, „IaaS, PaaS, SaaS (Explained and Compared),” apprenda, 2018. [Online]. Available: https://apprenda.com/library/paas/iaas-paas-saas-explained-compared/. [Geopend 17 Februari 2018].</w:t>
                    </w:r>
                  </w:p>
                </w:tc>
              </w:tr>
              <w:tr w:rsidR="006F20A4" w:rsidRPr="00E15CDD" w14:paraId="162CC226" w14:textId="77777777" w:rsidTr="006F20A4">
                <w:trPr>
                  <w:divId w:val="1185553670"/>
                  <w:tblCellSpacing w:w="15" w:type="dxa"/>
                </w:trPr>
                <w:tc>
                  <w:tcPr>
                    <w:tcW w:w="293" w:type="pct"/>
                    <w:hideMark/>
                  </w:tcPr>
                  <w:p w14:paraId="6F7A6C90" w14:textId="77777777" w:rsidR="006F20A4" w:rsidRPr="00E15CDD" w:rsidRDefault="006F20A4">
                    <w:pPr>
                      <w:pStyle w:val="Bibliografie"/>
                      <w:rPr>
                        <w:rPrChange w:id="5641" w:author="Stagair1" w:date="2018-05-08T16:40:00Z">
                          <w:rPr>
                            <w:noProof/>
                            <w:lang w:val="nl-NL"/>
                          </w:rPr>
                        </w:rPrChange>
                      </w:rPr>
                    </w:pPr>
                    <w:r w:rsidRPr="00E15CDD">
                      <w:rPr>
                        <w:rPrChange w:id="5642" w:author="Stagair1" w:date="2018-05-08T16:40:00Z">
                          <w:rPr>
                            <w:noProof/>
                            <w:lang w:val="nl-NL"/>
                          </w:rPr>
                        </w:rPrChange>
                      </w:rPr>
                      <w:t xml:space="preserve">[12] </w:t>
                    </w:r>
                  </w:p>
                </w:tc>
                <w:tc>
                  <w:tcPr>
                    <w:tcW w:w="4656" w:type="pct"/>
                    <w:hideMark/>
                  </w:tcPr>
                  <w:p w14:paraId="46A3D4EF" w14:textId="77777777" w:rsidR="006F20A4" w:rsidRPr="00E15CDD" w:rsidRDefault="006F20A4">
                    <w:pPr>
                      <w:pStyle w:val="Bibliografie"/>
                      <w:rPr>
                        <w:rPrChange w:id="5643" w:author="Stagair1" w:date="2018-05-08T16:40:00Z">
                          <w:rPr>
                            <w:noProof/>
                            <w:lang w:val="nl-NL"/>
                          </w:rPr>
                        </w:rPrChange>
                      </w:rPr>
                    </w:pPr>
                    <w:r w:rsidRPr="00E15CDD">
                      <w:rPr>
                        <w:rPrChange w:id="5644" w:author="Stagair1" w:date="2018-05-08T16:40:00Z">
                          <w:rPr>
                            <w:noProof/>
                            <w:lang w:val="nl-NL"/>
                          </w:rPr>
                        </w:rPrChange>
                      </w:rPr>
                      <w:t>„About ShareFile StorageZones Controller,” Citrix, 05 April 2017. [Online]. Available: https://docs.citrix.com/en-us/storagezones-controller/5-0/about.html. [Geopend 12 Februari 2018].</w:t>
                    </w:r>
                  </w:p>
                </w:tc>
              </w:tr>
              <w:tr w:rsidR="006F20A4" w:rsidRPr="00E15CDD" w14:paraId="7520E9A3" w14:textId="77777777" w:rsidTr="006F20A4">
                <w:trPr>
                  <w:divId w:val="1185553670"/>
                  <w:tblCellSpacing w:w="15" w:type="dxa"/>
                </w:trPr>
                <w:tc>
                  <w:tcPr>
                    <w:tcW w:w="293" w:type="pct"/>
                    <w:hideMark/>
                  </w:tcPr>
                  <w:p w14:paraId="4E20DFCE" w14:textId="77777777" w:rsidR="006F20A4" w:rsidRPr="00E15CDD" w:rsidRDefault="006F20A4">
                    <w:pPr>
                      <w:pStyle w:val="Bibliografie"/>
                      <w:rPr>
                        <w:rPrChange w:id="5645" w:author="Stagair1" w:date="2018-05-08T16:40:00Z">
                          <w:rPr>
                            <w:noProof/>
                            <w:lang w:val="nl-NL"/>
                          </w:rPr>
                        </w:rPrChange>
                      </w:rPr>
                    </w:pPr>
                    <w:r w:rsidRPr="00E15CDD">
                      <w:rPr>
                        <w:rPrChange w:id="5646" w:author="Stagair1" w:date="2018-05-08T16:40:00Z">
                          <w:rPr>
                            <w:noProof/>
                            <w:lang w:val="nl-NL"/>
                          </w:rPr>
                        </w:rPrChange>
                      </w:rPr>
                      <w:t xml:space="preserve">[13] </w:t>
                    </w:r>
                  </w:p>
                </w:tc>
                <w:tc>
                  <w:tcPr>
                    <w:tcW w:w="4656" w:type="pct"/>
                    <w:hideMark/>
                  </w:tcPr>
                  <w:p w14:paraId="5E36BDEC" w14:textId="77777777" w:rsidR="006F20A4" w:rsidRPr="00E15CDD" w:rsidRDefault="006F20A4">
                    <w:pPr>
                      <w:pStyle w:val="Bibliografie"/>
                      <w:rPr>
                        <w:rPrChange w:id="5647" w:author="Stagair1" w:date="2018-05-08T16:40:00Z">
                          <w:rPr>
                            <w:noProof/>
                            <w:lang w:val="nl-NL"/>
                          </w:rPr>
                        </w:rPrChange>
                      </w:rPr>
                    </w:pPr>
                    <w:r w:rsidRPr="00E15CDD">
                      <w:rPr>
                        <w:rPrChange w:id="5648" w:author="Stagair1" w:date="2018-05-08T16:40:00Z">
                          <w:rPr>
                            <w:noProof/>
                            <w:lang w:val="nl-NL"/>
                          </w:rPr>
                        </w:rPrChange>
                      </w:rPr>
                      <w:t>ownCloud, „enterprise-editioin,” ownCloud, 2018. [Online]. Available: https://owncloud.com/enterprise-edition/. [Geopend 20 Maart 2018].</w:t>
                    </w:r>
                  </w:p>
                </w:tc>
              </w:tr>
              <w:tr w:rsidR="006F20A4" w:rsidRPr="00E15CDD" w14:paraId="5B823EE0" w14:textId="77777777" w:rsidTr="006F20A4">
                <w:trPr>
                  <w:divId w:val="1185553670"/>
                  <w:tblCellSpacing w:w="15" w:type="dxa"/>
                </w:trPr>
                <w:tc>
                  <w:tcPr>
                    <w:tcW w:w="293" w:type="pct"/>
                    <w:hideMark/>
                  </w:tcPr>
                  <w:p w14:paraId="0AB0096E" w14:textId="77777777" w:rsidR="006F20A4" w:rsidRPr="00E15CDD" w:rsidRDefault="006F20A4">
                    <w:pPr>
                      <w:pStyle w:val="Bibliografie"/>
                      <w:rPr>
                        <w:rPrChange w:id="5649" w:author="Stagair1" w:date="2018-05-08T16:40:00Z">
                          <w:rPr>
                            <w:noProof/>
                            <w:lang w:val="nl-NL"/>
                          </w:rPr>
                        </w:rPrChange>
                      </w:rPr>
                    </w:pPr>
                    <w:r w:rsidRPr="00E15CDD">
                      <w:rPr>
                        <w:rPrChange w:id="5650" w:author="Stagair1" w:date="2018-05-08T16:40:00Z">
                          <w:rPr>
                            <w:noProof/>
                            <w:lang w:val="nl-NL"/>
                          </w:rPr>
                        </w:rPrChange>
                      </w:rPr>
                      <w:t xml:space="preserve">[14] </w:t>
                    </w:r>
                  </w:p>
                </w:tc>
                <w:tc>
                  <w:tcPr>
                    <w:tcW w:w="4656" w:type="pct"/>
                    <w:hideMark/>
                  </w:tcPr>
                  <w:p w14:paraId="1E667424" w14:textId="77777777" w:rsidR="006F20A4" w:rsidRPr="00E15CDD" w:rsidRDefault="006F20A4">
                    <w:pPr>
                      <w:pStyle w:val="Bibliografie"/>
                      <w:rPr>
                        <w:rPrChange w:id="5651" w:author="Stagair1" w:date="2018-05-08T16:40:00Z">
                          <w:rPr>
                            <w:noProof/>
                            <w:lang w:val="nl-NL"/>
                          </w:rPr>
                        </w:rPrChange>
                      </w:rPr>
                    </w:pPr>
                    <w:r w:rsidRPr="00E15CDD">
                      <w:rPr>
                        <w:rPrChange w:id="5652" w:author="Stagair1" w:date="2018-05-08T16:40:00Z">
                          <w:rPr>
                            <w:noProof/>
                            <w:lang w:val="nl-NL"/>
                          </w:rPr>
                        </w:rPrChange>
                      </w:rPr>
                      <w:t>J. Gildred, „syncplicity-review,” cloudwards, 20 September 2017. [Online]. Available: https://www.cloudwards.net/syncplicity-review/. [Geopend 21 Maart 2018].</w:t>
                    </w:r>
                  </w:p>
                </w:tc>
              </w:tr>
              <w:tr w:rsidR="006F20A4" w:rsidRPr="00E15CDD" w14:paraId="564F10A9" w14:textId="77777777" w:rsidTr="006F20A4">
                <w:trPr>
                  <w:divId w:val="1185553670"/>
                  <w:tblCellSpacing w:w="15" w:type="dxa"/>
                </w:trPr>
                <w:tc>
                  <w:tcPr>
                    <w:tcW w:w="293" w:type="pct"/>
                    <w:hideMark/>
                  </w:tcPr>
                  <w:p w14:paraId="2EB30140" w14:textId="77777777" w:rsidR="006F20A4" w:rsidRPr="00E15CDD" w:rsidRDefault="006F20A4">
                    <w:pPr>
                      <w:pStyle w:val="Bibliografie"/>
                      <w:rPr>
                        <w:rPrChange w:id="5653" w:author="Stagair1" w:date="2018-05-08T16:40:00Z">
                          <w:rPr>
                            <w:noProof/>
                            <w:lang w:val="nl-NL"/>
                          </w:rPr>
                        </w:rPrChange>
                      </w:rPr>
                    </w:pPr>
                    <w:r w:rsidRPr="00E15CDD">
                      <w:rPr>
                        <w:rPrChange w:id="5654" w:author="Stagair1" w:date="2018-05-08T16:40:00Z">
                          <w:rPr>
                            <w:noProof/>
                            <w:lang w:val="nl-NL"/>
                          </w:rPr>
                        </w:rPrChange>
                      </w:rPr>
                      <w:lastRenderedPageBreak/>
                      <w:t xml:space="preserve">[15] </w:t>
                    </w:r>
                  </w:p>
                </w:tc>
                <w:tc>
                  <w:tcPr>
                    <w:tcW w:w="4656" w:type="pct"/>
                    <w:hideMark/>
                  </w:tcPr>
                  <w:p w14:paraId="2443C0FB" w14:textId="77777777" w:rsidR="006F20A4" w:rsidRPr="00E15CDD" w:rsidRDefault="006F20A4">
                    <w:pPr>
                      <w:pStyle w:val="Bibliografie"/>
                      <w:rPr>
                        <w:rPrChange w:id="5655" w:author="Stagair1" w:date="2018-05-08T16:40:00Z">
                          <w:rPr>
                            <w:noProof/>
                            <w:lang w:val="nl-NL"/>
                          </w:rPr>
                        </w:rPrChange>
                      </w:rPr>
                    </w:pPr>
                    <w:r w:rsidRPr="00E15CDD">
                      <w:rPr>
                        <w:rPrChange w:id="5656" w:author="Stagair1" w:date="2018-05-08T16:40:00Z">
                          <w:rPr>
                            <w:noProof/>
                            <w:lang w:val="nl-NL"/>
                          </w:rPr>
                        </w:rPrChange>
                      </w:rPr>
                      <w:t>Citrix, „Single sign-on for ShareFile with NetScaler,” 2015. [Online]. Available: https://www.citrix.com/content/dam/citrix/en_us/documents/products-solutions/single-sign-on-for-sharefile-with-netscaler.pdf. [Geopend 28 Februari 2018].</w:t>
                    </w:r>
                  </w:p>
                </w:tc>
              </w:tr>
              <w:tr w:rsidR="006F20A4" w:rsidRPr="00E15CDD" w14:paraId="720796E6" w14:textId="77777777" w:rsidTr="006F20A4">
                <w:trPr>
                  <w:divId w:val="1185553670"/>
                  <w:tblCellSpacing w:w="15" w:type="dxa"/>
                </w:trPr>
                <w:tc>
                  <w:tcPr>
                    <w:tcW w:w="293" w:type="pct"/>
                    <w:hideMark/>
                  </w:tcPr>
                  <w:p w14:paraId="323EF511" w14:textId="77777777" w:rsidR="006F20A4" w:rsidRPr="00E15CDD" w:rsidRDefault="006F20A4">
                    <w:pPr>
                      <w:pStyle w:val="Bibliografie"/>
                      <w:rPr>
                        <w:rPrChange w:id="5657" w:author="Stagair1" w:date="2018-05-08T16:40:00Z">
                          <w:rPr>
                            <w:noProof/>
                            <w:lang w:val="nl-NL"/>
                          </w:rPr>
                        </w:rPrChange>
                      </w:rPr>
                    </w:pPr>
                    <w:r w:rsidRPr="00E15CDD">
                      <w:rPr>
                        <w:rPrChange w:id="5658" w:author="Stagair1" w:date="2018-05-08T16:40:00Z">
                          <w:rPr>
                            <w:noProof/>
                            <w:lang w:val="nl-NL"/>
                          </w:rPr>
                        </w:rPrChange>
                      </w:rPr>
                      <w:t xml:space="preserve">[16] </w:t>
                    </w:r>
                  </w:p>
                </w:tc>
                <w:tc>
                  <w:tcPr>
                    <w:tcW w:w="4656" w:type="pct"/>
                    <w:hideMark/>
                  </w:tcPr>
                  <w:p w14:paraId="344C6691" w14:textId="77777777" w:rsidR="006F20A4" w:rsidRPr="00E15CDD" w:rsidRDefault="006F20A4">
                    <w:pPr>
                      <w:pStyle w:val="Bibliografie"/>
                      <w:rPr>
                        <w:rPrChange w:id="5659" w:author="Stagair1" w:date="2018-05-08T16:40:00Z">
                          <w:rPr>
                            <w:noProof/>
                            <w:lang w:val="nl-NL"/>
                          </w:rPr>
                        </w:rPrChange>
                      </w:rPr>
                    </w:pPr>
                    <w:r w:rsidRPr="00E15CDD">
                      <w:rPr>
                        <w:rPrChange w:id="5660" w:author="Stagair1" w:date="2018-05-08T16:40:00Z">
                          <w:rPr>
                            <w:noProof/>
                            <w:lang w:val="nl-NL"/>
                          </w:rPr>
                        </w:rPrChange>
                      </w:rPr>
                      <w:t>msandbu, „Setting up Unified Gateway on Netscaler 11,” Wordpress, 23 Juni 2015. [Online]. Available: https://msandbu.wordpress.com/2015/06/23/setting-up-unified-gateway-on-netscaler-11/. [Geopend 14 Februari 2018].</w:t>
                    </w:r>
                  </w:p>
                </w:tc>
              </w:tr>
              <w:tr w:rsidR="006F20A4" w:rsidRPr="00E15CDD" w14:paraId="2AE4D89F" w14:textId="77777777" w:rsidTr="006F20A4">
                <w:trPr>
                  <w:divId w:val="1185553670"/>
                  <w:tblCellSpacing w:w="15" w:type="dxa"/>
                </w:trPr>
                <w:tc>
                  <w:tcPr>
                    <w:tcW w:w="293" w:type="pct"/>
                    <w:hideMark/>
                  </w:tcPr>
                  <w:p w14:paraId="2834E7AC" w14:textId="77777777" w:rsidR="006F20A4" w:rsidRPr="00E15CDD" w:rsidRDefault="006F20A4">
                    <w:pPr>
                      <w:pStyle w:val="Bibliografie"/>
                      <w:rPr>
                        <w:rPrChange w:id="5661" w:author="Stagair1" w:date="2018-05-08T16:40:00Z">
                          <w:rPr>
                            <w:noProof/>
                            <w:lang w:val="nl-NL"/>
                          </w:rPr>
                        </w:rPrChange>
                      </w:rPr>
                    </w:pPr>
                    <w:r w:rsidRPr="00E15CDD">
                      <w:rPr>
                        <w:rPrChange w:id="5662" w:author="Stagair1" w:date="2018-05-08T16:40:00Z">
                          <w:rPr>
                            <w:noProof/>
                            <w:lang w:val="nl-NL"/>
                          </w:rPr>
                        </w:rPrChange>
                      </w:rPr>
                      <w:t xml:space="preserve">[17] </w:t>
                    </w:r>
                  </w:p>
                </w:tc>
                <w:tc>
                  <w:tcPr>
                    <w:tcW w:w="4656" w:type="pct"/>
                    <w:hideMark/>
                  </w:tcPr>
                  <w:p w14:paraId="10A87D8A" w14:textId="77777777" w:rsidR="006F20A4" w:rsidRPr="00E15CDD" w:rsidRDefault="006F20A4">
                    <w:pPr>
                      <w:pStyle w:val="Bibliografie"/>
                      <w:rPr>
                        <w:rPrChange w:id="5663" w:author="Stagair1" w:date="2018-05-08T16:40:00Z">
                          <w:rPr>
                            <w:noProof/>
                            <w:lang w:val="nl-NL"/>
                          </w:rPr>
                        </w:rPrChange>
                      </w:rPr>
                    </w:pPr>
                    <w:r w:rsidRPr="00E15CDD">
                      <w:rPr>
                        <w:rPrChange w:id="5664" w:author="Stagair1" w:date="2018-05-08T16:40:00Z">
                          <w:rPr>
                            <w:noProof/>
                            <w:lang w:val="nl-NL"/>
                          </w:rPr>
                        </w:rPrChange>
                      </w:rPr>
                      <w:t>Citrix, „netscaler-vpx,” 2016. [Online]. Available: https://www.citrix.com/products/netscaler-adc/resources/netscaler-vpx.html. [Geopend 21 Maart 2018].</w:t>
                    </w:r>
                  </w:p>
                </w:tc>
              </w:tr>
              <w:tr w:rsidR="006F20A4" w:rsidRPr="00E15CDD" w14:paraId="2241A691" w14:textId="77777777" w:rsidTr="006F20A4">
                <w:trPr>
                  <w:divId w:val="1185553670"/>
                  <w:tblCellSpacing w:w="15" w:type="dxa"/>
                </w:trPr>
                <w:tc>
                  <w:tcPr>
                    <w:tcW w:w="293" w:type="pct"/>
                    <w:hideMark/>
                  </w:tcPr>
                  <w:p w14:paraId="28571C29" w14:textId="77777777" w:rsidR="006F20A4" w:rsidRPr="00E15CDD" w:rsidRDefault="006F20A4">
                    <w:pPr>
                      <w:pStyle w:val="Bibliografie"/>
                      <w:rPr>
                        <w:rPrChange w:id="5665" w:author="Stagair1" w:date="2018-05-08T16:40:00Z">
                          <w:rPr>
                            <w:noProof/>
                            <w:lang w:val="nl-NL"/>
                          </w:rPr>
                        </w:rPrChange>
                      </w:rPr>
                    </w:pPr>
                    <w:r w:rsidRPr="00E15CDD">
                      <w:rPr>
                        <w:rPrChange w:id="5666" w:author="Stagair1" w:date="2018-05-08T16:40:00Z">
                          <w:rPr>
                            <w:noProof/>
                            <w:lang w:val="nl-NL"/>
                          </w:rPr>
                        </w:rPrChange>
                      </w:rPr>
                      <w:t xml:space="preserve">[18] </w:t>
                    </w:r>
                  </w:p>
                </w:tc>
                <w:tc>
                  <w:tcPr>
                    <w:tcW w:w="4656" w:type="pct"/>
                    <w:hideMark/>
                  </w:tcPr>
                  <w:p w14:paraId="30E026EA" w14:textId="77777777" w:rsidR="006F20A4" w:rsidRPr="00E15CDD" w:rsidRDefault="006F20A4">
                    <w:pPr>
                      <w:pStyle w:val="Bibliografie"/>
                      <w:rPr>
                        <w:rPrChange w:id="5667" w:author="Stagair1" w:date="2018-05-08T16:40:00Z">
                          <w:rPr>
                            <w:noProof/>
                            <w:lang w:val="nl-NL"/>
                          </w:rPr>
                        </w:rPrChange>
                      </w:rPr>
                    </w:pPr>
                    <w:r w:rsidRPr="00E15CDD">
                      <w:rPr>
                        <w:rPrChange w:id="5668" w:author="Stagair1" w:date="2018-05-08T16:40:00Z">
                          <w:rPr>
                            <w:noProof/>
                            <w:lang w:val="nl-NL"/>
                          </w:rPr>
                        </w:rPrChange>
                      </w:rPr>
                      <w:t>Citrix, „why choose NetScaler over F5,” 2014. [Online]. Available: https://www.citrix.fi/products/netscaler-adc/resources/netscaler-vs-f5.html. [Geopend 22 Maart 2018].</w:t>
                    </w:r>
                  </w:p>
                </w:tc>
              </w:tr>
              <w:tr w:rsidR="006F20A4" w:rsidRPr="00E15CDD" w14:paraId="3BFDEE5D" w14:textId="77777777" w:rsidTr="006F20A4">
                <w:trPr>
                  <w:divId w:val="1185553670"/>
                  <w:tblCellSpacing w:w="15" w:type="dxa"/>
                </w:trPr>
                <w:tc>
                  <w:tcPr>
                    <w:tcW w:w="293" w:type="pct"/>
                    <w:hideMark/>
                  </w:tcPr>
                  <w:p w14:paraId="4B9FCE0F" w14:textId="77777777" w:rsidR="006F20A4" w:rsidRPr="00E15CDD" w:rsidRDefault="006F20A4">
                    <w:pPr>
                      <w:pStyle w:val="Bibliografie"/>
                      <w:rPr>
                        <w:rPrChange w:id="5669" w:author="Stagair1" w:date="2018-05-08T16:40:00Z">
                          <w:rPr>
                            <w:noProof/>
                            <w:lang w:val="nl-NL"/>
                          </w:rPr>
                        </w:rPrChange>
                      </w:rPr>
                    </w:pPr>
                    <w:r w:rsidRPr="00E15CDD">
                      <w:rPr>
                        <w:rPrChange w:id="5670" w:author="Stagair1" w:date="2018-05-08T16:40:00Z">
                          <w:rPr>
                            <w:noProof/>
                            <w:lang w:val="nl-NL"/>
                          </w:rPr>
                        </w:rPrChange>
                      </w:rPr>
                      <w:t xml:space="preserve">[19] </w:t>
                    </w:r>
                  </w:p>
                </w:tc>
                <w:tc>
                  <w:tcPr>
                    <w:tcW w:w="4656" w:type="pct"/>
                    <w:hideMark/>
                  </w:tcPr>
                  <w:p w14:paraId="4CB0F6EE" w14:textId="77777777" w:rsidR="006F20A4" w:rsidRPr="00E15CDD" w:rsidRDefault="006F20A4">
                    <w:pPr>
                      <w:pStyle w:val="Bibliografie"/>
                      <w:rPr>
                        <w:rPrChange w:id="5671" w:author="Stagair1" w:date="2018-05-08T16:40:00Z">
                          <w:rPr>
                            <w:noProof/>
                            <w:lang w:val="nl-NL"/>
                          </w:rPr>
                        </w:rPrChange>
                      </w:rPr>
                    </w:pPr>
                    <w:r w:rsidRPr="00E15CDD">
                      <w:rPr>
                        <w:rPrChange w:id="5672" w:author="Stagair1" w:date="2018-05-08T16:40:00Z">
                          <w:rPr>
                            <w:noProof/>
                            <w:lang w:val="nl-NL"/>
                          </w:rPr>
                        </w:rPrChange>
                      </w:rPr>
                      <w:t>„Compare Citrix vs F5 Networks in Application Delivery Controllers,” gartner, 2018. [Online]. Available: https://www.gartner.com/reviews/market/application-delivery-controllers/compare/citrix-vs-f5-networks. [Geopend 22 Maart 2018].</w:t>
                    </w:r>
                  </w:p>
                </w:tc>
              </w:tr>
              <w:tr w:rsidR="006F20A4" w:rsidRPr="00E15CDD" w14:paraId="0F643FC1" w14:textId="77777777" w:rsidTr="006F20A4">
                <w:trPr>
                  <w:divId w:val="1185553670"/>
                  <w:tblCellSpacing w:w="15" w:type="dxa"/>
                </w:trPr>
                <w:tc>
                  <w:tcPr>
                    <w:tcW w:w="293" w:type="pct"/>
                    <w:hideMark/>
                  </w:tcPr>
                  <w:p w14:paraId="17AE40D3" w14:textId="77777777" w:rsidR="006F20A4" w:rsidRPr="00E15CDD" w:rsidRDefault="006F20A4">
                    <w:pPr>
                      <w:pStyle w:val="Bibliografie"/>
                      <w:rPr>
                        <w:rPrChange w:id="5673" w:author="Stagair1" w:date="2018-05-08T16:40:00Z">
                          <w:rPr>
                            <w:noProof/>
                            <w:lang w:val="nl-NL"/>
                          </w:rPr>
                        </w:rPrChange>
                      </w:rPr>
                    </w:pPr>
                    <w:r w:rsidRPr="00E15CDD">
                      <w:rPr>
                        <w:rPrChange w:id="5674" w:author="Stagair1" w:date="2018-05-08T16:40:00Z">
                          <w:rPr>
                            <w:noProof/>
                            <w:lang w:val="nl-NL"/>
                          </w:rPr>
                        </w:rPrChange>
                      </w:rPr>
                      <w:t xml:space="preserve">[20] </w:t>
                    </w:r>
                  </w:p>
                </w:tc>
                <w:tc>
                  <w:tcPr>
                    <w:tcW w:w="4656" w:type="pct"/>
                    <w:hideMark/>
                  </w:tcPr>
                  <w:p w14:paraId="12F9ACBB" w14:textId="77777777" w:rsidR="006F20A4" w:rsidRPr="00E15CDD" w:rsidRDefault="006F20A4">
                    <w:pPr>
                      <w:pStyle w:val="Bibliografie"/>
                      <w:rPr>
                        <w:rPrChange w:id="5675" w:author="Stagair1" w:date="2018-05-08T16:40:00Z">
                          <w:rPr>
                            <w:noProof/>
                            <w:lang w:val="nl-NL"/>
                          </w:rPr>
                        </w:rPrChange>
                      </w:rPr>
                    </w:pPr>
                    <w:r w:rsidRPr="00E15CDD">
                      <w:rPr>
                        <w:rPrChange w:id="5676" w:author="Stagair1" w:date="2018-05-08T16:40:00Z">
                          <w:rPr>
                            <w:noProof/>
                            <w:lang w:val="nl-NL"/>
                          </w:rPr>
                        </w:rPrChange>
                      </w:rPr>
                      <w:t xml:space="preserve">Citrix, Regisseur, </w:t>
                    </w:r>
                    <w:r w:rsidRPr="00E15CDD">
                      <w:rPr>
                        <w:i/>
                        <w:iCs/>
                        <w:rPrChange w:id="5677" w:author="Stagair1" w:date="2018-05-08T16:40:00Z">
                          <w:rPr>
                            <w:i/>
                            <w:iCs/>
                            <w:noProof/>
                            <w:lang w:val="nl-NL"/>
                          </w:rPr>
                        </w:rPrChange>
                      </w:rPr>
                      <w:t xml:space="preserve">NetScaler vs. F5 - 4 key technical differentiators. </w:t>
                    </w:r>
                    <w:r w:rsidRPr="00E15CDD">
                      <w:rPr>
                        <w:rPrChange w:id="5678" w:author="Stagair1" w:date="2018-05-08T16:40:00Z">
                          <w:rPr>
                            <w:noProof/>
                            <w:lang w:val="nl-NL"/>
                          </w:rPr>
                        </w:rPrChange>
                      </w:rPr>
                      <w:t xml:space="preserve">[Film]. Citrix, 2015. </w:t>
                    </w:r>
                  </w:p>
                </w:tc>
              </w:tr>
              <w:tr w:rsidR="006F20A4" w:rsidRPr="00E15CDD" w14:paraId="258A8AA2" w14:textId="77777777" w:rsidTr="006F20A4">
                <w:trPr>
                  <w:divId w:val="1185553670"/>
                  <w:tblCellSpacing w:w="15" w:type="dxa"/>
                </w:trPr>
                <w:tc>
                  <w:tcPr>
                    <w:tcW w:w="293" w:type="pct"/>
                    <w:hideMark/>
                  </w:tcPr>
                  <w:p w14:paraId="13EE7CF9" w14:textId="77777777" w:rsidR="006F20A4" w:rsidRPr="00E15CDD" w:rsidRDefault="006F20A4">
                    <w:pPr>
                      <w:pStyle w:val="Bibliografie"/>
                      <w:rPr>
                        <w:rPrChange w:id="5679" w:author="Stagair1" w:date="2018-05-08T16:40:00Z">
                          <w:rPr>
                            <w:noProof/>
                            <w:lang w:val="nl-NL"/>
                          </w:rPr>
                        </w:rPrChange>
                      </w:rPr>
                    </w:pPr>
                    <w:r w:rsidRPr="00E15CDD">
                      <w:rPr>
                        <w:rPrChange w:id="5680" w:author="Stagair1" w:date="2018-05-08T16:40:00Z">
                          <w:rPr>
                            <w:noProof/>
                            <w:lang w:val="nl-NL"/>
                          </w:rPr>
                        </w:rPrChange>
                      </w:rPr>
                      <w:t xml:space="preserve">[21] </w:t>
                    </w:r>
                  </w:p>
                </w:tc>
                <w:tc>
                  <w:tcPr>
                    <w:tcW w:w="4656" w:type="pct"/>
                    <w:hideMark/>
                  </w:tcPr>
                  <w:p w14:paraId="3F3D163A" w14:textId="77777777" w:rsidR="006F20A4" w:rsidRPr="00E15CDD" w:rsidRDefault="006F20A4">
                    <w:pPr>
                      <w:pStyle w:val="Bibliografie"/>
                      <w:rPr>
                        <w:rPrChange w:id="5681" w:author="Stagair1" w:date="2018-05-08T16:40:00Z">
                          <w:rPr>
                            <w:noProof/>
                            <w:lang w:val="nl-NL"/>
                          </w:rPr>
                        </w:rPrChange>
                      </w:rPr>
                    </w:pPr>
                    <w:r w:rsidRPr="00E15CDD">
                      <w:rPr>
                        <w:rPrChange w:id="5682" w:author="Stagair1" w:date="2018-05-08T16:40:00Z">
                          <w:rPr>
                            <w:noProof/>
                            <w:lang w:val="nl-NL"/>
                          </w:rPr>
                        </w:rPrChange>
                      </w:rPr>
                      <w:t>Citrix, „NetScaler 12.0,” Citrix, 28 April 2017. [Online]. Available: https://docs.citrix.com/en-us/netscaler/12.html. [Geopend 12 Februari 2018].</w:t>
                    </w:r>
                  </w:p>
                </w:tc>
              </w:tr>
              <w:tr w:rsidR="006F20A4" w:rsidRPr="00E15CDD" w14:paraId="5CBE24D0" w14:textId="77777777" w:rsidTr="006F20A4">
                <w:trPr>
                  <w:divId w:val="1185553670"/>
                  <w:tblCellSpacing w:w="15" w:type="dxa"/>
                </w:trPr>
                <w:tc>
                  <w:tcPr>
                    <w:tcW w:w="293" w:type="pct"/>
                    <w:hideMark/>
                  </w:tcPr>
                  <w:p w14:paraId="4EF54157" w14:textId="77777777" w:rsidR="006F20A4" w:rsidRPr="00E15CDD" w:rsidRDefault="006F20A4">
                    <w:pPr>
                      <w:pStyle w:val="Bibliografie"/>
                      <w:rPr>
                        <w:rPrChange w:id="5683" w:author="Stagair1" w:date="2018-05-08T16:40:00Z">
                          <w:rPr>
                            <w:noProof/>
                            <w:lang w:val="nl-NL"/>
                          </w:rPr>
                        </w:rPrChange>
                      </w:rPr>
                    </w:pPr>
                    <w:r w:rsidRPr="00E15CDD">
                      <w:rPr>
                        <w:rPrChange w:id="5684" w:author="Stagair1" w:date="2018-05-08T16:40:00Z">
                          <w:rPr>
                            <w:noProof/>
                            <w:lang w:val="nl-NL"/>
                          </w:rPr>
                        </w:rPrChange>
                      </w:rPr>
                      <w:t xml:space="preserve">[22] </w:t>
                    </w:r>
                  </w:p>
                </w:tc>
                <w:tc>
                  <w:tcPr>
                    <w:tcW w:w="4656" w:type="pct"/>
                    <w:hideMark/>
                  </w:tcPr>
                  <w:p w14:paraId="31D8944D" w14:textId="77777777" w:rsidR="006F20A4" w:rsidRPr="00E15CDD" w:rsidRDefault="006F20A4">
                    <w:pPr>
                      <w:pStyle w:val="Bibliografie"/>
                      <w:rPr>
                        <w:rPrChange w:id="5685" w:author="Stagair1" w:date="2018-05-08T16:40:00Z">
                          <w:rPr>
                            <w:noProof/>
                            <w:lang w:val="nl-NL"/>
                          </w:rPr>
                        </w:rPrChange>
                      </w:rPr>
                    </w:pPr>
                    <w:r w:rsidRPr="00E15CDD">
                      <w:rPr>
                        <w:rPrChange w:id="5686" w:author="Stagair1" w:date="2018-05-08T16:40:00Z">
                          <w:rPr>
                            <w:noProof/>
                            <w:lang w:val="nl-NL"/>
                          </w:rPr>
                        </w:rPrChange>
                      </w:rPr>
                      <w:t>KeyCDN, „Load Balancing,” proinity LLC, 29 Juni 2017. [Online]. Available: https://www.keycdn.com/support/load-balancing/. [Geopend 23 Maart 2018].</w:t>
                    </w:r>
                  </w:p>
                </w:tc>
              </w:tr>
              <w:tr w:rsidR="006F20A4" w:rsidRPr="00E15CDD" w14:paraId="4181FA8D" w14:textId="77777777" w:rsidTr="006F20A4">
                <w:trPr>
                  <w:divId w:val="1185553670"/>
                  <w:tblCellSpacing w:w="15" w:type="dxa"/>
                </w:trPr>
                <w:tc>
                  <w:tcPr>
                    <w:tcW w:w="293" w:type="pct"/>
                    <w:hideMark/>
                  </w:tcPr>
                  <w:p w14:paraId="05972D69" w14:textId="77777777" w:rsidR="006F20A4" w:rsidRPr="00E15CDD" w:rsidRDefault="006F20A4">
                    <w:pPr>
                      <w:pStyle w:val="Bibliografie"/>
                      <w:rPr>
                        <w:rPrChange w:id="5687" w:author="Stagair1" w:date="2018-05-08T16:40:00Z">
                          <w:rPr>
                            <w:noProof/>
                            <w:lang w:val="nl-NL"/>
                          </w:rPr>
                        </w:rPrChange>
                      </w:rPr>
                    </w:pPr>
                    <w:r w:rsidRPr="00E15CDD">
                      <w:rPr>
                        <w:rPrChange w:id="5688" w:author="Stagair1" w:date="2018-05-08T16:40:00Z">
                          <w:rPr>
                            <w:noProof/>
                            <w:lang w:val="nl-NL"/>
                          </w:rPr>
                        </w:rPrChange>
                      </w:rPr>
                      <w:t xml:space="preserve">[23] </w:t>
                    </w:r>
                  </w:p>
                </w:tc>
                <w:tc>
                  <w:tcPr>
                    <w:tcW w:w="4656" w:type="pct"/>
                    <w:hideMark/>
                  </w:tcPr>
                  <w:p w14:paraId="13B5D390" w14:textId="77777777" w:rsidR="006F20A4" w:rsidRPr="00E15CDD" w:rsidRDefault="006F20A4">
                    <w:pPr>
                      <w:pStyle w:val="Bibliografie"/>
                      <w:rPr>
                        <w:rPrChange w:id="5689" w:author="Stagair1" w:date="2018-05-08T16:40:00Z">
                          <w:rPr>
                            <w:noProof/>
                            <w:lang w:val="nl-NL"/>
                          </w:rPr>
                        </w:rPrChange>
                      </w:rPr>
                    </w:pPr>
                    <w:r w:rsidRPr="00E15CDD">
                      <w:rPr>
                        <w:rPrChange w:id="5690" w:author="Stagair1" w:date="2018-05-08T16:40:00Z">
                          <w:rPr>
                            <w:noProof/>
                            <w:lang w:val="nl-NL"/>
                          </w:rPr>
                        </w:rPrChange>
                      </w:rPr>
                      <w:t>„AAA Overview,” etutorials, 2018. [Online]. Available: http://etutorials.org/Networking/Router+firewall+security/Part+II+Managing+Access+to+Routers/Chapter+5.+Authentication+Authorization+and+Accounting/AAA+Overview/. [Geopend 01 Maart 2018].</w:t>
                    </w:r>
                  </w:p>
                </w:tc>
              </w:tr>
              <w:tr w:rsidR="006F20A4" w:rsidRPr="00E15CDD" w14:paraId="6E8FE561" w14:textId="77777777" w:rsidTr="006F20A4">
                <w:trPr>
                  <w:divId w:val="1185553670"/>
                  <w:tblCellSpacing w:w="15" w:type="dxa"/>
                </w:trPr>
                <w:tc>
                  <w:tcPr>
                    <w:tcW w:w="293" w:type="pct"/>
                    <w:hideMark/>
                  </w:tcPr>
                  <w:p w14:paraId="3275D8C0" w14:textId="77777777" w:rsidR="006F20A4" w:rsidRPr="00E15CDD" w:rsidRDefault="006F20A4">
                    <w:pPr>
                      <w:pStyle w:val="Bibliografie"/>
                      <w:rPr>
                        <w:rPrChange w:id="5691" w:author="Stagair1" w:date="2018-05-08T16:40:00Z">
                          <w:rPr>
                            <w:noProof/>
                            <w:lang w:val="nl-NL"/>
                          </w:rPr>
                        </w:rPrChange>
                      </w:rPr>
                    </w:pPr>
                    <w:r w:rsidRPr="00E15CDD">
                      <w:rPr>
                        <w:rPrChange w:id="5692" w:author="Stagair1" w:date="2018-05-08T16:40:00Z">
                          <w:rPr>
                            <w:noProof/>
                            <w:lang w:val="nl-NL"/>
                          </w:rPr>
                        </w:rPrChange>
                      </w:rPr>
                      <w:t xml:space="preserve">[24] </w:t>
                    </w:r>
                  </w:p>
                </w:tc>
                <w:tc>
                  <w:tcPr>
                    <w:tcW w:w="4656" w:type="pct"/>
                    <w:hideMark/>
                  </w:tcPr>
                  <w:p w14:paraId="6E091C4F" w14:textId="77777777" w:rsidR="006F20A4" w:rsidRPr="00E15CDD" w:rsidRDefault="006F20A4">
                    <w:pPr>
                      <w:pStyle w:val="Bibliografie"/>
                      <w:rPr>
                        <w:rPrChange w:id="5693" w:author="Stagair1" w:date="2018-05-08T16:40:00Z">
                          <w:rPr>
                            <w:noProof/>
                            <w:lang w:val="nl-NL"/>
                          </w:rPr>
                        </w:rPrChange>
                      </w:rPr>
                    </w:pPr>
                    <w:r w:rsidRPr="00E15CDD">
                      <w:rPr>
                        <w:rPrChange w:id="5694" w:author="Stagair1" w:date="2018-05-08T16:40:00Z">
                          <w:rPr>
                            <w:noProof/>
                            <w:lang w:val="nl-NL"/>
                          </w:rPr>
                        </w:rPrChange>
                      </w:rPr>
                      <w:t>„AAA &amp; NAS,” tutorialspoint, 2018. [Online]. Available: https://www.tutorialspoint.com/radius/aaa_and_nas.htm. [Geopend 01 Maart 2018].</w:t>
                    </w:r>
                  </w:p>
                </w:tc>
              </w:tr>
              <w:tr w:rsidR="006F20A4" w:rsidRPr="00E15CDD" w14:paraId="147C9BFC" w14:textId="77777777" w:rsidTr="006F20A4">
                <w:trPr>
                  <w:divId w:val="1185553670"/>
                  <w:tblCellSpacing w:w="15" w:type="dxa"/>
                </w:trPr>
                <w:tc>
                  <w:tcPr>
                    <w:tcW w:w="293" w:type="pct"/>
                    <w:hideMark/>
                  </w:tcPr>
                  <w:p w14:paraId="215F9C9F" w14:textId="77777777" w:rsidR="006F20A4" w:rsidRPr="00E15CDD" w:rsidRDefault="006F20A4">
                    <w:pPr>
                      <w:pStyle w:val="Bibliografie"/>
                      <w:rPr>
                        <w:rPrChange w:id="5695" w:author="Stagair1" w:date="2018-05-08T16:40:00Z">
                          <w:rPr>
                            <w:noProof/>
                            <w:lang w:val="nl-NL"/>
                          </w:rPr>
                        </w:rPrChange>
                      </w:rPr>
                    </w:pPr>
                    <w:r w:rsidRPr="00E15CDD">
                      <w:rPr>
                        <w:rPrChange w:id="5696" w:author="Stagair1" w:date="2018-05-08T16:40:00Z">
                          <w:rPr>
                            <w:noProof/>
                            <w:lang w:val="nl-NL"/>
                          </w:rPr>
                        </w:rPrChange>
                      </w:rPr>
                      <w:t xml:space="preserve">[25] </w:t>
                    </w:r>
                  </w:p>
                </w:tc>
                <w:tc>
                  <w:tcPr>
                    <w:tcW w:w="4656" w:type="pct"/>
                    <w:hideMark/>
                  </w:tcPr>
                  <w:p w14:paraId="6C084644" w14:textId="77777777" w:rsidR="006F20A4" w:rsidRPr="00E15CDD" w:rsidRDefault="006F20A4">
                    <w:pPr>
                      <w:pStyle w:val="Bibliografie"/>
                      <w:rPr>
                        <w:rPrChange w:id="5697" w:author="Stagair1" w:date="2018-05-08T16:40:00Z">
                          <w:rPr>
                            <w:noProof/>
                            <w:lang w:val="nl-NL"/>
                          </w:rPr>
                        </w:rPrChange>
                      </w:rPr>
                    </w:pPr>
                    <w:r w:rsidRPr="00E15CDD">
                      <w:rPr>
                        <w:rPrChange w:id="5698" w:author="Stagair1" w:date="2018-05-08T16:40:00Z">
                          <w:rPr>
                            <w:noProof/>
                            <w:lang w:val="nl-NL"/>
                          </w:rPr>
                        </w:rPrChange>
                      </w:rPr>
                      <w:t>„Authentication Authorization and Accounting (AAA),” techopedia, 2018. [Online]. Available: https://www.techopedia.com/definition/24130/authentication-authorization-and-accounting-aaa. [Geopend 01 Maart 2018].</w:t>
                    </w:r>
                  </w:p>
                </w:tc>
              </w:tr>
              <w:tr w:rsidR="006F20A4" w:rsidRPr="00E15CDD" w14:paraId="71595E39" w14:textId="77777777" w:rsidTr="006F20A4">
                <w:trPr>
                  <w:divId w:val="1185553670"/>
                  <w:tblCellSpacing w:w="15" w:type="dxa"/>
                </w:trPr>
                <w:tc>
                  <w:tcPr>
                    <w:tcW w:w="293" w:type="pct"/>
                    <w:hideMark/>
                  </w:tcPr>
                  <w:p w14:paraId="0B78E100" w14:textId="77777777" w:rsidR="006F20A4" w:rsidRPr="00E15CDD" w:rsidRDefault="006F20A4">
                    <w:pPr>
                      <w:pStyle w:val="Bibliografie"/>
                      <w:rPr>
                        <w:rPrChange w:id="5699" w:author="Stagair1" w:date="2018-05-08T16:40:00Z">
                          <w:rPr>
                            <w:noProof/>
                            <w:lang w:val="nl-NL"/>
                          </w:rPr>
                        </w:rPrChange>
                      </w:rPr>
                    </w:pPr>
                    <w:r w:rsidRPr="00E15CDD">
                      <w:rPr>
                        <w:rPrChange w:id="5700" w:author="Stagair1" w:date="2018-05-08T16:40:00Z">
                          <w:rPr>
                            <w:noProof/>
                            <w:lang w:val="nl-NL"/>
                          </w:rPr>
                        </w:rPrChange>
                      </w:rPr>
                      <w:t xml:space="preserve">[26] </w:t>
                    </w:r>
                  </w:p>
                </w:tc>
                <w:tc>
                  <w:tcPr>
                    <w:tcW w:w="4656" w:type="pct"/>
                    <w:hideMark/>
                  </w:tcPr>
                  <w:p w14:paraId="375C774C" w14:textId="77777777" w:rsidR="006F20A4" w:rsidRPr="00E15CDD" w:rsidRDefault="006F20A4">
                    <w:pPr>
                      <w:pStyle w:val="Bibliografie"/>
                      <w:rPr>
                        <w:rPrChange w:id="5701" w:author="Stagair1" w:date="2018-05-08T16:40:00Z">
                          <w:rPr>
                            <w:noProof/>
                            <w:lang w:val="nl-NL"/>
                          </w:rPr>
                        </w:rPrChange>
                      </w:rPr>
                    </w:pPr>
                    <w:r w:rsidRPr="00E15CDD">
                      <w:rPr>
                        <w:rPrChange w:id="5702" w:author="Stagair1" w:date="2018-05-08T16:40:00Z">
                          <w:rPr>
                            <w:noProof/>
                            <w:lang w:val="nl-NL"/>
                          </w:rPr>
                        </w:rPrChange>
                      </w:rPr>
                      <w:t>G. Keller, „Implications of Web Application Single Sign-On,” jumpcloud, 28 May 2017. [Online]. Available: https://jumpcloud.com/blog/web-application-single-sign-on/. [Geopend 14 Februari 2018].</w:t>
                    </w:r>
                  </w:p>
                </w:tc>
              </w:tr>
              <w:tr w:rsidR="006F20A4" w:rsidRPr="00E15CDD" w14:paraId="1B79C6E1" w14:textId="77777777" w:rsidTr="006F20A4">
                <w:trPr>
                  <w:divId w:val="1185553670"/>
                  <w:tblCellSpacing w:w="15" w:type="dxa"/>
                </w:trPr>
                <w:tc>
                  <w:tcPr>
                    <w:tcW w:w="293" w:type="pct"/>
                    <w:hideMark/>
                  </w:tcPr>
                  <w:p w14:paraId="0C8092B7" w14:textId="77777777" w:rsidR="006F20A4" w:rsidRPr="00E15CDD" w:rsidRDefault="006F20A4">
                    <w:pPr>
                      <w:pStyle w:val="Bibliografie"/>
                      <w:rPr>
                        <w:rPrChange w:id="5703" w:author="Stagair1" w:date="2018-05-08T16:40:00Z">
                          <w:rPr>
                            <w:noProof/>
                            <w:lang w:val="nl-NL"/>
                          </w:rPr>
                        </w:rPrChange>
                      </w:rPr>
                    </w:pPr>
                    <w:r w:rsidRPr="00E15CDD">
                      <w:rPr>
                        <w:rPrChange w:id="5704" w:author="Stagair1" w:date="2018-05-08T16:40:00Z">
                          <w:rPr>
                            <w:noProof/>
                            <w:lang w:val="nl-NL"/>
                          </w:rPr>
                        </w:rPrChange>
                      </w:rPr>
                      <w:t xml:space="preserve">[27] </w:t>
                    </w:r>
                  </w:p>
                </w:tc>
                <w:tc>
                  <w:tcPr>
                    <w:tcW w:w="4656" w:type="pct"/>
                    <w:hideMark/>
                  </w:tcPr>
                  <w:p w14:paraId="3B89406F" w14:textId="77777777" w:rsidR="006F20A4" w:rsidRPr="00E15CDD" w:rsidRDefault="006F20A4">
                    <w:pPr>
                      <w:pStyle w:val="Bibliografie"/>
                      <w:rPr>
                        <w:rPrChange w:id="5705" w:author="Stagair1" w:date="2018-05-08T16:40:00Z">
                          <w:rPr>
                            <w:noProof/>
                            <w:lang w:val="nl-NL"/>
                          </w:rPr>
                        </w:rPrChange>
                      </w:rPr>
                    </w:pPr>
                    <w:r w:rsidRPr="00E15CDD">
                      <w:rPr>
                        <w:rPrChange w:id="5706" w:author="Stagair1" w:date="2018-05-08T16:40:00Z">
                          <w:rPr>
                            <w:noProof/>
                            <w:lang w:val="nl-NL"/>
                          </w:rPr>
                        </w:rPrChange>
                      </w:rPr>
                      <w:t>S. Peyrott, „What is and how does Single Sign On Authentication work?,” auth0, 23 September 2015. [Online]. Available: https://auth0.com/blog/what-is-and-how-does-single-sign-on-work/. [Geopend 14 Februari 2018].</w:t>
                    </w:r>
                  </w:p>
                </w:tc>
              </w:tr>
              <w:tr w:rsidR="006F20A4" w:rsidRPr="00E15CDD" w14:paraId="60CD856A" w14:textId="77777777" w:rsidTr="006F20A4">
                <w:trPr>
                  <w:divId w:val="1185553670"/>
                  <w:tblCellSpacing w:w="15" w:type="dxa"/>
                </w:trPr>
                <w:tc>
                  <w:tcPr>
                    <w:tcW w:w="293" w:type="pct"/>
                    <w:hideMark/>
                  </w:tcPr>
                  <w:p w14:paraId="29CF7670" w14:textId="77777777" w:rsidR="006F20A4" w:rsidRPr="00E15CDD" w:rsidRDefault="006F20A4">
                    <w:pPr>
                      <w:pStyle w:val="Bibliografie"/>
                      <w:rPr>
                        <w:rPrChange w:id="5707" w:author="Stagair1" w:date="2018-05-08T16:40:00Z">
                          <w:rPr>
                            <w:noProof/>
                            <w:lang w:val="nl-NL"/>
                          </w:rPr>
                        </w:rPrChange>
                      </w:rPr>
                    </w:pPr>
                    <w:r w:rsidRPr="00E15CDD">
                      <w:rPr>
                        <w:rPrChange w:id="5708" w:author="Stagair1" w:date="2018-05-08T16:40:00Z">
                          <w:rPr>
                            <w:noProof/>
                            <w:lang w:val="nl-NL"/>
                          </w:rPr>
                        </w:rPrChange>
                      </w:rPr>
                      <w:t xml:space="preserve">[28] </w:t>
                    </w:r>
                  </w:p>
                </w:tc>
                <w:tc>
                  <w:tcPr>
                    <w:tcW w:w="4656" w:type="pct"/>
                    <w:hideMark/>
                  </w:tcPr>
                  <w:p w14:paraId="16FF7238" w14:textId="77777777" w:rsidR="006F20A4" w:rsidRPr="00E15CDD" w:rsidRDefault="006F20A4">
                    <w:pPr>
                      <w:pStyle w:val="Bibliografie"/>
                      <w:rPr>
                        <w:rPrChange w:id="5709" w:author="Stagair1" w:date="2018-05-08T16:40:00Z">
                          <w:rPr>
                            <w:noProof/>
                            <w:lang w:val="nl-NL"/>
                          </w:rPr>
                        </w:rPrChange>
                      </w:rPr>
                    </w:pPr>
                    <w:r w:rsidRPr="00E15CDD">
                      <w:rPr>
                        <w:rPrChange w:id="5710" w:author="Stagair1" w:date="2018-05-08T16:40:00Z">
                          <w:rPr>
                            <w:noProof/>
                            <w:lang w:val="nl-NL"/>
                          </w:rPr>
                        </w:rPrChange>
                      </w:rPr>
                      <w:t>M. S, „how does saml work,” gluu, 19 December 2012. [Online]. Available: https://www.gluu.org/blog/how-does-saml-work-idps-sps/. [Geopend 14 Februari 2018].</w:t>
                    </w:r>
                  </w:p>
                </w:tc>
              </w:tr>
              <w:tr w:rsidR="006F20A4" w:rsidRPr="00E15CDD" w14:paraId="3E01DE6F" w14:textId="77777777" w:rsidTr="006F20A4">
                <w:trPr>
                  <w:divId w:val="1185553670"/>
                  <w:tblCellSpacing w:w="15" w:type="dxa"/>
                </w:trPr>
                <w:tc>
                  <w:tcPr>
                    <w:tcW w:w="293" w:type="pct"/>
                    <w:hideMark/>
                  </w:tcPr>
                  <w:p w14:paraId="478420C1" w14:textId="77777777" w:rsidR="006F20A4" w:rsidRPr="00E15CDD" w:rsidRDefault="006F20A4">
                    <w:pPr>
                      <w:pStyle w:val="Bibliografie"/>
                      <w:rPr>
                        <w:rPrChange w:id="5711" w:author="Stagair1" w:date="2018-05-08T16:40:00Z">
                          <w:rPr>
                            <w:noProof/>
                            <w:lang w:val="nl-NL"/>
                          </w:rPr>
                        </w:rPrChange>
                      </w:rPr>
                    </w:pPr>
                    <w:r w:rsidRPr="00E15CDD">
                      <w:rPr>
                        <w:rPrChange w:id="5712" w:author="Stagair1" w:date="2018-05-08T16:40:00Z">
                          <w:rPr>
                            <w:noProof/>
                            <w:lang w:val="nl-NL"/>
                          </w:rPr>
                        </w:rPrChange>
                      </w:rPr>
                      <w:lastRenderedPageBreak/>
                      <w:t xml:space="preserve">[29] </w:t>
                    </w:r>
                  </w:p>
                </w:tc>
                <w:tc>
                  <w:tcPr>
                    <w:tcW w:w="4656" w:type="pct"/>
                    <w:hideMark/>
                  </w:tcPr>
                  <w:p w14:paraId="32E95F82" w14:textId="77777777" w:rsidR="006F20A4" w:rsidRPr="00E15CDD" w:rsidRDefault="006F20A4">
                    <w:pPr>
                      <w:pStyle w:val="Bibliografie"/>
                      <w:rPr>
                        <w:rPrChange w:id="5713" w:author="Stagair1" w:date="2018-05-08T16:40:00Z">
                          <w:rPr>
                            <w:noProof/>
                            <w:lang w:val="nl-NL"/>
                          </w:rPr>
                        </w:rPrChange>
                      </w:rPr>
                    </w:pPr>
                    <w:r w:rsidRPr="00E15CDD">
                      <w:rPr>
                        <w:rPrChange w:id="5714" w:author="Stagair1" w:date="2018-05-08T16:40:00Z">
                          <w:rPr>
                            <w:noProof/>
                            <w:lang w:val="nl-NL"/>
                          </w:rPr>
                        </w:rPrChange>
                      </w:rPr>
                      <w:t>J. Kurtto, „The Difference Between SAML 2.0 and OAuth 2.0,” ubisecure, 03 Juli 2017. [Online]. Available: https://www.ubisecure.com/uncategorized/difference-between-saml-and-oauth/. [Geopend 15 Februari 2018].</w:t>
                    </w:r>
                  </w:p>
                </w:tc>
              </w:tr>
              <w:tr w:rsidR="006F20A4" w:rsidRPr="00E15CDD" w14:paraId="775D5D2A" w14:textId="77777777" w:rsidTr="006F20A4">
                <w:trPr>
                  <w:divId w:val="1185553670"/>
                  <w:tblCellSpacing w:w="15" w:type="dxa"/>
                </w:trPr>
                <w:tc>
                  <w:tcPr>
                    <w:tcW w:w="293" w:type="pct"/>
                    <w:hideMark/>
                  </w:tcPr>
                  <w:p w14:paraId="68BF2ADA" w14:textId="77777777" w:rsidR="006F20A4" w:rsidRPr="00E15CDD" w:rsidRDefault="006F20A4">
                    <w:pPr>
                      <w:pStyle w:val="Bibliografie"/>
                      <w:rPr>
                        <w:rPrChange w:id="5715" w:author="Stagair1" w:date="2018-05-08T16:40:00Z">
                          <w:rPr>
                            <w:noProof/>
                            <w:lang w:val="nl-NL"/>
                          </w:rPr>
                        </w:rPrChange>
                      </w:rPr>
                    </w:pPr>
                    <w:r w:rsidRPr="00E15CDD">
                      <w:rPr>
                        <w:rPrChange w:id="5716" w:author="Stagair1" w:date="2018-05-08T16:40:00Z">
                          <w:rPr>
                            <w:noProof/>
                            <w:lang w:val="nl-NL"/>
                          </w:rPr>
                        </w:rPrChange>
                      </w:rPr>
                      <w:t xml:space="preserve">[30] </w:t>
                    </w:r>
                  </w:p>
                </w:tc>
                <w:tc>
                  <w:tcPr>
                    <w:tcW w:w="4656" w:type="pct"/>
                    <w:hideMark/>
                  </w:tcPr>
                  <w:p w14:paraId="08DBE7EE" w14:textId="77777777" w:rsidR="006F20A4" w:rsidRPr="00E15CDD" w:rsidRDefault="006F20A4">
                    <w:pPr>
                      <w:pStyle w:val="Bibliografie"/>
                      <w:rPr>
                        <w:rPrChange w:id="5717" w:author="Stagair1" w:date="2018-05-08T16:40:00Z">
                          <w:rPr>
                            <w:noProof/>
                            <w:lang w:val="nl-NL"/>
                          </w:rPr>
                        </w:rPrChange>
                      </w:rPr>
                    </w:pPr>
                    <w:r w:rsidRPr="00E15CDD">
                      <w:rPr>
                        <w:rPrChange w:id="5718" w:author="Stagair1" w:date="2018-05-08T16:40:00Z">
                          <w:rPr>
                            <w:noProof/>
                            <w:lang w:val="nl-NL"/>
                          </w:rPr>
                        </w:rPrChange>
                      </w:rPr>
                      <w:t>„Federated SSO, A Primer (SAML, OAuth 2.0, OpenID Connect),” M&amp;S Consulting, 28 Januari 2018. [Online]. Available: https://www.mandsconsulting.com/federated-sso-a-primer-saml-oauth-2-0-openid-connect/. [Geopend 15 Februari 2018].</w:t>
                    </w:r>
                  </w:p>
                </w:tc>
              </w:tr>
              <w:tr w:rsidR="006F20A4" w:rsidRPr="00E15CDD" w14:paraId="6447BF08" w14:textId="77777777" w:rsidTr="006F20A4">
                <w:trPr>
                  <w:divId w:val="1185553670"/>
                  <w:tblCellSpacing w:w="15" w:type="dxa"/>
                </w:trPr>
                <w:tc>
                  <w:tcPr>
                    <w:tcW w:w="293" w:type="pct"/>
                    <w:hideMark/>
                  </w:tcPr>
                  <w:p w14:paraId="53CC0DF1" w14:textId="77777777" w:rsidR="006F20A4" w:rsidRPr="00E15CDD" w:rsidRDefault="006F20A4">
                    <w:pPr>
                      <w:pStyle w:val="Bibliografie"/>
                      <w:rPr>
                        <w:rPrChange w:id="5719" w:author="Stagair1" w:date="2018-05-08T16:40:00Z">
                          <w:rPr>
                            <w:noProof/>
                            <w:lang w:val="nl-NL"/>
                          </w:rPr>
                        </w:rPrChange>
                      </w:rPr>
                    </w:pPr>
                    <w:r w:rsidRPr="00E15CDD">
                      <w:rPr>
                        <w:rPrChange w:id="5720" w:author="Stagair1" w:date="2018-05-08T16:40:00Z">
                          <w:rPr>
                            <w:noProof/>
                            <w:lang w:val="nl-NL"/>
                          </w:rPr>
                        </w:rPrChange>
                      </w:rPr>
                      <w:t xml:space="preserve">[31] </w:t>
                    </w:r>
                  </w:p>
                </w:tc>
                <w:tc>
                  <w:tcPr>
                    <w:tcW w:w="4656" w:type="pct"/>
                    <w:hideMark/>
                  </w:tcPr>
                  <w:p w14:paraId="563FAFCA" w14:textId="77777777" w:rsidR="006F20A4" w:rsidRPr="00E15CDD" w:rsidRDefault="006F20A4">
                    <w:pPr>
                      <w:pStyle w:val="Bibliografie"/>
                      <w:rPr>
                        <w:rPrChange w:id="5721" w:author="Stagair1" w:date="2018-05-08T16:40:00Z">
                          <w:rPr>
                            <w:noProof/>
                            <w:lang w:val="nl-NL"/>
                          </w:rPr>
                        </w:rPrChange>
                      </w:rPr>
                    </w:pPr>
                    <w:r w:rsidRPr="00E15CDD">
                      <w:rPr>
                        <w:rPrChange w:id="5722" w:author="Stagair1" w:date="2018-05-08T16:40:00Z">
                          <w:rPr>
                            <w:noProof/>
                            <w:lang w:val="nl-NL"/>
                          </w:rPr>
                        </w:rPrChange>
                      </w:rPr>
                      <w:t>M. Anicas, „An Introduction to OAuth 2,” digitalocean, 21 Juli 2014. [Online]. Available: https://www.digitalocean.com/community/tutorials/an-introduction-to-oauth-2. [Geopend 15 Februari 2018].</w:t>
                    </w:r>
                  </w:p>
                </w:tc>
              </w:tr>
              <w:tr w:rsidR="006F20A4" w:rsidRPr="00E15CDD" w14:paraId="13C4D164" w14:textId="77777777" w:rsidTr="006F20A4">
                <w:trPr>
                  <w:divId w:val="1185553670"/>
                  <w:tblCellSpacing w:w="15" w:type="dxa"/>
                </w:trPr>
                <w:tc>
                  <w:tcPr>
                    <w:tcW w:w="293" w:type="pct"/>
                    <w:hideMark/>
                  </w:tcPr>
                  <w:p w14:paraId="2F789044" w14:textId="77777777" w:rsidR="006F20A4" w:rsidRPr="00E15CDD" w:rsidRDefault="006F20A4">
                    <w:pPr>
                      <w:pStyle w:val="Bibliografie"/>
                      <w:rPr>
                        <w:rPrChange w:id="5723" w:author="Stagair1" w:date="2018-05-08T16:40:00Z">
                          <w:rPr>
                            <w:noProof/>
                            <w:lang w:val="nl-NL"/>
                          </w:rPr>
                        </w:rPrChange>
                      </w:rPr>
                    </w:pPr>
                    <w:r w:rsidRPr="00E15CDD">
                      <w:rPr>
                        <w:rPrChange w:id="5724" w:author="Stagair1" w:date="2018-05-08T16:40:00Z">
                          <w:rPr>
                            <w:noProof/>
                            <w:lang w:val="nl-NL"/>
                          </w:rPr>
                        </w:rPrChange>
                      </w:rPr>
                      <w:t xml:space="preserve">[32] </w:t>
                    </w:r>
                  </w:p>
                </w:tc>
                <w:tc>
                  <w:tcPr>
                    <w:tcW w:w="4656" w:type="pct"/>
                    <w:hideMark/>
                  </w:tcPr>
                  <w:p w14:paraId="3F434BEE" w14:textId="77777777" w:rsidR="006F20A4" w:rsidRPr="00E15CDD" w:rsidRDefault="006F20A4">
                    <w:pPr>
                      <w:pStyle w:val="Bibliografie"/>
                      <w:rPr>
                        <w:rPrChange w:id="5725" w:author="Stagair1" w:date="2018-05-08T16:40:00Z">
                          <w:rPr>
                            <w:noProof/>
                            <w:lang w:val="nl-NL"/>
                          </w:rPr>
                        </w:rPrChange>
                      </w:rPr>
                    </w:pPr>
                    <w:r w:rsidRPr="00E15CDD">
                      <w:rPr>
                        <w:rPrChange w:id="5726" w:author="Stagair1" w:date="2018-05-08T16:40:00Z">
                          <w:rPr>
                            <w:noProof/>
                            <w:lang w:val="nl-NL"/>
                          </w:rPr>
                        </w:rPrChange>
                      </w:rPr>
                      <w:t>R. A. Grimes, „What is OAuth? How the open authorization framework works,” csoonine, 16 Augustus 2017. [Online]. Available: https://www.csoonline.com/article/3216404/authentication/what-is-oauth-how-the-open-authorization-framework-works.html. [Geopend 15 Februari 2018].</w:t>
                    </w:r>
                  </w:p>
                </w:tc>
              </w:tr>
              <w:tr w:rsidR="006F20A4" w:rsidRPr="00E15CDD" w14:paraId="721B1A39" w14:textId="77777777" w:rsidTr="006F20A4">
                <w:trPr>
                  <w:divId w:val="1185553670"/>
                  <w:tblCellSpacing w:w="15" w:type="dxa"/>
                </w:trPr>
                <w:tc>
                  <w:tcPr>
                    <w:tcW w:w="293" w:type="pct"/>
                    <w:hideMark/>
                  </w:tcPr>
                  <w:p w14:paraId="00A19A56" w14:textId="77777777" w:rsidR="006F20A4" w:rsidRPr="00E15CDD" w:rsidRDefault="006F20A4">
                    <w:pPr>
                      <w:pStyle w:val="Bibliografie"/>
                      <w:rPr>
                        <w:rPrChange w:id="5727" w:author="Stagair1" w:date="2018-05-08T16:40:00Z">
                          <w:rPr>
                            <w:noProof/>
                            <w:lang w:val="nl-NL"/>
                          </w:rPr>
                        </w:rPrChange>
                      </w:rPr>
                    </w:pPr>
                    <w:r w:rsidRPr="00E15CDD">
                      <w:rPr>
                        <w:rPrChange w:id="5728" w:author="Stagair1" w:date="2018-05-08T16:40:00Z">
                          <w:rPr>
                            <w:noProof/>
                            <w:lang w:val="nl-NL"/>
                          </w:rPr>
                        </w:rPrChange>
                      </w:rPr>
                      <w:t xml:space="preserve">[33] </w:t>
                    </w:r>
                  </w:p>
                </w:tc>
                <w:tc>
                  <w:tcPr>
                    <w:tcW w:w="4656" w:type="pct"/>
                    <w:hideMark/>
                  </w:tcPr>
                  <w:p w14:paraId="52AA80C6" w14:textId="77777777" w:rsidR="006F20A4" w:rsidRPr="00E15CDD" w:rsidRDefault="006F20A4">
                    <w:pPr>
                      <w:pStyle w:val="Bibliografie"/>
                      <w:rPr>
                        <w:rPrChange w:id="5729" w:author="Stagair1" w:date="2018-05-08T16:40:00Z">
                          <w:rPr>
                            <w:noProof/>
                            <w:lang w:val="nl-NL"/>
                          </w:rPr>
                        </w:rPrChange>
                      </w:rPr>
                    </w:pPr>
                    <w:r w:rsidRPr="00E15CDD">
                      <w:rPr>
                        <w:rPrChange w:id="5730" w:author="Stagair1" w:date="2018-05-08T16:40:00Z">
                          <w:rPr>
                            <w:noProof/>
                            <w:lang w:val="nl-NL"/>
                          </w:rPr>
                        </w:rPrChange>
                      </w:rPr>
                      <w:t>„OpenID Connect explained,” connect2id, 2018. [Online]. Available: https://connect2id.com/learn/openid-connect. [Geopend 15 Februari 2018].</w:t>
                    </w:r>
                  </w:p>
                </w:tc>
              </w:tr>
              <w:tr w:rsidR="006F20A4" w:rsidRPr="00E15CDD" w14:paraId="170C1114" w14:textId="77777777" w:rsidTr="006F20A4">
                <w:trPr>
                  <w:divId w:val="1185553670"/>
                  <w:tblCellSpacing w:w="15" w:type="dxa"/>
                </w:trPr>
                <w:tc>
                  <w:tcPr>
                    <w:tcW w:w="293" w:type="pct"/>
                    <w:hideMark/>
                  </w:tcPr>
                  <w:p w14:paraId="14C9F066" w14:textId="77777777" w:rsidR="006F20A4" w:rsidRPr="00E15CDD" w:rsidRDefault="006F20A4">
                    <w:pPr>
                      <w:pStyle w:val="Bibliografie"/>
                      <w:rPr>
                        <w:rPrChange w:id="5731" w:author="Stagair1" w:date="2018-05-08T16:40:00Z">
                          <w:rPr>
                            <w:noProof/>
                            <w:lang w:val="nl-NL"/>
                          </w:rPr>
                        </w:rPrChange>
                      </w:rPr>
                    </w:pPr>
                    <w:r w:rsidRPr="00E15CDD">
                      <w:rPr>
                        <w:rPrChange w:id="5732" w:author="Stagair1" w:date="2018-05-08T16:40:00Z">
                          <w:rPr>
                            <w:noProof/>
                            <w:lang w:val="nl-NL"/>
                          </w:rPr>
                        </w:rPrChange>
                      </w:rPr>
                      <w:t xml:space="preserve">[34] </w:t>
                    </w:r>
                  </w:p>
                </w:tc>
                <w:tc>
                  <w:tcPr>
                    <w:tcW w:w="4656" w:type="pct"/>
                    <w:hideMark/>
                  </w:tcPr>
                  <w:p w14:paraId="22183DEA" w14:textId="77777777" w:rsidR="006F20A4" w:rsidRPr="00E15CDD" w:rsidRDefault="006F20A4">
                    <w:pPr>
                      <w:pStyle w:val="Bibliografie"/>
                      <w:rPr>
                        <w:rPrChange w:id="5733" w:author="Stagair1" w:date="2018-05-08T16:40:00Z">
                          <w:rPr>
                            <w:noProof/>
                            <w:lang w:val="nl-NL"/>
                          </w:rPr>
                        </w:rPrChange>
                      </w:rPr>
                    </w:pPr>
                    <w:r w:rsidRPr="00E15CDD">
                      <w:rPr>
                        <w:rPrChange w:id="5734" w:author="Stagair1" w:date="2018-05-08T16:40:00Z">
                          <w:rPr>
                            <w:noProof/>
                            <w:lang w:val="nl-NL"/>
                          </w:rPr>
                        </w:rPrChange>
                      </w:rPr>
                      <w:t>C. Zhang, „OpenID Connect / oAuth 2.0: Integration with XenApp through Unified Gateway,” Citrix, 11 September 2015. [Online]. Available: https://www.citrix.com/blogs/2015/09/11/openid-connectoauth-2-0-integration-with-xenapp-through-unified-gateway/. [Geopend 15 Februari 2018].</w:t>
                    </w:r>
                  </w:p>
                </w:tc>
              </w:tr>
              <w:tr w:rsidR="006F20A4" w:rsidRPr="00E15CDD" w14:paraId="46BE8F56" w14:textId="77777777" w:rsidTr="006F20A4">
                <w:trPr>
                  <w:divId w:val="1185553670"/>
                  <w:tblCellSpacing w:w="15" w:type="dxa"/>
                </w:trPr>
                <w:tc>
                  <w:tcPr>
                    <w:tcW w:w="293" w:type="pct"/>
                    <w:hideMark/>
                  </w:tcPr>
                  <w:p w14:paraId="44F7E24A" w14:textId="77777777" w:rsidR="006F20A4" w:rsidRPr="00E15CDD" w:rsidRDefault="006F20A4">
                    <w:pPr>
                      <w:pStyle w:val="Bibliografie"/>
                      <w:rPr>
                        <w:rPrChange w:id="5735" w:author="Stagair1" w:date="2018-05-08T16:40:00Z">
                          <w:rPr>
                            <w:noProof/>
                            <w:lang w:val="nl-NL"/>
                          </w:rPr>
                        </w:rPrChange>
                      </w:rPr>
                    </w:pPr>
                    <w:r w:rsidRPr="00E15CDD">
                      <w:rPr>
                        <w:rPrChange w:id="5736" w:author="Stagair1" w:date="2018-05-08T16:40:00Z">
                          <w:rPr>
                            <w:noProof/>
                            <w:lang w:val="nl-NL"/>
                          </w:rPr>
                        </w:rPrChange>
                      </w:rPr>
                      <w:t xml:space="preserve">[35] </w:t>
                    </w:r>
                  </w:p>
                </w:tc>
                <w:tc>
                  <w:tcPr>
                    <w:tcW w:w="4656" w:type="pct"/>
                    <w:hideMark/>
                  </w:tcPr>
                  <w:p w14:paraId="74B1094C" w14:textId="77777777" w:rsidR="006F20A4" w:rsidRPr="00E15CDD" w:rsidRDefault="006F20A4">
                    <w:pPr>
                      <w:pStyle w:val="Bibliografie"/>
                      <w:rPr>
                        <w:rPrChange w:id="5737" w:author="Stagair1" w:date="2018-05-08T16:40:00Z">
                          <w:rPr>
                            <w:noProof/>
                            <w:lang w:val="nl-NL"/>
                          </w:rPr>
                        </w:rPrChange>
                      </w:rPr>
                    </w:pPr>
                    <w:r w:rsidRPr="00E15CDD">
                      <w:rPr>
                        <w:rPrChange w:id="5738" w:author="Stagair1" w:date="2018-05-08T16:40:00Z">
                          <w:rPr>
                            <w:noProof/>
                            <w:lang w:val="nl-NL"/>
                          </w:rPr>
                        </w:rPrChange>
                      </w:rPr>
                      <w:t>M. Matchen, „HTTPS, SSL, and [Perfect] Forward Secrecy,” blogspot, 2016. [Online]. Available: http://packetinspection.blogspot.be/2014/01/https-ssl-and-perfect-forward-secrecy.html. [Geopend 13 Februari 2018].</w:t>
                    </w:r>
                  </w:p>
                </w:tc>
              </w:tr>
              <w:tr w:rsidR="006F20A4" w:rsidRPr="00E15CDD" w14:paraId="1C24EC9D" w14:textId="77777777" w:rsidTr="006F20A4">
                <w:trPr>
                  <w:divId w:val="1185553670"/>
                  <w:tblCellSpacing w:w="15" w:type="dxa"/>
                </w:trPr>
                <w:tc>
                  <w:tcPr>
                    <w:tcW w:w="293" w:type="pct"/>
                    <w:hideMark/>
                  </w:tcPr>
                  <w:p w14:paraId="178DB148" w14:textId="77777777" w:rsidR="006F20A4" w:rsidRPr="00E15CDD" w:rsidRDefault="006F20A4">
                    <w:pPr>
                      <w:pStyle w:val="Bibliografie"/>
                      <w:rPr>
                        <w:rPrChange w:id="5739" w:author="Stagair1" w:date="2018-05-08T16:40:00Z">
                          <w:rPr>
                            <w:noProof/>
                            <w:lang w:val="nl-NL"/>
                          </w:rPr>
                        </w:rPrChange>
                      </w:rPr>
                    </w:pPr>
                    <w:r w:rsidRPr="00E15CDD">
                      <w:rPr>
                        <w:rPrChange w:id="5740" w:author="Stagair1" w:date="2018-05-08T16:40:00Z">
                          <w:rPr>
                            <w:noProof/>
                            <w:lang w:val="nl-NL"/>
                          </w:rPr>
                        </w:rPrChange>
                      </w:rPr>
                      <w:t xml:space="preserve">[36] </w:t>
                    </w:r>
                  </w:p>
                </w:tc>
                <w:tc>
                  <w:tcPr>
                    <w:tcW w:w="4656" w:type="pct"/>
                    <w:hideMark/>
                  </w:tcPr>
                  <w:p w14:paraId="31D6E53C" w14:textId="77777777" w:rsidR="006F20A4" w:rsidRPr="00E15CDD" w:rsidRDefault="006F20A4">
                    <w:pPr>
                      <w:pStyle w:val="Bibliografie"/>
                      <w:rPr>
                        <w:rPrChange w:id="5741" w:author="Stagair1" w:date="2018-05-08T16:40:00Z">
                          <w:rPr>
                            <w:noProof/>
                            <w:lang w:val="nl-NL"/>
                          </w:rPr>
                        </w:rPrChange>
                      </w:rPr>
                    </w:pPr>
                    <w:r w:rsidRPr="00E15CDD">
                      <w:rPr>
                        <w:rPrChange w:id="5742" w:author="Stagair1" w:date="2018-05-08T16:40:00Z">
                          <w:rPr>
                            <w:noProof/>
                            <w:lang w:val="nl-NL"/>
                          </w:rPr>
                        </w:rPrChange>
                      </w:rPr>
                      <w:t xml:space="preserve">M. Howell, Regisseur, </w:t>
                    </w:r>
                    <w:r w:rsidRPr="00E15CDD">
                      <w:rPr>
                        <w:i/>
                        <w:iCs/>
                        <w:rPrChange w:id="5743" w:author="Stagair1" w:date="2018-05-08T16:40:00Z">
                          <w:rPr>
                            <w:i/>
                            <w:iCs/>
                            <w:noProof/>
                            <w:lang w:val="nl-NL"/>
                          </w:rPr>
                        </w:rPrChange>
                      </w:rPr>
                      <w:t xml:space="preserve">Citrix ShareFile Enterprise. </w:t>
                    </w:r>
                    <w:r w:rsidRPr="00E15CDD">
                      <w:rPr>
                        <w:rPrChange w:id="5744" w:author="Stagair1" w:date="2018-05-08T16:40:00Z">
                          <w:rPr>
                            <w:noProof/>
                            <w:lang w:val="nl-NL"/>
                          </w:rPr>
                        </w:rPrChange>
                      </w:rPr>
                      <w:t xml:space="preserve">[Film]. Citrix, 2018. </w:t>
                    </w:r>
                  </w:p>
                </w:tc>
              </w:tr>
              <w:tr w:rsidR="006F20A4" w:rsidRPr="00E15CDD" w14:paraId="428192F3" w14:textId="77777777" w:rsidTr="006F20A4">
                <w:trPr>
                  <w:divId w:val="1185553670"/>
                  <w:tblCellSpacing w:w="15" w:type="dxa"/>
                </w:trPr>
                <w:tc>
                  <w:tcPr>
                    <w:tcW w:w="293" w:type="pct"/>
                    <w:hideMark/>
                  </w:tcPr>
                  <w:p w14:paraId="4F961741" w14:textId="77777777" w:rsidR="006F20A4" w:rsidRPr="00E15CDD" w:rsidRDefault="006F20A4">
                    <w:pPr>
                      <w:pStyle w:val="Bibliografie"/>
                      <w:rPr>
                        <w:rPrChange w:id="5745" w:author="Stagair1" w:date="2018-05-08T16:40:00Z">
                          <w:rPr>
                            <w:noProof/>
                            <w:lang w:val="nl-NL"/>
                          </w:rPr>
                        </w:rPrChange>
                      </w:rPr>
                    </w:pPr>
                    <w:r w:rsidRPr="00E15CDD">
                      <w:rPr>
                        <w:rPrChange w:id="5746" w:author="Stagair1" w:date="2018-05-08T16:40:00Z">
                          <w:rPr>
                            <w:noProof/>
                            <w:lang w:val="nl-NL"/>
                          </w:rPr>
                        </w:rPrChange>
                      </w:rPr>
                      <w:t xml:space="preserve">[37] </w:t>
                    </w:r>
                  </w:p>
                </w:tc>
                <w:tc>
                  <w:tcPr>
                    <w:tcW w:w="4656" w:type="pct"/>
                    <w:hideMark/>
                  </w:tcPr>
                  <w:p w14:paraId="4C06F8BF" w14:textId="77777777" w:rsidR="006F20A4" w:rsidRPr="00E15CDD" w:rsidRDefault="006F20A4">
                    <w:pPr>
                      <w:pStyle w:val="Bibliografie"/>
                      <w:rPr>
                        <w:rPrChange w:id="5747" w:author="Stagair1" w:date="2018-05-08T16:40:00Z">
                          <w:rPr>
                            <w:noProof/>
                            <w:lang w:val="nl-NL"/>
                          </w:rPr>
                        </w:rPrChange>
                      </w:rPr>
                    </w:pPr>
                    <w:r w:rsidRPr="00E15CDD">
                      <w:rPr>
                        <w:rPrChange w:id="5748" w:author="Stagair1" w:date="2018-05-08T16:40:00Z">
                          <w:rPr>
                            <w:noProof/>
                            <w:lang w:val="nl-NL"/>
                          </w:rPr>
                        </w:rPrChange>
                      </w:rPr>
                      <w:t>K. Buzdar, „samAccountName Vs userPrincipalName,” FAQForge, 2018. [Online]. Available: https://www.faqforge.com/windows/samaccountname-vs-userprincipalname/. [Geopend 20 Februari 2018].</w:t>
                    </w:r>
                  </w:p>
                </w:tc>
              </w:tr>
              <w:tr w:rsidR="006F20A4" w:rsidRPr="00E15CDD" w14:paraId="12D39666" w14:textId="77777777" w:rsidTr="006F20A4">
                <w:trPr>
                  <w:divId w:val="1185553670"/>
                  <w:tblCellSpacing w:w="15" w:type="dxa"/>
                </w:trPr>
                <w:tc>
                  <w:tcPr>
                    <w:tcW w:w="293" w:type="pct"/>
                    <w:hideMark/>
                  </w:tcPr>
                  <w:p w14:paraId="7FEF4CC4" w14:textId="77777777" w:rsidR="006F20A4" w:rsidRPr="00E15CDD" w:rsidRDefault="006F20A4">
                    <w:pPr>
                      <w:pStyle w:val="Bibliografie"/>
                      <w:rPr>
                        <w:rPrChange w:id="5749" w:author="Stagair1" w:date="2018-05-08T16:40:00Z">
                          <w:rPr>
                            <w:noProof/>
                            <w:lang w:val="nl-NL"/>
                          </w:rPr>
                        </w:rPrChange>
                      </w:rPr>
                    </w:pPr>
                    <w:r w:rsidRPr="00E15CDD">
                      <w:rPr>
                        <w:rPrChange w:id="5750" w:author="Stagair1" w:date="2018-05-08T16:40:00Z">
                          <w:rPr>
                            <w:noProof/>
                            <w:lang w:val="nl-NL"/>
                          </w:rPr>
                        </w:rPrChange>
                      </w:rPr>
                      <w:t xml:space="preserve">[38] </w:t>
                    </w:r>
                  </w:p>
                </w:tc>
                <w:tc>
                  <w:tcPr>
                    <w:tcW w:w="4656" w:type="pct"/>
                    <w:hideMark/>
                  </w:tcPr>
                  <w:p w14:paraId="1A60E8E7" w14:textId="77777777" w:rsidR="006F20A4" w:rsidRPr="00E15CDD" w:rsidRDefault="006F20A4">
                    <w:pPr>
                      <w:pStyle w:val="Bibliografie"/>
                      <w:rPr>
                        <w:rPrChange w:id="5751" w:author="Stagair1" w:date="2018-05-08T16:40:00Z">
                          <w:rPr>
                            <w:noProof/>
                            <w:lang w:val="nl-NL"/>
                          </w:rPr>
                        </w:rPrChange>
                      </w:rPr>
                    </w:pPr>
                    <w:r w:rsidRPr="00E15CDD">
                      <w:rPr>
                        <w:rPrChange w:id="5752" w:author="Stagair1" w:date="2018-05-08T16:40:00Z">
                          <w:rPr>
                            <w:noProof/>
                            <w:lang w:val="nl-NL"/>
                          </w:rPr>
                        </w:rPrChange>
                      </w:rPr>
                      <w:t>Citrix, „Using Mapped IP (MIP) and Subnet IP (SNIP) Address on a NetScaler Appliance,” Citrix, 16 Februari 2017. [Online]. Available: https://support.citrix.com/article/CTX120318. [Geopend 11 April 2018].</w:t>
                    </w:r>
                  </w:p>
                </w:tc>
              </w:tr>
              <w:tr w:rsidR="006F20A4" w:rsidRPr="00E15CDD" w14:paraId="2A789A77" w14:textId="77777777" w:rsidTr="006F20A4">
                <w:trPr>
                  <w:divId w:val="1185553670"/>
                  <w:tblCellSpacing w:w="15" w:type="dxa"/>
                </w:trPr>
                <w:tc>
                  <w:tcPr>
                    <w:tcW w:w="293" w:type="pct"/>
                    <w:hideMark/>
                  </w:tcPr>
                  <w:p w14:paraId="5A3D8E89" w14:textId="77777777" w:rsidR="006F20A4" w:rsidRPr="00E15CDD" w:rsidRDefault="006F20A4">
                    <w:pPr>
                      <w:pStyle w:val="Bibliografie"/>
                      <w:rPr>
                        <w:rPrChange w:id="5753" w:author="Stagair1" w:date="2018-05-08T16:40:00Z">
                          <w:rPr>
                            <w:noProof/>
                            <w:lang w:val="nl-NL"/>
                          </w:rPr>
                        </w:rPrChange>
                      </w:rPr>
                    </w:pPr>
                    <w:r w:rsidRPr="00E15CDD">
                      <w:rPr>
                        <w:rPrChange w:id="5754" w:author="Stagair1" w:date="2018-05-08T16:40:00Z">
                          <w:rPr>
                            <w:noProof/>
                            <w:lang w:val="nl-NL"/>
                          </w:rPr>
                        </w:rPrChange>
                      </w:rPr>
                      <w:t xml:space="preserve">[39] </w:t>
                    </w:r>
                  </w:p>
                </w:tc>
                <w:tc>
                  <w:tcPr>
                    <w:tcW w:w="4656" w:type="pct"/>
                    <w:hideMark/>
                  </w:tcPr>
                  <w:p w14:paraId="0692028D" w14:textId="77777777" w:rsidR="006F20A4" w:rsidRPr="00E15CDD" w:rsidRDefault="006F20A4">
                    <w:pPr>
                      <w:pStyle w:val="Bibliografie"/>
                      <w:rPr>
                        <w:rPrChange w:id="5755" w:author="Stagair1" w:date="2018-05-08T16:40:00Z">
                          <w:rPr>
                            <w:noProof/>
                            <w:lang w:val="nl-NL"/>
                          </w:rPr>
                        </w:rPrChange>
                      </w:rPr>
                    </w:pPr>
                    <w:r w:rsidRPr="00E15CDD">
                      <w:rPr>
                        <w:rPrChange w:id="5756" w:author="Stagair1" w:date="2018-05-08T16:40:00Z">
                          <w:rPr>
                            <w:noProof/>
                            <w:lang w:val="nl-NL"/>
                          </w:rPr>
                        </w:rPrChange>
                      </w:rPr>
                      <w:t>Citrix, „OAuth Authentication,” Citrix, 01 April 2018. [Online]. Available: https://docs.citrix.com/en-us/netscaler/12/aaa-tm/oauth-authentication.html. [Geopend 09 April 2018].</w:t>
                    </w:r>
                  </w:p>
                </w:tc>
              </w:tr>
              <w:tr w:rsidR="006F20A4" w:rsidRPr="00E15CDD" w14:paraId="615A0D14" w14:textId="77777777" w:rsidTr="006F20A4">
                <w:trPr>
                  <w:divId w:val="1185553670"/>
                  <w:tblCellSpacing w:w="15" w:type="dxa"/>
                </w:trPr>
                <w:tc>
                  <w:tcPr>
                    <w:tcW w:w="293" w:type="pct"/>
                    <w:hideMark/>
                  </w:tcPr>
                  <w:p w14:paraId="6FCA8664" w14:textId="77777777" w:rsidR="006F20A4" w:rsidRPr="00E15CDD" w:rsidRDefault="006F20A4">
                    <w:pPr>
                      <w:pStyle w:val="Bibliografie"/>
                      <w:rPr>
                        <w:rPrChange w:id="5757" w:author="Stagair1" w:date="2018-05-08T16:40:00Z">
                          <w:rPr>
                            <w:noProof/>
                            <w:lang w:val="nl-NL"/>
                          </w:rPr>
                        </w:rPrChange>
                      </w:rPr>
                    </w:pPr>
                    <w:r w:rsidRPr="00E15CDD">
                      <w:rPr>
                        <w:rPrChange w:id="5758" w:author="Stagair1" w:date="2018-05-08T16:40:00Z">
                          <w:rPr>
                            <w:noProof/>
                            <w:lang w:val="nl-NL"/>
                          </w:rPr>
                        </w:rPrChange>
                      </w:rPr>
                      <w:t xml:space="preserve">[40] </w:t>
                    </w:r>
                  </w:p>
                </w:tc>
                <w:tc>
                  <w:tcPr>
                    <w:tcW w:w="4656" w:type="pct"/>
                    <w:hideMark/>
                  </w:tcPr>
                  <w:p w14:paraId="4792AF40" w14:textId="77777777" w:rsidR="006F20A4" w:rsidRPr="00E15CDD" w:rsidRDefault="006F20A4">
                    <w:pPr>
                      <w:pStyle w:val="Bibliografie"/>
                      <w:rPr>
                        <w:rPrChange w:id="5759" w:author="Stagair1" w:date="2018-05-08T16:40:00Z">
                          <w:rPr>
                            <w:noProof/>
                            <w:lang w:val="nl-NL"/>
                          </w:rPr>
                        </w:rPrChange>
                      </w:rPr>
                    </w:pPr>
                    <w:r w:rsidRPr="00E15CDD">
                      <w:rPr>
                        <w:rPrChange w:id="5760" w:author="Stagair1" w:date="2018-05-08T16:40:00Z">
                          <w:rPr>
                            <w:noProof/>
                            <w:lang w:val="nl-NL"/>
                          </w:rPr>
                        </w:rPrChange>
                      </w:rPr>
                      <w:t>Citrix, „OAuth2 Getting Started Guide,” Citrix, 01 Augustus 2017. [Online]. Available: https://api.sharefile.com/rest/oauth2.aspx. [Geopend 10 April 2018].</w:t>
                    </w:r>
                  </w:p>
                </w:tc>
              </w:tr>
            </w:tbl>
            <w:p w14:paraId="56B4A882" w14:textId="77777777" w:rsidR="006F20A4" w:rsidRPr="00E15CDD" w:rsidRDefault="006F20A4">
              <w:pPr>
                <w:divId w:val="1185553670"/>
                <w:rPr>
                  <w:rFonts w:eastAsia="Times New Roman"/>
                  <w:rPrChange w:id="5761" w:author="Stagair1" w:date="2018-05-08T16:40:00Z">
                    <w:rPr>
                      <w:rFonts w:eastAsia="Times New Roman"/>
                      <w:noProof/>
                    </w:rPr>
                  </w:rPrChange>
                </w:rPr>
              </w:pPr>
            </w:p>
            <w:p w14:paraId="6BB160CF" w14:textId="77777777" w:rsidR="00323F91" w:rsidRPr="00E15CDD" w:rsidRDefault="00323F91">
              <w:pPr>
                <w:rPr>
                  <w:rPrChange w:id="5762" w:author="Stagair1" w:date="2018-05-08T16:40:00Z">
                    <w:rPr>
                      <w:lang w:val="nl-NL"/>
                    </w:rPr>
                  </w:rPrChange>
                </w:rPr>
              </w:pPr>
              <w:r w:rsidRPr="00E15CDD">
                <w:rPr>
                  <w:b/>
                  <w:bCs/>
                  <w:rPrChange w:id="5763" w:author="Stagair1" w:date="2018-05-08T16:40:00Z">
                    <w:rPr>
                      <w:b/>
                      <w:bCs/>
                      <w:lang w:val="nl-NL"/>
                    </w:rPr>
                  </w:rPrChange>
                </w:rPr>
                <w:fldChar w:fldCharType="end"/>
              </w:r>
            </w:p>
          </w:sdtContent>
        </w:sdt>
      </w:sdtContent>
    </w:sdt>
    <w:p w14:paraId="0EDBE062" w14:textId="77777777" w:rsidR="00985E87" w:rsidRPr="00E15CDD" w:rsidRDefault="00985E87">
      <w:pPr>
        <w:rPr>
          <w:rPrChange w:id="5764" w:author="Stagair1" w:date="2018-05-08T16:40:00Z">
            <w:rPr>
              <w:lang w:val="nl-NL"/>
            </w:rPr>
          </w:rPrChange>
        </w:rPr>
      </w:pPr>
      <w:r w:rsidRPr="00E15CDD">
        <w:rPr>
          <w:rPrChange w:id="5765" w:author="Stagair1" w:date="2018-05-08T16:40:00Z">
            <w:rPr>
              <w:lang w:val="nl-NL"/>
            </w:rPr>
          </w:rPrChange>
        </w:rPr>
        <w:br w:type="page"/>
      </w:r>
    </w:p>
    <w:p w14:paraId="243BDAC2" w14:textId="77777777" w:rsidR="00F90B7D" w:rsidRPr="00E15CDD" w:rsidRDefault="00985E87" w:rsidP="00772D8C">
      <w:pPr>
        <w:pStyle w:val="Kop1"/>
        <w:numPr>
          <w:ilvl w:val="0"/>
          <w:numId w:val="0"/>
        </w:numPr>
        <w:rPr>
          <w:rPrChange w:id="5766" w:author="Stagair1" w:date="2018-05-08T16:40:00Z">
            <w:rPr>
              <w:lang w:val="nl-NL"/>
            </w:rPr>
          </w:rPrChange>
        </w:rPr>
      </w:pPr>
      <w:bookmarkStart w:id="5767" w:name="_Toc509827095"/>
      <w:bookmarkStart w:id="5768" w:name="_Toc512841463"/>
      <w:r w:rsidRPr="00E15CDD">
        <w:rPr>
          <w:rPrChange w:id="5769" w:author="Stagair1" w:date="2018-05-08T16:40:00Z">
            <w:rPr>
              <w:lang w:val="nl-NL"/>
            </w:rPr>
          </w:rPrChange>
        </w:rPr>
        <w:lastRenderedPageBreak/>
        <w:t>Bijlagen</w:t>
      </w:r>
      <w:bookmarkEnd w:id="5767"/>
      <w:bookmarkEnd w:id="5768"/>
    </w:p>
    <w:p w14:paraId="2743FF13" w14:textId="77777777" w:rsidR="00C87975" w:rsidRPr="00E15CDD" w:rsidRDefault="00C87975" w:rsidP="00C87975">
      <w:pPr>
        <w:rPr>
          <w:rPrChange w:id="5770" w:author="Stagair1" w:date="2018-05-08T16:40:00Z">
            <w:rPr>
              <w:lang w:val="nl-NL"/>
            </w:rPr>
          </w:rPrChange>
        </w:rPr>
      </w:pPr>
    </w:p>
    <w:p w14:paraId="769D3106" w14:textId="77777777" w:rsidR="006F20A4" w:rsidRPr="00E15CDD" w:rsidRDefault="006F20A4" w:rsidP="006F20A4">
      <w:pPr>
        <w:pStyle w:val="Bibliografie"/>
        <w:numPr>
          <w:ilvl w:val="0"/>
          <w:numId w:val="30"/>
        </w:numPr>
        <w:rPr>
          <w:rPrChange w:id="5771" w:author="Stagair1" w:date="2018-05-08T16:40:00Z">
            <w:rPr>
              <w:lang w:val="nl-NL"/>
            </w:rPr>
          </w:rPrChange>
        </w:rPr>
      </w:pPr>
      <w:r w:rsidRPr="00E15CDD">
        <w:rPr>
          <w:rPrChange w:id="5772" w:author="Stagair1" w:date="2018-05-08T16:40:00Z">
            <w:rPr>
              <w:lang w:val="nl-NL"/>
            </w:rPr>
          </w:rPrChange>
        </w:rPr>
        <w:t>NetScaler Configuratie Guide</w:t>
      </w:r>
    </w:p>
    <w:sectPr w:rsidR="006F20A4" w:rsidRPr="00E15CDD" w:rsidSect="005A68D6">
      <w:pgSz w:w="11906" w:h="16838" w:code="9"/>
      <w:pgMar w:top="1134" w:right="1134" w:bottom="1134" w:left="1871"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comment w:id="3468" w:author="Evert-Jan Jacobs" w:date="2018-05-13T11:13:00Z" w:initials="EJ">
    <w:p w14:paraId="22BAC84F" w14:textId="77777777" w:rsidR="005A0626" w:rsidRDefault="005A0626">
      <w:pPr>
        <w:pStyle w:val="Tekstopmerking"/>
      </w:pPr>
      <w:r>
        <w:rPr>
          <w:rStyle w:val="Verwijzingopmerking"/>
        </w:rPr>
        <w:annotationRef/>
      </w:r>
      <w:r>
        <w:t>Probeer verslagstijl te vermijden</w:t>
      </w:r>
    </w:p>
  </w:comment>
  <w:comment w:id="3506" w:author="Evert-Jan Jacobs" w:date="2018-05-13T11:15:00Z" w:initials="EJ">
    <w:p w14:paraId="72A342A8" w14:textId="77777777" w:rsidR="005A0626" w:rsidRDefault="005A0626">
      <w:pPr>
        <w:pStyle w:val="Tekstopmerking"/>
      </w:pPr>
      <w:r>
        <w:rPr>
          <w:rStyle w:val="Verwijzingopmerking"/>
        </w:rPr>
        <w:annotationRef/>
      </w:r>
      <w:r>
        <w:t>, die de nodige ..</w:t>
      </w:r>
    </w:p>
  </w:comment>
  <w:comment w:id="3512" w:author="Evert-Jan Jacobs" w:date="2018-05-13T11:18:00Z" w:initials="EJ">
    <w:p w14:paraId="57EE464A" w14:textId="77777777" w:rsidR="005A0626" w:rsidRDefault="005A0626">
      <w:pPr>
        <w:pStyle w:val="Tekstopmerking"/>
      </w:pPr>
      <w:r>
        <w:rPr>
          <w:rStyle w:val="Verwijzingopmerking"/>
        </w:rPr>
        <w:annotationRef/>
      </w:r>
      <w:r>
        <w:t>Weet niet wat je hiermee bedoelt, weglaten?</w:t>
      </w:r>
    </w:p>
    <w:p w14:paraId="6CD5ED9F" w14:textId="40443C09" w:rsidR="005A0626" w:rsidRDefault="005A0626">
      <w:pPr>
        <w:pStyle w:val="Tekstopmerking"/>
      </w:pPr>
      <w:r>
        <w:t>Informatie beschikbaar in de lb services?</w:t>
      </w:r>
    </w:p>
  </w:comment>
  <w:comment w:id="3532" w:author="Evert-Jan Jacobs" w:date="2018-05-13T11:23:00Z" w:initials="EJ">
    <w:p w14:paraId="67370DAF" w14:textId="57F8F9C2" w:rsidR="005A0626" w:rsidRDefault="005A0626">
      <w:pPr>
        <w:pStyle w:val="Tekstopmerking"/>
      </w:pPr>
      <w:r>
        <w:rPr>
          <w:rStyle w:val="Verwijzingopmerking"/>
        </w:rPr>
        <w:annotationRef/>
      </w:r>
      <w:r>
        <w:t>Ik zou dit verwerken in een tekst.</w:t>
      </w:r>
    </w:p>
  </w:comment>
  <w:comment w:id="3555" w:author="Evert-Jan Jacobs" w:date="2018-05-13T11:28:00Z" w:initials="EJ">
    <w:p w14:paraId="26E1CBE0" w14:textId="31F310F3" w:rsidR="005A0626" w:rsidRDefault="005A0626">
      <w:pPr>
        <w:pStyle w:val="Tekstopmerking"/>
      </w:pPr>
      <w:r>
        <w:rPr>
          <w:rStyle w:val="Verwijzingopmerking"/>
        </w:rPr>
        <w:annotationRef/>
      </w:r>
      <w:r>
        <w:t>Vermijden!</w:t>
      </w:r>
    </w:p>
    <w:p w14:paraId="54DDF76B" w14:textId="7635FFF0" w:rsidR="005A0626" w:rsidRDefault="005A0626">
      <w:pPr>
        <w:pStyle w:val="Tekstopmerking"/>
      </w:pPr>
      <w:r>
        <w:t>Voorbeeld: Connecteren van SFC met LSZ vereist veel configuratie waarbij het voorzien van authenticatie het belangrijkst is.</w:t>
      </w:r>
    </w:p>
  </w:comment>
  <w:comment w:id="3558" w:author="Evert-Jan Jacobs" w:date="2018-05-13T11:25:00Z" w:initials="EJ">
    <w:p w14:paraId="059259E7" w14:textId="156D2889" w:rsidR="005A0626" w:rsidRDefault="005A0626">
      <w:pPr>
        <w:pStyle w:val="Tekstopmerking"/>
      </w:pPr>
      <w:r>
        <w:rPr>
          <w:rStyle w:val="Verwijzingopmerking"/>
        </w:rPr>
        <w:annotationRef/>
      </w:r>
      <w:r>
        <w:t>voluit</w:t>
      </w:r>
    </w:p>
  </w:comment>
  <w:comment w:id="3567" w:author="Evert-Jan Jacobs" w:date="2018-05-13T11:33:00Z" w:initials="EJ">
    <w:p w14:paraId="50480411" w14:textId="2EB2A976" w:rsidR="005A0626" w:rsidRDefault="005A0626">
      <w:pPr>
        <w:pStyle w:val="Tekstopmerking"/>
      </w:pPr>
      <w:r>
        <w:rPr>
          <w:rStyle w:val="Verwijzingopmerking"/>
        </w:rPr>
        <w:annotationRef/>
      </w:r>
      <w:r>
        <w:t>sinds NS v 10.5</w:t>
      </w:r>
    </w:p>
  </w:comment>
  <w:comment w:id="3572" w:author="Evert-Jan Jacobs" w:date="2018-05-13T11:33:00Z" w:initials="EJ">
    <w:p w14:paraId="24DF4361" w14:textId="77777777" w:rsidR="005A0626" w:rsidRDefault="005A0626">
      <w:pPr>
        <w:pStyle w:val="Tekstopmerking"/>
      </w:pPr>
      <w:r>
        <w:rPr>
          <w:rStyle w:val="Verwijzingopmerking"/>
        </w:rPr>
        <w:annotationRef/>
      </w:r>
      <w:r>
        <w:t>biedt een grote hulp indien een basissetup voldoende is.</w:t>
      </w:r>
    </w:p>
    <w:p w14:paraId="07D449D5" w14:textId="77777777" w:rsidR="005A0626" w:rsidRDefault="005A0626">
      <w:pPr>
        <w:pStyle w:val="Tekstopmerking"/>
      </w:pPr>
    </w:p>
    <w:p w14:paraId="1234998C" w14:textId="7476D60B" w:rsidR="005A0626" w:rsidRDefault="005A0626">
      <w:pPr>
        <w:pStyle w:val="Tekstopmerking"/>
      </w:pPr>
      <w:r>
        <w:t>Of laat toe om op een overzichtelijke manier de netscaler in te zetten zonder in de configuratiefiles te werken.</w:t>
      </w:r>
    </w:p>
  </w:comment>
  <w:comment w:id="3635" w:author="Evert-Jan Jacobs" w:date="2018-05-13T11:42:00Z" w:initials="EJ">
    <w:p w14:paraId="3E3CC506" w14:textId="60F44112" w:rsidR="005A0626" w:rsidRDefault="005A0626">
      <w:pPr>
        <w:pStyle w:val="Tekstopmerking"/>
      </w:pPr>
      <w:r>
        <w:rPr>
          <w:rStyle w:val="Verwijzingopmerking"/>
        </w:rPr>
        <w:annotationRef/>
      </w:r>
      <w:r>
        <w:t>Is algemeen geweten</w:t>
      </w:r>
    </w:p>
  </w:comment>
  <w:comment w:id="3645" w:author="Evert-Jan Jacobs" w:date="2018-05-13T11:43:00Z" w:initials="EJ">
    <w:p w14:paraId="1BFEE791" w14:textId="6879CA63" w:rsidR="005A0626" w:rsidRDefault="005A0626">
      <w:pPr>
        <w:pStyle w:val="Tekstopmerking"/>
      </w:pPr>
      <w:r>
        <w:rPr>
          <w:rStyle w:val="Verwijzingopmerking"/>
        </w:rPr>
        <w:annotationRef/>
      </w:r>
      <w:r>
        <w:t>Publiek adres, “jouw” vermijden</w:t>
      </w:r>
    </w:p>
  </w:comment>
  <w:comment w:id="3637" w:author="Evert-Jan Jacobs" w:date="2018-05-13T11:43:00Z" w:initials="EJ">
    <w:p w14:paraId="06ACB076" w14:textId="15C38AF5" w:rsidR="005A0626" w:rsidRDefault="005A0626">
      <w:pPr>
        <w:pStyle w:val="Tekstopmerking"/>
      </w:pPr>
      <w:r>
        <w:rPr>
          <w:rStyle w:val="Verwijzingopmerking"/>
        </w:rPr>
        <w:annotationRef/>
      </w:r>
      <w:r>
        <w:t>Twee opties zijn mogelijk als ip adres: een eigen publiek adres of ..</w:t>
      </w:r>
    </w:p>
  </w:comment>
  <w:comment w:id="3721" w:author="Evert-Jan Jacobs" w:date="2018-05-13T11:50:00Z" w:initials="EJ">
    <w:p w14:paraId="3742A915" w14:textId="6AC4719C" w:rsidR="005A0626" w:rsidRDefault="005A0626">
      <w:pPr>
        <w:pStyle w:val="Tekstopmerking"/>
      </w:pPr>
      <w:r>
        <w:rPr>
          <w:rStyle w:val="Verwijzingopmerking"/>
        </w:rPr>
        <w:annotationRef/>
      </w:r>
      <w:r>
        <w:t>of van de Controllers indien de l SZ ontdubbeld is</w:t>
      </w:r>
    </w:p>
  </w:comment>
  <w:comment w:id="3729" w:author="Evert-Jan Jacobs" w:date="2018-05-13T11:52:00Z" w:initials="EJ">
    <w:p w14:paraId="61FFC61C" w14:textId="61D9FC2E" w:rsidR="005A0626" w:rsidRDefault="005A0626">
      <w:pPr>
        <w:pStyle w:val="Tekstopmerking"/>
      </w:pPr>
      <w:r>
        <w:rPr>
          <w:rStyle w:val="Verwijzingopmerking"/>
        </w:rPr>
        <w:annotationRef/>
      </w:r>
      <w:r>
        <w:t>wat is de beste werkmethode.</w:t>
      </w:r>
    </w:p>
  </w:comment>
  <w:comment w:id="3838" w:author="Evert-Jan Jacobs" w:date="2018-05-13T13:16:00Z" w:initials="EJ">
    <w:p w14:paraId="462D0081" w14:textId="0DFC07ED" w:rsidR="005A0626" w:rsidRDefault="005A0626">
      <w:pPr>
        <w:pStyle w:val="Tekstopmerking"/>
      </w:pPr>
      <w:r>
        <w:rPr>
          <w:rStyle w:val="Verwijzingopmerking"/>
        </w:rPr>
        <w:annotationRef/>
      </w:r>
      <w:r>
        <w:t>Ik zou dit al zetten op de plaats waar je beide introduceert.</w:t>
      </w:r>
    </w:p>
  </w:comment>
  <w:comment w:id="3846" w:author="Evert-Jan Jacobs" w:date="2018-05-13T13:17:00Z" w:initials="EJ">
    <w:p w14:paraId="7BAA9229" w14:textId="280C6826" w:rsidR="005A0626" w:rsidRDefault="005A0626">
      <w:pPr>
        <w:pStyle w:val="Tekstopmerking"/>
      </w:pPr>
      <w:r>
        <w:t xml:space="preserve">Figuur .. toont </w:t>
      </w:r>
      <w:r>
        <w:rPr>
          <w:rStyle w:val="Verwijzingopmerking"/>
        </w:rPr>
        <w:annotationRef/>
      </w:r>
      <w:r>
        <w:t>een ingevuld voorbeeld.</w:t>
      </w:r>
    </w:p>
  </w:comment>
  <w:comment w:id="3891" w:author="Evert-Jan Jacobs" w:date="2018-05-13T13:21:00Z" w:initials="EJ">
    <w:p w14:paraId="7A344A2B" w14:textId="4B0B6C45" w:rsidR="005A0626" w:rsidRDefault="005A0626">
      <w:pPr>
        <w:pStyle w:val="Tekstopmerking"/>
      </w:pPr>
      <w:r>
        <w:rPr>
          <w:rStyle w:val="Verwijzingopmerking"/>
        </w:rPr>
        <w:annotationRef/>
      </w:r>
      <w:r>
        <w:t>.</w:t>
      </w:r>
    </w:p>
  </w:comment>
  <w:comment w:id="3894" w:author="Evert-Jan Jacobs" w:date="2018-05-13T13:21:00Z" w:initials="EJ">
    <w:p w14:paraId="104564E4" w14:textId="22385D80" w:rsidR="005A0626" w:rsidRDefault="005A0626">
      <w:pPr>
        <w:pStyle w:val="Tekstopmerking"/>
      </w:pPr>
      <w:r>
        <w:rPr>
          <w:rStyle w:val="Verwijzingopmerking"/>
        </w:rPr>
        <w:annotationRef/>
      </w:r>
      <w:r>
        <w:t>,dat …,</w:t>
      </w:r>
    </w:p>
  </w:comment>
  <w:comment w:id="3901" w:author="Evert-Jan Jacobs" w:date="2018-05-13T13:22:00Z" w:initials="EJ">
    <w:p w14:paraId="5BEAB6B0" w14:textId="2D1CA6BB" w:rsidR="005A0626" w:rsidRDefault="005A0626">
      <w:pPr>
        <w:pStyle w:val="Tekstopmerking"/>
      </w:pPr>
      <w:r>
        <w:rPr>
          <w:rStyle w:val="Verwijzingopmerking"/>
        </w:rPr>
        <w:annotationRef/>
      </w:r>
      <w:r>
        <w:t>toont</w:t>
      </w:r>
    </w:p>
  </w:comment>
  <w:comment w:id="3965" w:author="Evert-Jan Jacobs" w:date="2018-05-13T13:23:00Z" w:initials="EJ">
    <w:p w14:paraId="6A39F56E" w14:textId="3356F195" w:rsidR="005A0626" w:rsidRDefault="005A0626">
      <w:pPr>
        <w:pStyle w:val="Tekstopmerking"/>
      </w:pPr>
      <w:r>
        <w:rPr>
          <w:rStyle w:val="Verwijzingopmerking"/>
        </w:rPr>
        <w:annotationRef/>
      </w:r>
      <w:r>
        <w:t>het ipv hij?</w:t>
      </w:r>
    </w:p>
  </w:comment>
  <w:comment w:id="4007" w:author="Evert-Jan Jacobs" w:date="2018-05-13T13:25:00Z" w:initials="EJ">
    <w:p w14:paraId="652DB1CB" w14:textId="3847E211" w:rsidR="005A0626" w:rsidRDefault="005A0626">
      <w:pPr>
        <w:pStyle w:val="Tekstopmerking"/>
      </w:pPr>
      <w:r>
        <w:rPr>
          <w:rStyle w:val="Verwijzingopmerking"/>
        </w:rPr>
        <w:annotationRef/>
      </w:r>
      <w:r>
        <w:t>Wat is “hier”</w:t>
      </w:r>
    </w:p>
  </w:comment>
  <w:comment w:id="4014" w:author="Evert-Jan Jacobs" w:date="2018-05-13T13:26:00Z" w:initials="EJ">
    <w:p w14:paraId="64E1A298" w14:textId="62950089" w:rsidR="005A0626" w:rsidRDefault="005A0626">
      <w:pPr>
        <w:pStyle w:val="Tekstopmerking"/>
      </w:pPr>
      <w:r>
        <w:rPr>
          <w:rStyle w:val="Verwijzingopmerking"/>
        </w:rPr>
        <w:annotationRef/>
      </w:r>
      <w:r>
        <w:t xml:space="preserve">Weergegeven in </w:t>
      </w:r>
    </w:p>
  </w:comment>
  <w:comment w:id="4033" w:author="Evert-Jan Jacobs" w:date="2018-05-13T13:38:00Z" w:initials="EJ">
    <w:p w14:paraId="4E451F7D" w14:textId="3F8BAB6E" w:rsidR="005A0626" w:rsidRDefault="005A0626">
      <w:pPr>
        <w:pStyle w:val="Tekstopmerking"/>
      </w:pPr>
      <w:r>
        <w:rPr>
          <w:rStyle w:val="Verwijzingopmerking"/>
        </w:rPr>
        <w:annotationRef/>
      </w:r>
      <w:r>
        <w:t>Hoort dit wel bij de uitwerking?</w:t>
      </w:r>
    </w:p>
  </w:comment>
  <w:comment w:id="4691" w:author="Evert-Jan Jacobs" w:date="2018-05-13T13:50:00Z" w:initials="EJ">
    <w:p w14:paraId="1D288FD1" w14:textId="5AB08726" w:rsidR="00820EB6" w:rsidRDefault="00820EB6">
      <w:pPr>
        <w:pStyle w:val="Tekstopmerking"/>
      </w:pPr>
      <w:r>
        <w:rPr>
          <w:rStyle w:val="Verwijzingopmerking"/>
        </w:rPr>
        <w:annotationRef/>
      </w:r>
      <w:r>
        <w:t>Na</w:t>
      </w:r>
    </w:p>
  </w:comment>
  <w:comment w:id="4704" w:author="Evert-Jan Jacobs" w:date="2018-05-13T13:51:00Z" w:initials="EJ">
    <w:p w14:paraId="3433735C" w14:textId="65F0543B" w:rsidR="000A7FA5" w:rsidRDefault="000A7FA5">
      <w:pPr>
        <w:pStyle w:val="Tekstopmerking"/>
      </w:pPr>
      <w:r>
        <w:rPr>
          <w:rStyle w:val="Verwijzingopmerking"/>
        </w:rPr>
        <w:annotationRef/>
      </w:r>
      <w:r>
        <w:t xml:space="preserve">De IIS-server heeft slechts een minimale configuratie nodig aangezien het hosten van een website </w:t>
      </w:r>
      <w:r w:rsidR="001D3F1E">
        <w:t>niet vereist is</w:t>
      </w:r>
      <w:r>
        <w:t>.</w:t>
      </w:r>
    </w:p>
  </w:comment>
  <w:comment w:id="4738" w:author="Evert-Jan Jacobs" w:date="2018-05-13T13:54:00Z" w:initials="EJ">
    <w:p w14:paraId="6916F918" w14:textId="0733166B" w:rsidR="00812300" w:rsidRDefault="00812300">
      <w:pPr>
        <w:pStyle w:val="Tekstopmerking"/>
      </w:pPr>
      <w:r>
        <w:rPr>
          <w:rStyle w:val="Verwijzingopmerking"/>
        </w:rPr>
        <w:annotationRef/>
      </w:r>
      <w:r>
        <w:t>Moet geïnstalleerd worden</w:t>
      </w:r>
    </w:p>
  </w:comment>
  <w:comment w:id="4752" w:author="Evert-Jan Jacobs" w:date="2018-05-13T13:54:00Z" w:initials="EJ">
    <w:p w14:paraId="53144574" w14:textId="77777777" w:rsidR="007E3C24" w:rsidRDefault="007E3C24">
      <w:pPr>
        <w:pStyle w:val="Tekstopmerking"/>
      </w:pPr>
      <w:r>
        <w:rPr>
          <w:rStyle w:val="Verwijzingopmerking"/>
        </w:rPr>
        <w:annotationRef/>
      </w:r>
      <w:r>
        <w:t xml:space="preserve">Indien er toch gekozen zou worden.. </w:t>
      </w:r>
    </w:p>
    <w:p w14:paraId="2029BB14" w14:textId="77777777" w:rsidR="007E3C24" w:rsidRDefault="007E3C24">
      <w:pPr>
        <w:pStyle w:val="Tekstopmerking"/>
      </w:pPr>
    </w:p>
    <w:p w14:paraId="00C97079" w14:textId="232FDA2E" w:rsidR="007E3C24" w:rsidRDefault="007E3C24">
      <w:pPr>
        <w:pStyle w:val="Tekstopmerking"/>
      </w:pPr>
      <w:r>
        <w:t>En waarom dan toch?</w:t>
      </w:r>
    </w:p>
  </w:comment>
  <w:comment w:id="4785" w:author="Evert-Jan Jacobs" w:date="2018-05-13T13:55:00Z" w:initials="EJ">
    <w:p w14:paraId="766745E9" w14:textId="3518AFBE" w:rsidR="006418F4" w:rsidRDefault="006418F4">
      <w:pPr>
        <w:pStyle w:val="Tekstopmerking"/>
      </w:pPr>
      <w:r>
        <w:rPr>
          <w:rStyle w:val="Verwijzingopmerking"/>
        </w:rPr>
        <w:annotationRef/>
      </w:r>
      <w:r>
        <w:t>Geen handleiding!</w:t>
      </w:r>
    </w:p>
  </w:comment>
  <w:comment w:id="4808" w:author="Evert-Jan Jacobs" w:date="2018-05-13T13:57:00Z" w:initials="EJ">
    <w:p w14:paraId="3C9A8597" w14:textId="1A79B553" w:rsidR="001C2A70" w:rsidRDefault="001C2A70">
      <w:pPr>
        <w:pStyle w:val="Tekstopmerking"/>
      </w:pPr>
      <w:r>
        <w:rPr>
          <w:rStyle w:val="Verwijzingopmerking"/>
        </w:rPr>
        <w:annotationRef/>
      </w:r>
      <w:r>
        <w:t>Of enkel</w:t>
      </w:r>
    </w:p>
  </w:comment>
  <w:comment w:id="4811" w:author="Evert-Jan Jacobs" w:date="2018-05-13T13:56:00Z" w:initials="EJ">
    <w:p w14:paraId="72A5991F" w14:textId="5DA0B05B" w:rsidR="0058541F" w:rsidRDefault="0058541F">
      <w:pPr>
        <w:pStyle w:val="Tekstopmerking"/>
      </w:pPr>
      <w:r>
        <w:rPr>
          <w:rStyle w:val="Verwijzingopmerking"/>
        </w:rPr>
        <w:annotationRef/>
      </w:r>
      <w:r>
        <w:t>Wat is verpersoonlijking?</w:t>
      </w:r>
    </w:p>
  </w:comment>
  <w:comment w:id="4875" w:author="Evert-Jan Jacobs" w:date="2018-05-13T13:58:00Z" w:initials="EJ">
    <w:p w14:paraId="4D9AD1E0" w14:textId="15C60D6E" w:rsidR="00A45711" w:rsidRDefault="00BB56DB">
      <w:pPr>
        <w:pStyle w:val="Tekstopmerking"/>
      </w:pPr>
      <w:r>
        <w:rPr>
          <w:rStyle w:val="Verwijzingopmerking"/>
        </w:rPr>
        <w:annotationRef/>
      </w:r>
      <w:r>
        <w:t>Configuratie kan gebeuren via ConfigS…</w:t>
      </w:r>
    </w:p>
  </w:comment>
  <w:comment w:id="4958" w:author="Evert-Jan Jacobs" w:date="2018-05-13T14:00:00Z" w:initials="EJ">
    <w:p w14:paraId="62A18E30" w14:textId="40BBB3B5" w:rsidR="006A0301" w:rsidRDefault="006A0301">
      <w:pPr>
        <w:pStyle w:val="Tekstopmerking"/>
      </w:pPr>
      <w:r>
        <w:rPr>
          <w:rStyle w:val="Verwijzingopmerking"/>
        </w:rPr>
        <w:annotationRef/>
      </w:r>
      <w:r>
        <w:t>verdelen</w:t>
      </w:r>
      <w:bookmarkStart w:id="4960" w:name="_GoBack"/>
      <w:bookmarkEnd w:id="4960"/>
    </w:p>
  </w:comment>
</w:comments>
</file>

<file path=word/commentsExtended.xml><?xml version="1.0" encoding="utf-8"?>
<w15:commentsEx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commentEx w15:paraId="22BAC84F" w15:done="0"/>
  <w15:commentEx w15:paraId="72A342A8" w15:done="0"/>
  <w15:commentEx w15:paraId="6CD5ED9F" w15:done="0"/>
  <w15:commentEx w15:paraId="67370DAF" w15:done="0"/>
  <w15:commentEx w15:paraId="54DDF76B" w15:done="0"/>
  <w15:commentEx w15:paraId="059259E7" w15:done="0"/>
  <w15:commentEx w15:paraId="50480411" w15:done="0"/>
  <w15:commentEx w15:paraId="1234998C" w15:done="0"/>
  <w15:commentEx w15:paraId="3E3CC506" w15:done="0"/>
  <w15:commentEx w15:paraId="1BFEE791" w15:done="0"/>
  <w15:commentEx w15:paraId="06ACB076" w15:done="0"/>
  <w15:commentEx w15:paraId="3742A915" w15:done="0"/>
  <w15:commentEx w15:paraId="61FFC61C" w15:done="0"/>
  <w15:commentEx w15:paraId="462D0081" w15:done="0"/>
  <w15:commentEx w15:paraId="7BAA9229" w15:done="0"/>
  <w15:commentEx w15:paraId="7A344A2B" w15:done="0"/>
  <w15:commentEx w15:paraId="104564E4" w15:done="0"/>
  <w15:commentEx w15:paraId="5BEAB6B0" w15:done="0"/>
  <w15:commentEx w15:paraId="6A39F56E" w15:done="0"/>
  <w15:commentEx w15:paraId="652DB1CB" w15:done="0"/>
  <w15:commentEx w15:paraId="64E1A298" w15:done="0"/>
  <w15:commentEx w15:paraId="4E451F7D" w15:done="0"/>
  <w15:commentEx w15:paraId="1D288FD1" w15:done="0"/>
  <w15:commentEx w15:paraId="3433735C" w15:done="0"/>
  <w15:commentEx w15:paraId="6916F918" w15:done="0"/>
  <w15:commentEx w15:paraId="00C97079" w15:done="0"/>
  <w15:commentEx w15:paraId="766745E9" w15:done="0"/>
  <w15:commentEx w15:paraId="3C9A8597" w15:done="0"/>
  <w15:commentEx w15:paraId="72A5991F" w15:done="0"/>
  <w15:commentEx w15:paraId="4D9AD1E0" w15:done="0"/>
  <w15:commentEx w15:paraId="62A18E30" w15:done="0"/>
</w15:commentsEx>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0872EF01" w14:textId="77777777" w:rsidR="00353068" w:rsidRDefault="00353068" w:rsidP="00067F77">
      <w:pPr>
        <w:spacing w:after="0" w:line="240" w:lineRule="auto"/>
      </w:pPr>
      <w:r>
        <w:separator/>
      </w:r>
    </w:p>
  </w:endnote>
  <w:endnote w:type="continuationSeparator" w:id="0">
    <w:p w14:paraId="2587BCBA" w14:textId="77777777" w:rsidR="00353068" w:rsidRDefault="00353068"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AFF" w:usb1="C0007843" w:usb2="00000009" w:usb3="00000000" w:csb0="000001FF" w:csb1="00000000"/>
  </w:font>
  <w:font w:name="Calibri">
    <w:panose1 w:val="020F0502020204030204"/>
    <w:charset w:val="00"/>
    <w:family w:val="swiss"/>
    <w:pitch w:val="variable"/>
    <w:sig w:usb0="E0002AFF" w:usb1="4000ACFF" w:usb2="00000001"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A0002AEF" w:usb1="4000207B" w:usb2="00000000"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FB617C1" w14:textId="77777777" w:rsidR="00353068" w:rsidRDefault="00353068" w:rsidP="00067F77">
      <w:pPr>
        <w:spacing w:after="0" w:line="240" w:lineRule="auto"/>
      </w:pPr>
      <w:r>
        <w:separator/>
      </w:r>
    </w:p>
  </w:footnote>
  <w:footnote w:type="continuationSeparator" w:id="0">
    <w:p w14:paraId="3611360B" w14:textId="77777777" w:rsidR="00353068" w:rsidRDefault="00353068"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Kop1"/>
      <w:lvlText w:val="%1"/>
      <w:lvlJc w:val="left"/>
      <w:pPr>
        <w:ind w:left="432" w:hanging="432"/>
      </w:pPr>
      <w:rPr>
        <w:rFonts w:hint="default"/>
      </w:rPr>
    </w:lvl>
    <w:lvl w:ilvl="1">
      <w:start w:val="1"/>
      <w:numFmt w:val="decimal"/>
      <w:pStyle w:val="Kop2"/>
      <w:lvlText w:val="%1.%2"/>
      <w:lvlJc w:val="left"/>
      <w:pPr>
        <w:ind w:left="576" w:hanging="576"/>
      </w:pPr>
      <w:rPr>
        <w:rFonts w:hint="default"/>
      </w:rPr>
    </w:lvl>
    <w:lvl w:ilvl="2">
      <w:start w:val="1"/>
      <w:numFmt w:val="decimal"/>
      <w:pStyle w:val="Kop3"/>
      <w:lvlText w:val="%1.%2.%3"/>
      <w:lvlJc w:val="left"/>
      <w:pPr>
        <w:ind w:left="720" w:hanging="720"/>
      </w:pPr>
      <w:rPr>
        <w:rFonts w:hint="default"/>
      </w:rPr>
    </w:lvl>
    <w:lvl w:ilvl="3">
      <w:start w:val="1"/>
      <w:numFmt w:val="decimal"/>
      <w:pStyle w:val="Kop4"/>
      <w:lvlText w:val="%1.%2.%3.%4"/>
      <w:lvlJc w:val="left"/>
      <w:pPr>
        <w:ind w:left="864" w:hanging="864"/>
      </w:pPr>
      <w:rPr>
        <w:rFonts w:hint="default"/>
      </w:rPr>
    </w:lvl>
    <w:lvl w:ilvl="4">
      <w:start w:val="1"/>
      <w:numFmt w:val="decimal"/>
      <w:pStyle w:val="Kop5"/>
      <w:lvlText w:val="%1.%2.%3.%4.%5"/>
      <w:lvlJc w:val="left"/>
      <w:pPr>
        <w:ind w:left="1008" w:hanging="1008"/>
      </w:pPr>
      <w:rPr>
        <w:rFonts w:hint="default"/>
      </w:rPr>
    </w:lvl>
    <w:lvl w:ilvl="5">
      <w:start w:val="1"/>
      <w:numFmt w:val="decimal"/>
      <w:pStyle w:val="Kop6"/>
      <w:lvlText w:val="%1.%2.%3.%4.%5.%6"/>
      <w:lvlJc w:val="left"/>
      <w:pPr>
        <w:ind w:left="1152" w:hanging="1152"/>
      </w:pPr>
      <w:rPr>
        <w:rFonts w:hint="default"/>
      </w:rPr>
    </w:lvl>
    <w:lvl w:ilvl="6">
      <w:start w:val="1"/>
      <w:numFmt w:val="decimal"/>
      <w:pStyle w:val="Kop7"/>
      <w:lvlText w:val="%1.%2.%3.%4.%5.%6.%7"/>
      <w:lvlJc w:val="left"/>
      <w:pPr>
        <w:ind w:left="1296" w:hanging="1296"/>
      </w:pPr>
      <w:rPr>
        <w:rFonts w:hint="default"/>
      </w:rPr>
    </w:lvl>
    <w:lvl w:ilvl="7">
      <w:start w:val="1"/>
      <w:numFmt w:val="decimal"/>
      <w:pStyle w:val="Kop8"/>
      <w:lvlText w:val="%1.%2.%3.%4.%5.%6.%7.%8"/>
      <w:lvlJc w:val="left"/>
      <w:pPr>
        <w:ind w:left="1440" w:hanging="1440"/>
      </w:pPr>
      <w:rPr>
        <w:rFonts w:hint="default"/>
      </w:rPr>
    </w:lvl>
    <w:lvl w:ilvl="8">
      <w:start w:val="1"/>
      <w:numFmt w:val="decimal"/>
      <w:pStyle w:val="Kop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7"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9"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8"/>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29"/>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6"/>
  </w:num>
  <w:num w:numId="21">
    <w:abstractNumId w:val="13"/>
  </w:num>
  <w:num w:numId="22">
    <w:abstractNumId w:val="22"/>
  </w:num>
  <w:num w:numId="23">
    <w:abstractNumId w:val="18"/>
  </w:num>
  <w:num w:numId="24">
    <w:abstractNumId w:val="12"/>
  </w:num>
  <w:num w:numId="25">
    <w:abstractNumId w:val="27"/>
  </w:num>
  <w:num w:numId="26">
    <w:abstractNumId w:val="21"/>
  </w:num>
  <w:num w:numId="27">
    <w:abstractNumId w:val="8"/>
  </w:num>
  <w:num w:numId="28">
    <w:abstractNumId w:val="19"/>
  </w:num>
  <w:num w:numId="29">
    <w:abstractNumId w:val="23"/>
  </w:num>
  <w:num w:numId="30">
    <w:abstractNumId w:val="7"/>
  </w:num>
</w:numbering>
</file>

<file path=word/people.xml><?xml version="1.0" encoding="utf-8"?>
<w15:people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15:person w15:author="Stagair1">
    <w15:presenceInfo w15:providerId="AD" w15:userId="S-1-5-21-1935655697-484763869-1708537768-8139"/>
  </w15:person>
  <w15:person w15:author="Evert-Jan Jacobs">
    <w15:presenceInfo w15:providerId="None" w15:userId="Evert-Jan Jacobs"/>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20"/>
  <w:trackRevisions/>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E86672"/>
    <w:rsid w:val="000005D0"/>
    <w:rsid w:val="00000B01"/>
    <w:rsid w:val="00001773"/>
    <w:rsid w:val="00004B56"/>
    <w:rsid w:val="000067DE"/>
    <w:rsid w:val="0002092D"/>
    <w:rsid w:val="00024476"/>
    <w:rsid w:val="000269DF"/>
    <w:rsid w:val="00031290"/>
    <w:rsid w:val="000401FC"/>
    <w:rsid w:val="00044A8E"/>
    <w:rsid w:val="000508BE"/>
    <w:rsid w:val="00054281"/>
    <w:rsid w:val="00060962"/>
    <w:rsid w:val="00063D35"/>
    <w:rsid w:val="00067F77"/>
    <w:rsid w:val="000721D4"/>
    <w:rsid w:val="00072B11"/>
    <w:rsid w:val="000774F9"/>
    <w:rsid w:val="000824C2"/>
    <w:rsid w:val="00085F27"/>
    <w:rsid w:val="00087B89"/>
    <w:rsid w:val="0009647B"/>
    <w:rsid w:val="00096A65"/>
    <w:rsid w:val="000A680B"/>
    <w:rsid w:val="000A7FA5"/>
    <w:rsid w:val="000B37F6"/>
    <w:rsid w:val="000B48E8"/>
    <w:rsid w:val="000B655B"/>
    <w:rsid w:val="000C55FB"/>
    <w:rsid w:val="000D0A75"/>
    <w:rsid w:val="000D2451"/>
    <w:rsid w:val="000D3D61"/>
    <w:rsid w:val="000D57EF"/>
    <w:rsid w:val="000D5AEF"/>
    <w:rsid w:val="000E01F2"/>
    <w:rsid w:val="000E5ACE"/>
    <w:rsid w:val="0010558C"/>
    <w:rsid w:val="00106D2F"/>
    <w:rsid w:val="00107673"/>
    <w:rsid w:val="001107F9"/>
    <w:rsid w:val="00120369"/>
    <w:rsid w:val="00124005"/>
    <w:rsid w:val="001300DB"/>
    <w:rsid w:val="001326A3"/>
    <w:rsid w:val="001339BD"/>
    <w:rsid w:val="00142429"/>
    <w:rsid w:val="00151B95"/>
    <w:rsid w:val="00161AFC"/>
    <w:rsid w:val="00186FC6"/>
    <w:rsid w:val="00192ADF"/>
    <w:rsid w:val="00197D23"/>
    <w:rsid w:val="001A2D6C"/>
    <w:rsid w:val="001A5E6E"/>
    <w:rsid w:val="001B3B18"/>
    <w:rsid w:val="001B4612"/>
    <w:rsid w:val="001B5ED1"/>
    <w:rsid w:val="001C2288"/>
    <w:rsid w:val="001C2A70"/>
    <w:rsid w:val="001C6BD8"/>
    <w:rsid w:val="001D3E7C"/>
    <w:rsid w:val="001D3F1E"/>
    <w:rsid w:val="001E3B24"/>
    <w:rsid w:val="001F4A27"/>
    <w:rsid w:val="0020640E"/>
    <w:rsid w:val="002077FB"/>
    <w:rsid w:val="002200F4"/>
    <w:rsid w:val="00222348"/>
    <w:rsid w:val="002224CF"/>
    <w:rsid w:val="002339C7"/>
    <w:rsid w:val="00235147"/>
    <w:rsid w:val="002352AB"/>
    <w:rsid w:val="002522C1"/>
    <w:rsid w:val="00260DF9"/>
    <w:rsid w:val="00263447"/>
    <w:rsid w:val="0026345C"/>
    <w:rsid w:val="00267CB8"/>
    <w:rsid w:val="0027096D"/>
    <w:rsid w:val="00274183"/>
    <w:rsid w:val="00281BC8"/>
    <w:rsid w:val="00284E3B"/>
    <w:rsid w:val="002914AB"/>
    <w:rsid w:val="0029195D"/>
    <w:rsid w:val="00292CDB"/>
    <w:rsid w:val="002A2E62"/>
    <w:rsid w:val="002A7DCF"/>
    <w:rsid w:val="002B2C8A"/>
    <w:rsid w:val="002B34C8"/>
    <w:rsid w:val="002B3709"/>
    <w:rsid w:val="002B6D89"/>
    <w:rsid w:val="002C16B9"/>
    <w:rsid w:val="002C24C5"/>
    <w:rsid w:val="002C31AC"/>
    <w:rsid w:val="002D3BC4"/>
    <w:rsid w:val="002E0A89"/>
    <w:rsid w:val="002E5951"/>
    <w:rsid w:val="002F0DBA"/>
    <w:rsid w:val="002F2947"/>
    <w:rsid w:val="00311256"/>
    <w:rsid w:val="00311D3F"/>
    <w:rsid w:val="00315612"/>
    <w:rsid w:val="00316CA7"/>
    <w:rsid w:val="00321115"/>
    <w:rsid w:val="00322018"/>
    <w:rsid w:val="00323F91"/>
    <w:rsid w:val="00324B09"/>
    <w:rsid w:val="003332D7"/>
    <w:rsid w:val="00333A5B"/>
    <w:rsid w:val="00340481"/>
    <w:rsid w:val="00346698"/>
    <w:rsid w:val="00353068"/>
    <w:rsid w:val="003555DB"/>
    <w:rsid w:val="003559E9"/>
    <w:rsid w:val="003564CB"/>
    <w:rsid w:val="003609BF"/>
    <w:rsid w:val="00361897"/>
    <w:rsid w:val="003622F3"/>
    <w:rsid w:val="003655D7"/>
    <w:rsid w:val="00365C1D"/>
    <w:rsid w:val="003750DB"/>
    <w:rsid w:val="00380DB5"/>
    <w:rsid w:val="0038305B"/>
    <w:rsid w:val="00390564"/>
    <w:rsid w:val="00391E69"/>
    <w:rsid w:val="003978F3"/>
    <w:rsid w:val="003B5096"/>
    <w:rsid w:val="003E4A5E"/>
    <w:rsid w:val="003F068D"/>
    <w:rsid w:val="003F07CD"/>
    <w:rsid w:val="00407BA1"/>
    <w:rsid w:val="004125B2"/>
    <w:rsid w:val="00412E0B"/>
    <w:rsid w:val="0042416C"/>
    <w:rsid w:val="00426312"/>
    <w:rsid w:val="00433601"/>
    <w:rsid w:val="00433961"/>
    <w:rsid w:val="004345D9"/>
    <w:rsid w:val="00441193"/>
    <w:rsid w:val="00441E30"/>
    <w:rsid w:val="00444B26"/>
    <w:rsid w:val="0045063A"/>
    <w:rsid w:val="00452C5F"/>
    <w:rsid w:val="00456DF8"/>
    <w:rsid w:val="00463395"/>
    <w:rsid w:val="00481A8B"/>
    <w:rsid w:val="004878B0"/>
    <w:rsid w:val="00493180"/>
    <w:rsid w:val="004A0D4D"/>
    <w:rsid w:val="004A37CD"/>
    <w:rsid w:val="004A6191"/>
    <w:rsid w:val="004A76F8"/>
    <w:rsid w:val="004B41CA"/>
    <w:rsid w:val="004B6CE6"/>
    <w:rsid w:val="004C631B"/>
    <w:rsid w:val="004C6774"/>
    <w:rsid w:val="004D04ED"/>
    <w:rsid w:val="004E5A9D"/>
    <w:rsid w:val="004F435F"/>
    <w:rsid w:val="00500C88"/>
    <w:rsid w:val="005123C0"/>
    <w:rsid w:val="00516421"/>
    <w:rsid w:val="00517A6E"/>
    <w:rsid w:val="0052683C"/>
    <w:rsid w:val="00527BC3"/>
    <w:rsid w:val="005308BD"/>
    <w:rsid w:val="00543F18"/>
    <w:rsid w:val="005540FA"/>
    <w:rsid w:val="00556195"/>
    <w:rsid w:val="00560615"/>
    <w:rsid w:val="0056094B"/>
    <w:rsid w:val="0057312D"/>
    <w:rsid w:val="0057374E"/>
    <w:rsid w:val="00574D6C"/>
    <w:rsid w:val="00580975"/>
    <w:rsid w:val="00584034"/>
    <w:rsid w:val="0058541F"/>
    <w:rsid w:val="005910DD"/>
    <w:rsid w:val="005972E4"/>
    <w:rsid w:val="005A0387"/>
    <w:rsid w:val="005A0626"/>
    <w:rsid w:val="005A68D6"/>
    <w:rsid w:val="005A6C56"/>
    <w:rsid w:val="005A71CE"/>
    <w:rsid w:val="005B3EDA"/>
    <w:rsid w:val="005B561C"/>
    <w:rsid w:val="005B5FA9"/>
    <w:rsid w:val="005B7249"/>
    <w:rsid w:val="005D3735"/>
    <w:rsid w:val="005D3DCE"/>
    <w:rsid w:val="005D3F1E"/>
    <w:rsid w:val="005D543E"/>
    <w:rsid w:val="005E048D"/>
    <w:rsid w:val="005E5408"/>
    <w:rsid w:val="005F3FA2"/>
    <w:rsid w:val="006055AC"/>
    <w:rsid w:val="00610B17"/>
    <w:rsid w:val="00614E9E"/>
    <w:rsid w:val="006228AB"/>
    <w:rsid w:val="00626D06"/>
    <w:rsid w:val="00627A0B"/>
    <w:rsid w:val="00630878"/>
    <w:rsid w:val="006416F3"/>
    <w:rsid w:val="006418F4"/>
    <w:rsid w:val="006463A1"/>
    <w:rsid w:val="00653682"/>
    <w:rsid w:val="00660D9C"/>
    <w:rsid w:val="00661E5A"/>
    <w:rsid w:val="00664610"/>
    <w:rsid w:val="00686730"/>
    <w:rsid w:val="006903A9"/>
    <w:rsid w:val="006925E3"/>
    <w:rsid w:val="006A0301"/>
    <w:rsid w:val="006A0EA7"/>
    <w:rsid w:val="006B6E0B"/>
    <w:rsid w:val="006C15B0"/>
    <w:rsid w:val="006C496A"/>
    <w:rsid w:val="006C4B7C"/>
    <w:rsid w:val="006E1CA7"/>
    <w:rsid w:val="006F0B1F"/>
    <w:rsid w:val="006F0FE1"/>
    <w:rsid w:val="006F20A4"/>
    <w:rsid w:val="006F7D01"/>
    <w:rsid w:val="00704FAE"/>
    <w:rsid w:val="007218A6"/>
    <w:rsid w:val="00727C23"/>
    <w:rsid w:val="00730059"/>
    <w:rsid w:val="00732DEF"/>
    <w:rsid w:val="00736C7B"/>
    <w:rsid w:val="00741742"/>
    <w:rsid w:val="00753A30"/>
    <w:rsid w:val="00756402"/>
    <w:rsid w:val="00771F64"/>
    <w:rsid w:val="007720AA"/>
    <w:rsid w:val="00772D8C"/>
    <w:rsid w:val="00772DE7"/>
    <w:rsid w:val="00773118"/>
    <w:rsid w:val="00776681"/>
    <w:rsid w:val="007769A3"/>
    <w:rsid w:val="00793628"/>
    <w:rsid w:val="00794DD7"/>
    <w:rsid w:val="007A613A"/>
    <w:rsid w:val="007C252C"/>
    <w:rsid w:val="007C7ED1"/>
    <w:rsid w:val="007D351F"/>
    <w:rsid w:val="007D6C0C"/>
    <w:rsid w:val="007E069B"/>
    <w:rsid w:val="007E3AD5"/>
    <w:rsid w:val="007E3C24"/>
    <w:rsid w:val="00801FF6"/>
    <w:rsid w:val="00804F61"/>
    <w:rsid w:val="008101AC"/>
    <w:rsid w:val="008107DC"/>
    <w:rsid w:val="008114DA"/>
    <w:rsid w:val="00812300"/>
    <w:rsid w:val="00812889"/>
    <w:rsid w:val="008142C7"/>
    <w:rsid w:val="00820EB6"/>
    <w:rsid w:val="00827C6D"/>
    <w:rsid w:val="008312A1"/>
    <w:rsid w:val="008326FF"/>
    <w:rsid w:val="00847343"/>
    <w:rsid w:val="008550C9"/>
    <w:rsid w:val="00861418"/>
    <w:rsid w:val="00864C28"/>
    <w:rsid w:val="00870DBE"/>
    <w:rsid w:val="00872172"/>
    <w:rsid w:val="00873CEF"/>
    <w:rsid w:val="008775DC"/>
    <w:rsid w:val="00887281"/>
    <w:rsid w:val="00887683"/>
    <w:rsid w:val="00895128"/>
    <w:rsid w:val="0089663E"/>
    <w:rsid w:val="008A0582"/>
    <w:rsid w:val="008A1401"/>
    <w:rsid w:val="008A29B9"/>
    <w:rsid w:val="008A4437"/>
    <w:rsid w:val="008A44D5"/>
    <w:rsid w:val="008A4D34"/>
    <w:rsid w:val="008A68B2"/>
    <w:rsid w:val="008B3063"/>
    <w:rsid w:val="008B3D4D"/>
    <w:rsid w:val="008B4167"/>
    <w:rsid w:val="008B5025"/>
    <w:rsid w:val="008B661A"/>
    <w:rsid w:val="008C69D2"/>
    <w:rsid w:val="008D2079"/>
    <w:rsid w:val="008D2CB0"/>
    <w:rsid w:val="008D7393"/>
    <w:rsid w:val="008E5E00"/>
    <w:rsid w:val="008F44A1"/>
    <w:rsid w:val="008F55A9"/>
    <w:rsid w:val="00902545"/>
    <w:rsid w:val="00903674"/>
    <w:rsid w:val="00903D4F"/>
    <w:rsid w:val="00906957"/>
    <w:rsid w:val="00912184"/>
    <w:rsid w:val="0091474C"/>
    <w:rsid w:val="00915426"/>
    <w:rsid w:val="009161A0"/>
    <w:rsid w:val="00921F27"/>
    <w:rsid w:val="0092623C"/>
    <w:rsid w:val="009318B2"/>
    <w:rsid w:val="00934A6E"/>
    <w:rsid w:val="009360D2"/>
    <w:rsid w:val="0094244F"/>
    <w:rsid w:val="00946272"/>
    <w:rsid w:val="00952A90"/>
    <w:rsid w:val="00954973"/>
    <w:rsid w:val="009656D4"/>
    <w:rsid w:val="00965725"/>
    <w:rsid w:val="00970344"/>
    <w:rsid w:val="009743AD"/>
    <w:rsid w:val="00974E21"/>
    <w:rsid w:val="009832EB"/>
    <w:rsid w:val="00985E87"/>
    <w:rsid w:val="009870BB"/>
    <w:rsid w:val="00987E82"/>
    <w:rsid w:val="009A20B9"/>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D84"/>
    <w:rsid w:val="00A0796B"/>
    <w:rsid w:val="00A07E0F"/>
    <w:rsid w:val="00A12C6D"/>
    <w:rsid w:val="00A13EB4"/>
    <w:rsid w:val="00A15183"/>
    <w:rsid w:val="00A172C5"/>
    <w:rsid w:val="00A42CA3"/>
    <w:rsid w:val="00A45711"/>
    <w:rsid w:val="00A45F7E"/>
    <w:rsid w:val="00A531B0"/>
    <w:rsid w:val="00A570FA"/>
    <w:rsid w:val="00A57201"/>
    <w:rsid w:val="00A63F3C"/>
    <w:rsid w:val="00A65B37"/>
    <w:rsid w:val="00A72578"/>
    <w:rsid w:val="00A773CA"/>
    <w:rsid w:val="00A84DCF"/>
    <w:rsid w:val="00A914E7"/>
    <w:rsid w:val="00A9256F"/>
    <w:rsid w:val="00AA075C"/>
    <w:rsid w:val="00AA44FC"/>
    <w:rsid w:val="00AB108E"/>
    <w:rsid w:val="00AB1926"/>
    <w:rsid w:val="00AB1A21"/>
    <w:rsid w:val="00AC556D"/>
    <w:rsid w:val="00AC579D"/>
    <w:rsid w:val="00AC5BB8"/>
    <w:rsid w:val="00AC6647"/>
    <w:rsid w:val="00AC7540"/>
    <w:rsid w:val="00AD0F07"/>
    <w:rsid w:val="00AD33D1"/>
    <w:rsid w:val="00AE0F02"/>
    <w:rsid w:val="00AE13F9"/>
    <w:rsid w:val="00AF18CA"/>
    <w:rsid w:val="00AF5684"/>
    <w:rsid w:val="00B0154C"/>
    <w:rsid w:val="00B05532"/>
    <w:rsid w:val="00B2028C"/>
    <w:rsid w:val="00B20809"/>
    <w:rsid w:val="00B21C74"/>
    <w:rsid w:val="00B31D36"/>
    <w:rsid w:val="00B32A3E"/>
    <w:rsid w:val="00B346D7"/>
    <w:rsid w:val="00B4444F"/>
    <w:rsid w:val="00B4560B"/>
    <w:rsid w:val="00B509DA"/>
    <w:rsid w:val="00B50A9F"/>
    <w:rsid w:val="00B55772"/>
    <w:rsid w:val="00B65CE4"/>
    <w:rsid w:val="00B827C9"/>
    <w:rsid w:val="00B90F21"/>
    <w:rsid w:val="00B91D44"/>
    <w:rsid w:val="00B9751C"/>
    <w:rsid w:val="00BA4A40"/>
    <w:rsid w:val="00BA4D92"/>
    <w:rsid w:val="00BB2C5B"/>
    <w:rsid w:val="00BB56DB"/>
    <w:rsid w:val="00BB76B6"/>
    <w:rsid w:val="00BC2C08"/>
    <w:rsid w:val="00BC32DF"/>
    <w:rsid w:val="00BC6C81"/>
    <w:rsid w:val="00BD129B"/>
    <w:rsid w:val="00BE2136"/>
    <w:rsid w:val="00BE30D5"/>
    <w:rsid w:val="00BE33E0"/>
    <w:rsid w:val="00BE3AC7"/>
    <w:rsid w:val="00BE3D44"/>
    <w:rsid w:val="00BE4E36"/>
    <w:rsid w:val="00BF0442"/>
    <w:rsid w:val="00BF4F7B"/>
    <w:rsid w:val="00C053F3"/>
    <w:rsid w:val="00C07851"/>
    <w:rsid w:val="00C1167E"/>
    <w:rsid w:val="00C11D78"/>
    <w:rsid w:val="00C145BA"/>
    <w:rsid w:val="00C206EF"/>
    <w:rsid w:val="00C225B2"/>
    <w:rsid w:val="00C22957"/>
    <w:rsid w:val="00C24E4F"/>
    <w:rsid w:val="00C25872"/>
    <w:rsid w:val="00C278A9"/>
    <w:rsid w:val="00C301A3"/>
    <w:rsid w:val="00C37295"/>
    <w:rsid w:val="00C43B56"/>
    <w:rsid w:val="00C447AC"/>
    <w:rsid w:val="00C47747"/>
    <w:rsid w:val="00C54D33"/>
    <w:rsid w:val="00C54DC8"/>
    <w:rsid w:val="00C57106"/>
    <w:rsid w:val="00C701A3"/>
    <w:rsid w:val="00C70F38"/>
    <w:rsid w:val="00C756B4"/>
    <w:rsid w:val="00C76FB5"/>
    <w:rsid w:val="00C7790A"/>
    <w:rsid w:val="00C84A1F"/>
    <w:rsid w:val="00C8703D"/>
    <w:rsid w:val="00C87975"/>
    <w:rsid w:val="00C94F36"/>
    <w:rsid w:val="00C956D6"/>
    <w:rsid w:val="00CA61B5"/>
    <w:rsid w:val="00CB20BA"/>
    <w:rsid w:val="00CB64CB"/>
    <w:rsid w:val="00CC2638"/>
    <w:rsid w:val="00CD2381"/>
    <w:rsid w:val="00CD33C5"/>
    <w:rsid w:val="00CD3982"/>
    <w:rsid w:val="00CE0ED7"/>
    <w:rsid w:val="00CE7BD5"/>
    <w:rsid w:val="00CF6392"/>
    <w:rsid w:val="00D07010"/>
    <w:rsid w:val="00D07BCA"/>
    <w:rsid w:val="00D14D51"/>
    <w:rsid w:val="00D15371"/>
    <w:rsid w:val="00D23C6D"/>
    <w:rsid w:val="00D2476D"/>
    <w:rsid w:val="00D25360"/>
    <w:rsid w:val="00D26B67"/>
    <w:rsid w:val="00D30503"/>
    <w:rsid w:val="00D3204C"/>
    <w:rsid w:val="00D40082"/>
    <w:rsid w:val="00D45147"/>
    <w:rsid w:val="00D638E8"/>
    <w:rsid w:val="00D65DE9"/>
    <w:rsid w:val="00D73B5A"/>
    <w:rsid w:val="00D743F1"/>
    <w:rsid w:val="00D77033"/>
    <w:rsid w:val="00D81674"/>
    <w:rsid w:val="00D8474D"/>
    <w:rsid w:val="00D8509B"/>
    <w:rsid w:val="00D90D22"/>
    <w:rsid w:val="00D92518"/>
    <w:rsid w:val="00D97873"/>
    <w:rsid w:val="00DB34B4"/>
    <w:rsid w:val="00DB4F39"/>
    <w:rsid w:val="00DC7D16"/>
    <w:rsid w:val="00DD1282"/>
    <w:rsid w:val="00DD7BCF"/>
    <w:rsid w:val="00DE04C3"/>
    <w:rsid w:val="00DE4A5A"/>
    <w:rsid w:val="00DE7FE9"/>
    <w:rsid w:val="00DF257A"/>
    <w:rsid w:val="00E050D7"/>
    <w:rsid w:val="00E13D89"/>
    <w:rsid w:val="00E15CDD"/>
    <w:rsid w:val="00E172F7"/>
    <w:rsid w:val="00E20248"/>
    <w:rsid w:val="00E2092E"/>
    <w:rsid w:val="00E245BA"/>
    <w:rsid w:val="00E42E20"/>
    <w:rsid w:val="00E43FD4"/>
    <w:rsid w:val="00E443EC"/>
    <w:rsid w:val="00E44810"/>
    <w:rsid w:val="00E50522"/>
    <w:rsid w:val="00E50E15"/>
    <w:rsid w:val="00E52166"/>
    <w:rsid w:val="00E532BE"/>
    <w:rsid w:val="00E55913"/>
    <w:rsid w:val="00E635F2"/>
    <w:rsid w:val="00E639BF"/>
    <w:rsid w:val="00E662FF"/>
    <w:rsid w:val="00E72AB0"/>
    <w:rsid w:val="00E8556D"/>
    <w:rsid w:val="00E86672"/>
    <w:rsid w:val="00E91B66"/>
    <w:rsid w:val="00E9756F"/>
    <w:rsid w:val="00EA36B8"/>
    <w:rsid w:val="00EB2E2E"/>
    <w:rsid w:val="00EC35E2"/>
    <w:rsid w:val="00EC423A"/>
    <w:rsid w:val="00EC4946"/>
    <w:rsid w:val="00EC5520"/>
    <w:rsid w:val="00ED21B3"/>
    <w:rsid w:val="00ED2A2F"/>
    <w:rsid w:val="00EE09AF"/>
    <w:rsid w:val="00EE11EF"/>
    <w:rsid w:val="00EF06BB"/>
    <w:rsid w:val="00EF0CAD"/>
    <w:rsid w:val="00EF5C9C"/>
    <w:rsid w:val="00F03258"/>
    <w:rsid w:val="00F05CCA"/>
    <w:rsid w:val="00F14748"/>
    <w:rsid w:val="00F257BC"/>
    <w:rsid w:val="00F27CD3"/>
    <w:rsid w:val="00F31C94"/>
    <w:rsid w:val="00F3370A"/>
    <w:rsid w:val="00F33D49"/>
    <w:rsid w:val="00F42ECE"/>
    <w:rsid w:val="00F451C0"/>
    <w:rsid w:val="00F501C0"/>
    <w:rsid w:val="00F639CB"/>
    <w:rsid w:val="00F66F7F"/>
    <w:rsid w:val="00F71F1B"/>
    <w:rsid w:val="00F74804"/>
    <w:rsid w:val="00F74D25"/>
    <w:rsid w:val="00F90B7D"/>
    <w:rsid w:val="00F9270E"/>
    <w:rsid w:val="00F94C95"/>
    <w:rsid w:val="00F96ABD"/>
    <w:rsid w:val="00FA1B6D"/>
    <w:rsid w:val="00FB51A1"/>
    <w:rsid w:val="00FB593E"/>
    <w:rsid w:val="00FB5C96"/>
    <w:rsid w:val="00FB645A"/>
    <w:rsid w:val="00FC5B0F"/>
    <w:rsid w:val="00FD3ACC"/>
    <w:rsid w:val="00FD7CF4"/>
    <w:rsid w:val="00FE14CB"/>
    <w:rsid w:val="00FE230E"/>
    <w:rsid w:val="00FE2883"/>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25547FA"/>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Standaard">
    <w:name w:val="Normal"/>
    <w:qFormat/>
    <w:rsid w:val="00DB34B4"/>
    <w:rPr>
      <w:rFonts w:ascii="Times New Roman" w:hAnsi="Times New Roman"/>
      <w:lang w:val="nl-BE"/>
    </w:rPr>
  </w:style>
  <w:style w:type="paragraph" w:styleId="Kop1">
    <w:name w:val="heading 1"/>
    <w:basedOn w:val="Standaard"/>
    <w:next w:val="Standaard"/>
    <w:link w:val="Kop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Kop2">
    <w:name w:val="heading 2"/>
    <w:basedOn w:val="Standaard"/>
    <w:next w:val="Standaard"/>
    <w:link w:val="Kop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Kop3">
    <w:name w:val="heading 3"/>
    <w:basedOn w:val="Standaard"/>
    <w:next w:val="Standaard"/>
    <w:link w:val="Kop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Kop4">
    <w:name w:val="heading 4"/>
    <w:basedOn w:val="Standaard"/>
    <w:next w:val="Standaard"/>
    <w:link w:val="Kop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Kop5">
    <w:name w:val="heading 5"/>
    <w:basedOn w:val="Standaard"/>
    <w:next w:val="Standaard"/>
    <w:link w:val="Kop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Kop6">
    <w:name w:val="heading 6"/>
    <w:basedOn w:val="Standaard"/>
    <w:next w:val="Standaard"/>
    <w:link w:val="Kop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Kop7">
    <w:name w:val="heading 7"/>
    <w:basedOn w:val="Standaard"/>
    <w:next w:val="Standaard"/>
    <w:link w:val="Kop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Kop8">
    <w:name w:val="heading 8"/>
    <w:basedOn w:val="Standaard"/>
    <w:next w:val="Standaard"/>
    <w:link w:val="Kop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Kop9">
    <w:name w:val="heading 9"/>
    <w:basedOn w:val="Standaard"/>
    <w:next w:val="Standaard"/>
    <w:link w:val="Kop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customStyle="1" w:styleId="Kop1Char">
    <w:name w:val="Kop 1 Char"/>
    <w:basedOn w:val="Standaardalinea-lettertype"/>
    <w:link w:val="Kop1"/>
    <w:uiPriority w:val="9"/>
    <w:rsid w:val="00584034"/>
    <w:rPr>
      <w:rFonts w:asciiTheme="majorHAnsi" w:eastAsiaTheme="majorEastAsia" w:hAnsiTheme="majorHAnsi" w:cstheme="majorBidi"/>
      <w:color w:val="2E74B5" w:themeColor="accent1" w:themeShade="BF"/>
      <w:sz w:val="32"/>
      <w:szCs w:val="32"/>
    </w:rPr>
  </w:style>
  <w:style w:type="character" w:customStyle="1" w:styleId="Kop2Char">
    <w:name w:val="Kop 2 Char"/>
    <w:basedOn w:val="Standaardalinea-lettertype"/>
    <w:link w:val="Kop2"/>
    <w:uiPriority w:val="9"/>
    <w:rsid w:val="00584034"/>
    <w:rPr>
      <w:rFonts w:asciiTheme="majorHAnsi" w:eastAsiaTheme="majorEastAsia" w:hAnsiTheme="majorHAnsi" w:cstheme="majorBidi"/>
      <w:color w:val="2E74B5" w:themeColor="accent1" w:themeShade="BF"/>
      <w:sz w:val="26"/>
      <w:szCs w:val="26"/>
    </w:rPr>
  </w:style>
  <w:style w:type="character" w:customStyle="1" w:styleId="Kop3Char">
    <w:name w:val="Kop 3 Char"/>
    <w:basedOn w:val="Standaardalinea-lettertype"/>
    <w:link w:val="Kop3"/>
    <w:uiPriority w:val="9"/>
    <w:rsid w:val="00584034"/>
    <w:rPr>
      <w:rFonts w:asciiTheme="majorHAnsi" w:eastAsiaTheme="majorEastAsia" w:hAnsiTheme="majorHAnsi" w:cstheme="majorBidi"/>
      <w:color w:val="1F4D78" w:themeColor="accent1" w:themeShade="7F"/>
      <w:sz w:val="24"/>
      <w:szCs w:val="24"/>
    </w:rPr>
  </w:style>
  <w:style w:type="paragraph" w:styleId="Lijstalinea">
    <w:name w:val="List Paragraph"/>
    <w:basedOn w:val="Standaard"/>
    <w:uiPriority w:val="34"/>
    <w:qFormat/>
    <w:rsid w:val="00560615"/>
    <w:pPr>
      <w:ind w:left="720"/>
      <w:contextualSpacing/>
    </w:pPr>
  </w:style>
  <w:style w:type="paragraph" w:styleId="Normaalweb">
    <w:name w:val="Normal (Web)"/>
    <w:basedOn w:val="Standaard"/>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Standaardalinea-lettertype"/>
    <w:uiPriority w:val="99"/>
    <w:unhideWhenUsed/>
    <w:rsid w:val="00C25872"/>
    <w:rPr>
      <w:color w:val="0563C1" w:themeColor="hyperlink"/>
      <w:u w:val="single"/>
    </w:rPr>
  </w:style>
  <w:style w:type="character" w:styleId="GevolgdeHyperlink">
    <w:name w:val="FollowedHyperlink"/>
    <w:basedOn w:val="Standaardalinea-lettertype"/>
    <w:uiPriority w:val="99"/>
    <w:semiHidden/>
    <w:unhideWhenUsed/>
    <w:rsid w:val="00C25872"/>
    <w:rPr>
      <w:color w:val="954F72" w:themeColor="followedHyperlink"/>
      <w:u w:val="single"/>
    </w:rPr>
  </w:style>
  <w:style w:type="paragraph" w:styleId="Koptekst">
    <w:name w:val="header"/>
    <w:basedOn w:val="Standaard"/>
    <w:link w:val="KoptekstChar"/>
    <w:uiPriority w:val="99"/>
    <w:unhideWhenUsed/>
    <w:rsid w:val="00067F77"/>
    <w:pPr>
      <w:tabs>
        <w:tab w:val="center" w:pos="4680"/>
        <w:tab w:val="right" w:pos="9360"/>
      </w:tabs>
      <w:spacing w:after="0" w:line="240" w:lineRule="auto"/>
    </w:pPr>
  </w:style>
  <w:style w:type="character" w:customStyle="1" w:styleId="KoptekstChar">
    <w:name w:val="Koptekst Char"/>
    <w:basedOn w:val="Standaardalinea-lettertype"/>
    <w:link w:val="Koptekst"/>
    <w:uiPriority w:val="99"/>
    <w:rsid w:val="00067F77"/>
  </w:style>
  <w:style w:type="paragraph" w:styleId="Voettekst">
    <w:name w:val="footer"/>
    <w:basedOn w:val="Standaard"/>
    <w:link w:val="VoettekstChar"/>
    <w:uiPriority w:val="99"/>
    <w:unhideWhenUsed/>
    <w:rsid w:val="00067F77"/>
    <w:pPr>
      <w:tabs>
        <w:tab w:val="center" w:pos="4680"/>
        <w:tab w:val="right" w:pos="9360"/>
      </w:tabs>
      <w:spacing w:after="0" w:line="240" w:lineRule="auto"/>
    </w:pPr>
  </w:style>
  <w:style w:type="character" w:customStyle="1" w:styleId="VoettekstChar">
    <w:name w:val="Voettekst Char"/>
    <w:basedOn w:val="Standaardalinea-lettertype"/>
    <w:link w:val="Voettekst"/>
    <w:uiPriority w:val="99"/>
    <w:rsid w:val="00067F77"/>
  </w:style>
  <w:style w:type="paragraph" w:styleId="Kopvaninhoudsopgave">
    <w:name w:val="TOC Heading"/>
    <w:basedOn w:val="Kop1"/>
    <w:next w:val="Standaard"/>
    <w:uiPriority w:val="39"/>
    <w:unhideWhenUsed/>
    <w:qFormat/>
    <w:rsid w:val="00067F77"/>
    <w:pPr>
      <w:outlineLvl w:val="9"/>
    </w:pPr>
  </w:style>
  <w:style w:type="paragraph" w:styleId="Inhopg1">
    <w:name w:val="toc 1"/>
    <w:basedOn w:val="Standaard"/>
    <w:next w:val="Standaard"/>
    <w:autoRedefine/>
    <w:uiPriority w:val="39"/>
    <w:unhideWhenUsed/>
    <w:rsid w:val="002352AB"/>
    <w:pPr>
      <w:tabs>
        <w:tab w:val="right" w:leader="dot" w:pos="8891"/>
      </w:tabs>
      <w:spacing w:after="100"/>
    </w:pPr>
  </w:style>
  <w:style w:type="paragraph" w:styleId="Inhopg2">
    <w:name w:val="toc 2"/>
    <w:basedOn w:val="Standaard"/>
    <w:next w:val="Standaard"/>
    <w:autoRedefine/>
    <w:uiPriority w:val="39"/>
    <w:unhideWhenUsed/>
    <w:rsid w:val="00067F77"/>
    <w:pPr>
      <w:spacing w:after="100"/>
      <w:ind w:left="220"/>
    </w:pPr>
  </w:style>
  <w:style w:type="paragraph" w:styleId="Inhopg3">
    <w:name w:val="toc 3"/>
    <w:basedOn w:val="Standaard"/>
    <w:next w:val="Standaard"/>
    <w:autoRedefine/>
    <w:uiPriority w:val="39"/>
    <w:unhideWhenUsed/>
    <w:rsid w:val="00067F77"/>
    <w:pPr>
      <w:spacing w:after="100"/>
      <w:ind w:left="440"/>
    </w:pPr>
  </w:style>
  <w:style w:type="paragraph" w:styleId="Geenafstand">
    <w:name w:val="No Spacing"/>
    <w:uiPriority w:val="1"/>
    <w:qFormat/>
    <w:rsid w:val="00067F77"/>
    <w:pPr>
      <w:spacing w:after="0" w:line="240" w:lineRule="auto"/>
    </w:pPr>
  </w:style>
  <w:style w:type="character" w:customStyle="1" w:styleId="Kop4Char">
    <w:name w:val="Kop 4 Char"/>
    <w:basedOn w:val="Standaardalinea-lettertype"/>
    <w:link w:val="Kop4"/>
    <w:uiPriority w:val="9"/>
    <w:rsid w:val="001C6BD8"/>
    <w:rPr>
      <w:rFonts w:asciiTheme="majorHAnsi" w:eastAsiaTheme="majorEastAsia" w:hAnsiTheme="majorHAnsi" w:cstheme="majorBidi"/>
      <w:i/>
      <w:iCs/>
      <w:color w:val="2E74B5" w:themeColor="accent1" w:themeShade="BF"/>
    </w:rPr>
  </w:style>
  <w:style w:type="paragraph" w:styleId="Bibliografie">
    <w:name w:val="Bibliography"/>
    <w:basedOn w:val="Standaard"/>
    <w:next w:val="Standaard"/>
    <w:uiPriority w:val="37"/>
    <w:unhideWhenUsed/>
    <w:rsid w:val="006C496A"/>
  </w:style>
  <w:style w:type="character" w:customStyle="1" w:styleId="UnresolvedMention1">
    <w:name w:val="Unresolved Mention1"/>
    <w:basedOn w:val="Standaardalinea-lettertype"/>
    <w:uiPriority w:val="99"/>
    <w:semiHidden/>
    <w:unhideWhenUsed/>
    <w:rsid w:val="001B4612"/>
    <w:rPr>
      <w:color w:val="808080"/>
      <w:shd w:val="clear" w:color="auto" w:fill="E6E6E6"/>
    </w:rPr>
  </w:style>
  <w:style w:type="character" w:customStyle="1" w:styleId="Kop5Char">
    <w:name w:val="Kop 5 Char"/>
    <w:basedOn w:val="Standaardalinea-lettertype"/>
    <w:link w:val="Kop5"/>
    <w:uiPriority w:val="9"/>
    <w:rsid w:val="002A7DCF"/>
    <w:rPr>
      <w:rFonts w:asciiTheme="majorHAnsi" w:eastAsiaTheme="majorEastAsia" w:hAnsiTheme="majorHAnsi" w:cstheme="majorBidi"/>
      <w:color w:val="2E74B5" w:themeColor="accent1" w:themeShade="BF"/>
    </w:rPr>
  </w:style>
  <w:style w:type="character" w:customStyle="1" w:styleId="Kop6Char">
    <w:name w:val="Kop 6 Char"/>
    <w:basedOn w:val="Standaardalinea-lettertype"/>
    <w:link w:val="Kop6"/>
    <w:uiPriority w:val="9"/>
    <w:semiHidden/>
    <w:rsid w:val="002A7DCF"/>
    <w:rPr>
      <w:rFonts w:asciiTheme="majorHAnsi" w:eastAsiaTheme="majorEastAsia" w:hAnsiTheme="majorHAnsi" w:cstheme="majorBidi"/>
      <w:color w:val="1F4D78" w:themeColor="accent1" w:themeShade="7F"/>
    </w:rPr>
  </w:style>
  <w:style w:type="character" w:customStyle="1" w:styleId="Kop7Char">
    <w:name w:val="Kop 7 Char"/>
    <w:basedOn w:val="Standaardalinea-lettertype"/>
    <w:link w:val="Kop7"/>
    <w:uiPriority w:val="9"/>
    <w:semiHidden/>
    <w:rsid w:val="002A7DCF"/>
    <w:rPr>
      <w:rFonts w:asciiTheme="majorHAnsi" w:eastAsiaTheme="majorEastAsia" w:hAnsiTheme="majorHAnsi" w:cstheme="majorBidi"/>
      <w:i/>
      <w:iCs/>
      <w:color w:val="1F4D78" w:themeColor="accent1" w:themeShade="7F"/>
    </w:rPr>
  </w:style>
  <w:style w:type="character" w:customStyle="1" w:styleId="Kop8Char">
    <w:name w:val="Kop 8 Char"/>
    <w:basedOn w:val="Standaardalinea-lettertype"/>
    <w:link w:val="Kop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Kop9Char">
    <w:name w:val="Kop 9 Char"/>
    <w:basedOn w:val="Standaardalinea-lettertype"/>
    <w:link w:val="Kop9"/>
    <w:uiPriority w:val="9"/>
    <w:semiHidden/>
    <w:rsid w:val="002A7DCF"/>
    <w:rPr>
      <w:rFonts w:asciiTheme="majorHAnsi" w:eastAsiaTheme="majorEastAsia" w:hAnsiTheme="majorHAnsi" w:cstheme="majorBidi"/>
      <w:i/>
      <w:iCs/>
      <w:color w:val="272727" w:themeColor="text1" w:themeTint="D8"/>
      <w:sz w:val="21"/>
      <w:szCs w:val="21"/>
    </w:rPr>
  </w:style>
  <w:style w:type="paragraph" w:styleId="Bijschrift">
    <w:name w:val="caption"/>
    <w:basedOn w:val="Standaard"/>
    <w:next w:val="Standaard"/>
    <w:uiPriority w:val="35"/>
    <w:unhideWhenUsed/>
    <w:qFormat/>
    <w:rsid w:val="002A7DCF"/>
    <w:pPr>
      <w:spacing w:after="200" w:line="240" w:lineRule="auto"/>
    </w:pPr>
    <w:rPr>
      <w:i/>
      <w:iCs/>
      <w:color w:val="44546A" w:themeColor="text2"/>
      <w:sz w:val="18"/>
      <w:szCs w:val="18"/>
    </w:rPr>
  </w:style>
  <w:style w:type="paragraph" w:styleId="Lijstmetafbeeldingen">
    <w:name w:val="table of figures"/>
    <w:basedOn w:val="Standaard"/>
    <w:next w:val="Standaard"/>
    <w:uiPriority w:val="99"/>
    <w:unhideWhenUsed/>
    <w:rsid w:val="004125B2"/>
    <w:pPr>
      <w:spacing w:after="0"/>
    </w:pPr>
  </w:style>
  <w:style w:type="paragraph" w:styleId="Inhopg4">
    <w:name w:val="toc 4"/>
    <w:basedOn w:val="Standaard"/>
    <w:next w:val="Standaard"/>
    <w:autoRedefine/>
    <w:uiPriority w:val="39"/>
    <w:unhideWhenUsed/>
    <w:rsid w:val="00A15183"/>
    <w:pPr>
      <w:spacing w:after="100"/>
      <w:ind w:left="660"/>
    </w:pPr>
  </w:style>
  <w:style w:type="character" w:customStyle="1" w:styleId="UnresolvedMention">
    <w:name w:val="Unresolved Mention"/>
    <w:basedOn w:val="Standaardalinea-lettertype"/>
    <w:uiPriority w:val="99"/>
    <w:semiHidden/>
    <w:unhideWhenUsed/>
    <w:rsid w:val="00ED21B3"/>
    <w:rPr>
      <w:color w:val="808080"/>
      <w:shd w:val="clear" w:color="auto" w:fill="E6E6E6"/>
    </w:rPr>
  </w:style>
  <w:style w:type="paragraph" w:styleId="Ballontekst">
    <w:name w:val="Balloon Text"/>
    <w:basedOn w:val="Standaard"/>
    <w:link w:val="BallontekstChar"/>
    <w:uiPriority w:val="99"/>
    <w:semiHidden/>
    <w:unhideWhenUsed/>
    <w:rsid w:val="0056094B"/>
    <w:pPr>
      <w:spacing w:after="0" w:line="240" w:lineRule="auto"/>
    </w:pPr>
    <w:rPr>
      <w:rFonts w:ascii="Segoe UI" w:hAnsi="Segoe UI" w:cs="Segoe UI"/>
      <w:sz w:val="18"/>
      <w:szCs w:val="18"/>
    </w:rPr>
  </w:style>
  <w:style w:type="character" w:customStyle="1" w:styleId="BallontekstChar">
    <w:name w:val="Ballontekst Char"/>
    <w:basedOn w:val="Standaardalinea-lettertype"/>
    <w:link w:val="Ballontekst"/>
    <w:uiPriority w:val="99"/>
    <w:semiHidden/>
    <w:rsid w:val="0056094B"/>
    <w:rPr>
      <w:rFonts w:ascii="Segoe UI" w:hAnsi="Segoe UI" w:cs="Segoe UI"/>
      <w:sz w:val="18"/>
      <w:szCs w:val="18"/>
      <w:lang w:val="nl-BE"/>
    </w:rPr>
  </w:style>
  <w:style w:type="character" w:styleId="Verwijzingopmerking">
    <w:name w:val="annotation reference"/>
    <w:basedOn w:val="Standaardalinea-lettertype"/>
    <w:uiPriority w:val="99"/>
    <w:semiHidden/>
    <w:unhideWhenUsed/>
    <w:rsid w:val="0056094B"/>
    <w:rPr>
      <w:sz w:val="16"/>
      <w:szCs w:val="16"/>
    </w:rPr>
  </w:style>
  <w:style w:type="paragraph" w:styleId="Tekstopmerking">
    <w:name w:val="annotation text"/>
    <w:basedOn w:val="Standaard"/>
    <w:link w:val="TekstopmerkingChar"/>
    <w:uiPriority w:val="99"/>
    <w:semiHidden/>
    <w:unhideWhenUsed/>
    <w:rsid w:val="0056094B"/>
    <w:pPr>
      <w:spacing w:line="240" w:lineRule="auto"/>
    </w:pPr>
    <w:rPr>
      <w:sz w:val="20"/>
      <w:szCs w:val="20"/>
    </w:rPr>
  </w:style>
  <w:style w:type="character" w:customStyle="1" w:styleId="TekstopmerkingChar">
    <w:name w:val="Tekst opmerking Char"/>
    <w:basedOn w:val="Standaardalinea-lettertype"/>
    <w:link w:val="Tekstopmerking"/>
    <w:uiPriority w:val="99"/>
    <w:semiHidden/>
    <w:rsid w:val="0056094B"/>
    <w:rPr>
      <w:rFonts w:ascii="Times New Roman" w:hAnsi="Times New Roman"/>
      <w:sz w:val="20"/>
      <w:szCs w:val="20"/>
      <w:lang w:val="nl-BE"/>
    </w:rPr>
  </w:style>
  <w:style w:type="paragraph" w:styleId="Onderwerpvanopmerking">
    <w:name w:val="annotation subject"/>
    <w:basedOn w:val="Tekstopmerking"/>
    <w:next w:val="Tekstopmerking"/>
    <w:link w:val="OnderwerpvanopmerkingChar"/>
    <w:uiPriority w:val="99"/>
    <w:semiHidden/>
    <w:unhideWhenUsed/>
    <w:rsid w:val="0056094B"/>
    <w:rPr>
      <w:b/>
      <w:bCs/>
    </w:rPr>
  </w:style>
  <w:style w:type="character" w:customStyle="1" w:styleId="OnderwerpvanopmerkingChar">
    <w:name w:val="Onderwerp van opmerking Char"/>
    <w:basedOn w:val="TekstopmerkingChar"/>
    <w:link w:val="Onderwerpvanopmerking"/>
    <w:uiPriority w:val="99"/>
    <w:semiHidden/>
    <w:rsid w:val="0056094B"/>
    <w:rPr>
      <w:rFonts w:ascii="Times New Roman" w:hAnsi="Times New Roman"/>
      <w:b/>
      <w:bCs/>
      <w:sz w:val="20"/>
      <w:szCs w:val="20"/>
      <w:lang w:val="nl-B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jpeg"/><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7.png"/><Relationship Id="rId39" Type="http://schemas.openxmlformats.org/officeDocument/2006/relationships/image" Target="media/image30.tiff"/><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tiff"/><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5.emf"/><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tiff"/><Relationship Id="rId45" Type="http://schemas.microsoft.com/office/2011/relationships/people" Target="people.xml"/><Relationship Id="rId5" Type="http://schemas.openxmlformats.org/officeDocument/2006/relationships/webSettings" Target="webSettings.xml"/><Relationship Id="rId15" Type="http://schemas.openxmlformats.org/officeDocument/2006/relationships/image" Target="media/image8.png"/><Relationship Id="rId23" Type="http://schemas.microsoft.com/office/2011/relationships/commentsExtended" Target="commentsExtended.xml"/><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2.emf"/><Relationship Id="rId31" Type="http://schemas.openxmlformats.org/officeDocument/2006/relationships/image" Target="media/image22.png"/><Relationship Id="rId44" Type="http://schemas.openxmlformats.org/officeDocument/2006/relationships/fontTable" Target="fontTab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comments" Target="comments.xml"/><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Tac18</b:Tag>
    <b:SourceType>ElectronicSource</b:SourceType>
    <b:Guid>{C03CF3C1-F354-4DB9-BCD1-48A82E9C30A9}</b:Guid>
    <b:Author>
      <b:Author>
        <b:NameList>
          <b:Person>
            <b:Last>Tack</b:Last>
            <b:First>Peter</b:First>
          </b:Person>
        </b:NameList>
      </b:Author>
    </b:Author>
    <b:Title>Bedrijfsvoorstelling voor typografics</b:Title>
    <b:City>Gent</b:City>
    <b:StateProvince>Oost-Vlaanderen</b:StateProvince>
    <b:CountryRegion>België</b:CountryRegion>
    <b:YearAccessed>2018</b:YearAccessed>
    <b:MonthAccessed>Februari</b:MonthAccessed>
    <b:DayAccessed>5</b:DayAccessed>
    <b:RefOrder>5</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15</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17</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20</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18</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24</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23</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12</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25</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19</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6</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33</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31</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11</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21</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14</b:RefOrder>
  </b:Source>
  <b:Source>
    <b:Tag>Rog17</b:Tag>
    <b:SourceType>InternetSite</b:SourceType>
    <b:Guid>{B6497198-4876-4E46-99B1-D315087AF7D0}</b:Guid>
    <b:Title>What is OAuth? How the open authorization framework works</b:Title>
    <b:InternetSiteTitle>csoonline.com</b:InternetSiteTitle>
    <b:Year>2017</b:Year>
    <b:Month>Augustus</b:Month>
    <b:Day>16</b:Day>
    <b:URL>https://www.csoonline.com/article/3216404/authentication/what-is-oauth-how-the-open-authorization-framework-works.html</b:URL>
    <b:Author>
      <b:Author>
        <b:NameList>
          <b:Person>
            <b:Last>Grimes</b:Last>
            <b:First>Roger</b:First>
            <b:Middle>A.</b:Middle>
          </b:Person>
        </b:NameList>
      </b:Author>
    </b:Author>
    <b:YearAccessed>2018</b:YearAccessed>
    <b:MonthAccessed>Februari</b:MonthAccessed>
    <b:DayAccessed>15</b:DayAccessed>
    <b:ProductionCompany>csoonine</b:ProductionCompany>
    <b:RefOrder>32</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26</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9</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13</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27</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28</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34</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7</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29</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30</b:RefOrder>
  </b:Source>
  <b:Source>
    <b:Tag>Pri18</b:Tag>
    <b:SourceType>InternetSite</b:SourceType>
    <b:Guid>{55E33D23-029C-42BF-8938-DF42A97A306B}</b:Guid>
    <b:Title>Private vs. Public vs. Hybrid Cloud: Which One to Choose?</b:Title>
    <b:ProductionCompany>impressico business solutions</b:ProductionCompany>
    <b:Year>2018</b:Year>
    <b:YearAccessed>2018</b:YearAccessed>
    <b:MonthAccessed>Maart</b:MonthAccessed>
    <b:DayAccessed>26</b:DayAccessed>
    <b:URL>http://www.impressico.com/2015/11/05/private-vs-public-vs-hybrid-cloud-which-one-to-choose/</b:URL>
    <b:RefOrder>8</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16</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22</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35</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10</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36</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39</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40</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37</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38</b:RefOrder>
  </b:Source>
</b:Sources>
</file>

<file path=customXml/itemProps1.xml><?xml version="1.0" encoding="utf-8"?>
<ds:datastoreItem xmlns:ds="http://schemas.openxmlformats.org/officeDocument/2006/customXml" ds:itemID="{5B2296AE-E092-4E4F-9F2A-837DC297C0B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4247</TotalTime>
  <Pages>67</Pages>
  <Words>17108</Words>
  <Characters>94097</Characters>
  <Application>Microsoft Office Word</Application>
  <DocSecurity>0</DocSecurity>
  <Lines>784</Lines>
  <Paragraphs>221</Paragraphs>
  <ScaleCrop>false</ScaleCrop>
  <HeadingPairs>
    <vt:vector size="4" baseType="variant">
      <vt:variant>
        <vt:lpstr>Titel</vt:lpstr>
      </vt:variant>
      <vt:variant>
        <vt:i4>1</vt:i4>
      </vt:variant>
      <vt:variant>
        <vt:lpstr>Title</vt:lpstr>
      </vt:variant>
      <vt:variant>
        <vt:i4>1</vt:i4>
      </vt:variant>
    </vt:vector>
  </HeadingPairs>
  <TitlesOfParts>
    <vt:vector size="2" baseType="lpstr">
      <vt:lpstr/>
      <vt:lpstr/>
    </vt:vector>
  </TitlesOfParts>
  <Company/>
  <LinksUpToDate>false</LinksUpToDate>
  <CharactersWithSpaces>110984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Evert-Jan Jacobs</cp:lastModifiedBy>
  <cp:revision>288</cp:revision>
  <dcterms:created xsi:type="dcterms:W3CDTF">2018-03-19T07:55:00Z</dcterms:created>
  <dcterms:modified xsi:type="dcterms:W3CDTF">2018-05-13T12:00:00Z</dcterms:modified>
</cp:coreProperties>
</file>